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ABF42C" w14:textId="77777777" w:rsidR="00A801DF" w:rsidRPr="000D5AA9" w:rsidRDefault="00A801DF" w:rsidP="00A801DF">
      <w:pPr>
        <w:spacing w:line="480" w:lineRule="auto"/>
        <w:rPr>
          <w:rFonts w:ascii="Arial" w:hAnsi="Arial" w:cs="Arial"/>
          <w:b/>
          <w:bCs/>
          <w:sz w:val="20"/>
          <w:szCs w:val="20"/>
          <w:lang w:val="de-DE"/>
        </w:rPr>
      </w:pPr>
      <w:bookmarkStart w:id="0" w:name="_Hlk109407271"/>
    </w:p>
    <w:p w14:paraId="13C31347" w14:textId="77777777" w:rsidR="00A801DF" w:rsidRPr="000D5AA9" w:rsidRDefault="00A801DF" w:rsidP="00A801DF">
      <w:pPr>
        <w:spacing w:line="480" w:lineRule="auto"/>
        <w:rPr>
          <w:rFonts w:ascii="Arial" w:hAnsi="Arial" w:cs="Arial"/>
          <w:b/>
          <w:bCs/>
          <w:sz w:val="20"/>
          <w:szCs w:val="20"/>
        </w:rPr>
      </w:pPr>
    </w:p>
    <w:p w14:paraId="3DC755B9" w14:textId="77777777" w:rsidR="00A801DF" w:rsidRPr="000D5AA9" w:rsidRDefault="00A801DF" w:rsidP="00A801DF">
      <w:pPr>
        <w:spacing w:line="480" w:lineRule="auto"/>
        <w:rPr>
          <w:rFonts w:ascii="Arial" w:hAnsi="Arial" w:cs="Arial"/>
          <w:b/>
          <w:bCs/>
          <w:sz w:val="20"/>
          <w:szCs w:val="20"/>
        </w:rPr>
      </w:pPr>
    </w:p>
    <w:p w14:paraId="23306643" w14:textId="77777777" w:rsidR="00A801DF" w:rsidRPr="000D5AA9" w:rsidRDefault="00A801DF" w:rsidP="00A801DF">
      <w:pPr>
        <w:spacing w:line="480" w:lineRule="auto"/>
        <w:rPr>
          <w:rFonts w:ascii="Arial" w:hAnsi="Arial" w:cs="Arial"/>
          <w:b/>
          <w:bCs/>
          <w:sz w:val="20"/>
          <w:szCs w:val="20"/>
        </w:rPr>
      </w:pPr>
    </w:p>
    <w:p w14:paraId="12CFD9D5" w14:textId="0E373943" w:rsidR="00A801DF" w:rsidRPr="000D5AA9" w:rsidRDefault="00A801DF" w:rsidP="00A801DF">
      <w:pPr>
        <w:spacing w:line="480" w:lineRule="auto"/>
        <w:rPr>
          <w:rFonts w:ascii="Arial" w:hAnsi="Arial" w:cs="Arial"/>
          <w:color w:val="000000" w:themeColor="text1"/>
          <w:sz w:val="20"/>
          <w:szCs w:val="20"/>
          <w:rPrChange w:id="1" w:author="Armen Mulkidjanian" w:date="2024-08-20T23:02:00Z" w16du:dateUtc="2024-08-20T21:02:00Z">
            <w:rPr>
              <w:rFonts w:ascii="Arial" w:hAnsi="Arial" w:cs="Arial"/>
              <w:b/>
              <w:bCs/>
              <w:sz w:val="20"/>
              <w:szCs w:val="20"/>
            </w:rPr>
          </w:rPrChange>
        </w:rPr>
      </w:pPr>
      <w:r w:rsidRPr="000D5AA9">
        <w:rPr>
          <w:rFonts w:ascii="Arial" w:hAnsi="Arial" w:cs="Arial"/>
          <w:b/>
          <w:bCs/>
          <w:sz w:val="20"/>
          <w:szCs w:val="20"/>
        </w:rPr>
        <w:t>Supplementary File 1</w:t>
      </w:r>
      <w:r w:rsidRPr="000D5AA9">
        <w:rPr>
          <w:rFonts w:ascii="Arial" w:hAnsi="Arial" w:cs="Arial"/>
          <w:sz w:val="20"/>
          <w:szCs w:val="20"/>
        </w:rPr>
        <w:t xml:space="preserve"> to the manuscript “</w:t>
      </w:r>
      <w:r w:rsidRPr="000D5AA9">
        <w:rPr>
          <w:rFonts w:ascii="Arial" w:hAnsi="Arial" w:cs="Arial"/>
          <w:b/>
          <w:bCs/>
          <w:color w:val="000000" w:themeColor="text1"/>
          <w:sz w:val="20"/>
          <w:szCs w:val="20"/>
        </w:rPr>
        <w:t xml:space="preserve">Life as a positive </w:t>
      </w:r>
      <w:r w:rsidR="00FF629F" w:rsidRPr="000D5AA9">
        <w:rPr>
          <w:rFonts w:ascii="Arial" w:hAnsi="Arial" w:cs="Arial"/>
          <w:b/>
          <w:bCs/>
          <w:color w:val="000000" w:themeColor="text1"/>
          <w:sz w:val="20"/>
          <w:szCs w:val="20"/>
        </w:rPr>
        <w:t>fallout</w:t>
      </w:r>
      <w:r w:rsidRPr="000D5AA9">
        <w:rPr>
          <w:rFonts w:ascii="Arial" w:hAnsi="Arial" w:cs="Arial"/>
          <w:b/>
          <w:bCs/>
          <w:color w:val="000000" w:themeColor="text1"/>
          <w:sz w:val="20"/>
          <w:szCs w:val="20"/>
        </w:rPr>
        <w:t xml:space="preserve"> of </w:t>
      </w:r>
      <w:r w:rsidR="00FF629F" w:rsidRPr="000D5AA9">
        <w:rPr>
          <w:rFonts w:ascii="Arial" w:hAnsi="Arial" w:cs="Arial"/>
          <w:b/>
          <w:bCs/>
          <w:color w:val="000000" w:themeColor="text1"/>
          <w:sz w:val="20"/>
          <w:szCs w:val="20"/>
        </w:rPr>
        <w:t xml:space="preserve">the </w:t>
      </w:r>
      <w:r w:rsidRPr="000D5AA9">
        <w:rPr>
          <w:rFonts w:ascii="Arial" w:hAnsi="Arial" w:cs="Arial"/>
          <w:b/>
          <w:bCs/>
          <w:color w:val="000000" w:themeColor="text1"/>
          <w:sz w:val="20"/>
          <w:szCs w:val="20"/>
        </w:rPr>
        <w:t xml:space="preserve">Moon-forming impact: The coolest start-up from anoxic geothermal fields enriched </w:t>
      </w:r>
      <w:r w:rsidR="00FF629F" w:rsidRPr="000D5AA9">
        <w:rPr>
          <w:rFonts w:ascii="Arial" w:hAnsi="Arial" w:cs="Arial"/>
          <w:b/>
          <w:bCs/>
          <w:color w:val="000000" w:themeColor="text1"/>
          <w:sz w:val="20"/>
          <w:szCs w:val="20"/>
        </w:rPr>
        <w:t>in</w:t>
      </w:r>
      <w:r w:rsidRPr="000D5AA9">
        <w:rPr>
          <w:rFonts w:ascii="Arial" w:hAnsi="Arial" w:cs="Arial"/>
          <w:b/>
          <w:bCs/>
          <w:color w:val="000000" w:themeColor="text1"/>
          <w:sz w:val="20"/>
          <w:szCs w:val="20"/>
        </w:rPr>
        <w:t xml:space="preserve"> zinc and potassium” </w:t>
      </w:r>
      <w:r w:rsidRPr="000D5AA9">
        <w:rPr>
          <w:rFonts w:ascii="Arial" w:hAnsi="Arial" w:cs="Arial"/>
          <w:color w:val="000000" w:themeColor="text1"/>
          <w:sz w:val="20"/>
          <w:szCs w:val="20"/>
        </w:rPr>
        <w:t xml:space="preserve">by A.Y. Mulkidjanian, </w:t>
      </w:r>
      <w:proofErr w:type="spellStart"/>
      <w:r w:rsidRPr="000D5AA9">
        <w:rPr>
          <w:rFonts w:ascii="Arial" w:hAnsi="Arial" w:cs="Arial"/>
          <w:color w:val="000000" w:themeColor="text1"/>
          <w:sz w:val="20"/>
          <w:szCs w:val="20"/>
        </w:rPr>
        <w:t>D.</w:t>
      </w:r>
      <w:proofErr w:type="gramStart"/>
      <w:r w:rsidRPr="000D5AA9">
        <w:rPr>
          <w:rFonts w:ascii="Arial" w:hAnsi="Arial" w:cs="Arial"/>
          <w:color w:val="000000" w:themeColor="text1"/>
          <w:sz w:val="20"/>
          <w:szCs w:val="20"/>
        </w:rPr>
        <w:t>V.Dibrova</w:t>
      </w:r>
      <w:proofErr w:type="spellEnd"/>
      <w:proofErr w:type="gramEnd"/>
      <w:r w:rsidRPr="000D5AA9">
        <w:rPr>
          <w:rFonts w:ascii="Arial" w:hAnsi="Arial" w:cs="Arial"/>
          <w:color w:val="000000" w:themeColor="text1"/>
          <w:sz w:val="20"/>
          <w:szCs w:val="20"/>
        </w:rPr>
        <w:t xml:space="preserve"> and </w:t>
      </w:r>
      <w:proofErr w:type="spellStart"/>
      <w:r w:rsidRPr="000D5AA9">
        <w:rPr>
          <w:rFonts w:ascii="Arial" w:hAnsi="Arial" w:cs="Arial"/>
          <w:color w:val="000000" w:themeColor="text1"/>
          <w:sz w:val="20"/>
          <w:szCs w:val="20"/>
        </w:rPr>
        <w:t>A.Yu</w:t>
      </w:r>
      <w:proofErr w:type="spellEnd"/>
      <w:r w:rsidRPr="000D5AA9">
        <w:rPr>
          <w:rFonts w:ascii="Arial" w:hAnsi="Arial" w:cs="Arial"/>
          <w:color w:val="000000" w:themeColor="text1"/>
          <w:sz w:val="20"/>
          <w:szCs w:val="20"/>
        </w:rPr>
        <w:t>. Bychkov</w:t>
      </w:r>
      <w:r w:rsidRPr="000D5AA9">
        <w:rPr>
          <w:rFonts w:ascii="Arial" w:hAnsi="Arial" w:cs="Arial"/>
          <w:color w:val="000000" w:themeColor="text1"/>
          <w:sz w:val="20"/>
          <w:szCs w:val="20"/>
          <w:rPrChange w:id="2" w:author="Armen Mulkidjanian" w:date="2024-08-20T23:02:00Z" w16du:dateUtc="2024-08-20T21:02:00Z">
            <w:rPr>
              <w:rFonts w:ascii="Arial" w:hAnsi="Arial" w:cs="Arial"/>
              <w:b/>
              <w:bCs/>
              <w:sz w:val="20"/>
              <w:szCs w:val="20"/>
            </w:rPr>
          </w:rPrChange>
        </w:rPr>
        <w:t>.</w:t>
      </w:r>
    </w:p>
    <w:p w14:paraId="4AE46A6A" w14:textId="77777777" w:rsidR="00A801DF" w:rsidRPr="000D5AA9" w:rsidRDefault="00A801DF" w:rsidP="00A801DF">
      <w:pPr>
        <w:spacing w:after="160" w:line="259" w:lineRule="auto"/>
        <w:rPr>
          <w:rFonts w:ascii="Arial" w:hAnsi="Arial" w:cs="Arial"/>
          <w:sz w:val="20"/>
          <w:szCs w:val="20"/>
        </w:rPr>
      </w:pPr>
      <w:r w:rsidRPr="000D5AA9">
        <w:rPr>
          <w:rFonts w:ascii="Arial" w:hAnsi="Arial" w:cs="Arial"/>
          <w:sz w:val="20"/>
          <w:szCs w:val="20"/>
        </w:rPr>
        <w:br w:type="page"/>
      </w:r>
    </w:p>
    <w:p w14:paraId="37D33A87" w14:textId="77777777" w:rsidR="00A801DF" w:rsidRPr="000D5AA9" w:rsidRDefault="00A801DF" w:rsidP="00A801DF">
      <w:pPr>
        <w:spacing w:before="120" w:after="0" w:line="480" w:lineRule="auto"/>
        <w:jc w:val="both"/>
        <w:rPr>
          <w:rFonts w:ascii="Arial" w:hAnsi="Arial" w:cs="Arial"/>
          <w:sz w:val="20"/>
          <w:szCs w:val="20"/>
        </w:rPr>
      </w:pPr>
    </w:p>
    <w:p w14:paraId="3D79149A" w14:textId="77777777" w:rsidR="00A801DF" w:rsidRPr="000D5AA9" w:rsidRDefault="00A801DF" w:rsidP="00A801DF">
      <w:pPr>
        <w:spacing w:before="120" w:after="0" w:line="480" w:lineRule="auto"/>
        <w:jc w:val="both"/>
        <w:rPr>
          <w:rFonts w:ascii="Arial" w:hAnsi="Arial" w:cs="Arial"/>
          <w:b/>
          <w:bCs/>
          <w:sz w:val="20"/>
          <w:szCs w:val="20"/>
        </w:rPr>
      </w:pPr>
      <w:r w:rsidRPr="000D5AA9">
        <w:rPr>
          <w:rFonts w:ascii="Arial" w:hAnsi="Arial" w:cs="Arial"/>
          <w:b/>
          <w:bCs/>
          <w:sz w:val="20"/>
          <w:szCs w:val="20"/>
        </w:rPr>
        <w:t>S1. Basic features of life.</w:t>
      </w:r>
    </w:p>
    <w:p w14:paraId="69181D54" w14:textId="77777777" w:rsidR="00A801DF" w:rsidRPr="000D5AA9" w:rsidRDefault="00A801DF" w:rsidP="00A801DF">
      <w:pPr>
        <w:spacing w:before="120" w:after="0" w:line="480" w:lineRule="auto"/>
        <w:jc w:val="both"/>
        <w:rPr>
          <w:rFonts w:ascii="Arial" w:hAnsi="Arial" w:cs="Arial"/>
          <w:sz w:val="20"/>
          <w:szCs w:val="20"/>
        </w:rPr>
      </w:pPr>
      <w:r w:rsidRPr="000D5AA9">
        <w:rPr>
          <w:rFonts w:ascii="Arial" w:hAnsi="Arial" w:cs="Arial"/>
          <w:sz w:val="20"/>
          <w:szCs w:val="20"/>
        </w:rPr>
        <w:t>S1.1. Biomolecules: RNA, DNA, proteins, sugars, and lipids.</w:t>
      </w:r>
    </w:p>
    <w:p w14:paraId="5D2A00FF" w14:textId="61CE3482" w:rsidR="00A801DF" w:rsidRPr="000D5AA9" w:rsidRDefault="00A801DF" w:rsidP="00A801DF">
      <w:pPr>
        <w:spacing w:before="120" w:after="0" w:line="480" w:lineRule="auto"/>
        <w:jc w:val="both"/>
        <w:rPr>
          <w:rFonts w:ascii="Arial" w:hAnsi="Arial" w:cs="Arial"/>
          <w:sz w:val="20"/>
          <w:szCs w:val="20"/>
        </w:rPr>
      </w:pPr>
      <w:r w:rsidRPr="000D5AA9">
        <w:rPr>
          <w:rFonts w:ascii="Arial" w:hAnsi="Arial" w:cs="Arial"/>
          <w:sz w:val="20"/>
          <w:szCs w:val="20"/>
        </w:rPr>
        <w:t xml:space="preserve">Although living organisms contain diverse biomolecules, the key players of life - as we know it - are polymers of three types: ribonucleic acids (RNAs), deoxyribonucleic acids (DNAs) and proteins (Fig.S1.1). Long DNA molecules store genetic information as strings of nucleotides, RNA molecules help translate information into protein amino acid sequences, and proteins do most of the work in the cell </w:t>
      </w:r>
      <w:r w:rsidR="0072273D" w:rsidRPr="000D5AA9">
        <w:rPr>
          <w:rFonts w:ascii="Arial" w:hAnsi="Arial" w:cs="Arial"/>
          <w:noProof/>
          <w:sz w:val="20"/>
          <w:szCs w:val="20"/>
        </w:rPr>
        <w:t>[1]</w:t>
      </w:r>
      <w:r w:rsidRPr="000D5AA9">
        <w:rPr>
          <w:rFonts w:ascii="Arial" w:hAnsi="Arial" w:cs="Arial"/>
          <w:sz w:val="20"/>
          <w:szCs w:val="20"/>
        </w:rPr>
        <w:t>.</w:t>
      </w:r>
    </w:p>
    <w:p w14:paraId="2F751C8A" w14:textId="77777777" w:rsidR="00A801DF" w:rsidRPr="000D5AA9" w:rsidRDefault="00A801DF" w:rsidP="00A801DF">
      <w:pPr>
        <w:spacing w:before="120" w:after="0" w:line="480" w:lineRule="auto"/>
        <w:jc w:val="both"/>
        <w:rPr>
          <w:rFonts w:ascii="Arial" w:hAnsi="Arial" w:cs="Arial"/>
          <w:sz w:val="20"/>
          <w:szCs w:val="20"/>
        </w:rPr>
      </w:pPr>
      <w:r w:rsidRPr="000D5AA9">
        <w:rPr>
          <w:rFonts w:ascii="Arial" w:hAnsi="Arial" w:cs="Arial"/>
          <w:noProof/>
          <w:sz w:val="20"/>
          <w:szCs w:val="20"/>
        </w:rPr>
        <w:drawing>
          <wp:inline distT="0" distB="0" distL="0" distR="0" wp14:anchorId="368C7C4F" wp14:editId="088425FA">
            <wp:extent cx="5581291" cy="4187813"/>
            <wp:effectExtent l="0" t="0" r="635" b="3810"/>
            <wp:docPr id="1287417503" name="Grafik 2" descr="Ein Bild, das Text, Diagramm, Kreis,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17503" name="Grafik 2" descr="Ein Bild, das Text, Diagramm, Kreis, Schrift enthält.&#10;&#10;Automatisch generierte Beschreibu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02109" cy="4203433"/>
                    </a:xfrm>
                    <a:prstGeom prst="rect">
                      <a:avLst/>
                    </a:prstGeom>
                  </pic:spPr>
                </pic:pic>
              </a:graphicData>
            </a:graphic>
          </wp:inline>
        </w:drawing>
      </w:r>
    </w:p>
    <w:p w14:paraId="3AD4B52C" w14:textId="77777777" w:rsidR="00A801DF" w:rsidRPr="000D5AA9" w:rsidRDefault="00A801DF" w:rsidP="00A801DF">
      <w:pPr>
        <w:spacing w:before="120" w:after="0" w:line="480" w:lineRule="auto"/>
        <w:jc w:val="both"/>
        <w:rPr>
          <w:rFonts w:ascii="Arial" w:hAnsi="Arial" w:cs="Arial"/>
          <w:sz w:val="20"/>
          <w:szCs w:val="20"/>
        </w:rPr>
      </w:pPr>
      <w:r w:rsidRPr="000D5AA9">
        <w:rPr>
          <w:rFonts w:ascii="Arial" w:hAnsi="Arial" w:cs="Arial"/>
          <w:sz w:val="20"/>
          <w:szCs w:val="20"/>
        </w:rPr>
        <w:t>Fig. S1.1. Relation between DNA, RNA, and proteins in a cell. Image credit: Wikipedia.</w:t>
      </w:r>
    </w:p>
    <w:p w14:paraId="0D372710" w14:textId="22E93A7E" w:rsidR="00A801DF" w:rsidRPr="000D5AA9" w:rsidRDefault="00A801DF" w:rsidP="00A801DF">
      <w:pPr>
        <w:spacing w:before="120" w:after="0" w:line="480" w:lineRule="auto"/>
        <w:jc w:val="both"/>
        <w:rPr>
          <w:rFonts w:ascii="Arial" w:hAnsi="Arial" w:cs="Arial"/>
          <w:sz w:val="20"/>
          <w:szCs w:val="20"/>
        </w:rPr>
      </w:pPr>
      <w:r w:rsidRPr="000D5AA9">
        <w:rPr>
          <w:rFonts w:ascii="Arial" w:hAnsi="Arial" w:cs="Arial"/>
          <w:sz w:val="20"/>
          <w:szCs w:val="20"/>
        </w:rPr>
        <w:t xml:space="preserve">RNA molecules are formed from ribonucleotides - quite complex units that consist of a nucleobase, a sugar ribose and phosphate group(s), see Fig. S1.2. Nucleobases are one- or two-ring moieties made of alternating carbon and nitrogen atoms; because of the high nitrogen content, nucleobases are sometimes called nitrogenous bases or nitrogen bases. There are four main nucleobases in RNA, these are purines adenine (A), guanine (G), and pyrimidines cytosine (C) and uracil (U), all shown in Fig. S1.2. Nucleobases are attached to ribose moieties which have a ring-like structure. When nucleotides join </w:t>
      </w:r>
      <w:r w:rsidRPr="000D5AA9">
        <w:rPr>
          <w:rFonts w:ascii="Arial" w:hAnsi="Arial" w:cs="Arial"/>
          <w:sz w:val="20"/>
          <w:szCs w:val="20"/>
        </w:rPr>
        <w:lastRenderedPageBreak/>
        <w:t>into RNA molecules, phosphate groups link the ribose moieties, so that phosphate groups alternate with ribose moieties to which nucleobases are attached (Fig. S1.2).</w:t>
      </w:r>
    </w:p>
    <w:p w14:paraId="17E24EA2" w14:textId="6875B136" w:rsidR="00A801DF" w:rsidRPr="000D5AA9" w:rsidRDefault="006D7FC4" w:rsidP="00A801DF">
      <w:pPr>
        <w:spacing w:before="120" w:after="0" w:line="480" w:lineRule="auto"/>
        <w:jc w:val="both"/>
        <w:rPr>
          <w:rFonts w:ascii="Arial" w:hAnsi="Arial" w:cs="Arial"/>
          <w:sz w:val="20"/>
          <w:szCs w:val="20"/>
        </w:rPr>
      </w:pPr>
      <w:r w:rsidRPr="000D5AA9">
        <w:rPr>
          <w:rFonts w:ascii="Arial" w:hAnsi="Arial" w:cs="Arial"/>
          <w:noProof/>
          <w:sz w:val="20"/>
          <w:szCs w:val="20"/>
        </w:rPr>
        <w:drawing>
          <wp:anchor distT="0" distB="0" distL="114300" distR="114300" simplePos="0" relativeHeight="251664384" behindDoc="0" locked="0" layoutInCell="1" allowOverlap="1" wp14:anchorId="2B639F35" wp14:editId="148146F7">
            <wp:simplePos x="0" y="0"/>
            <wp:positionH relativeFrom="column">
              <wp:posOffset>-417195</wp:posOffset>
            </wp:positionH>
            <wp:positionV relativeFrom="paragraph">
              <wp:posOffset>331470</wp:posOffset>
            </wp:positionV>
            <wp:extent cx="6309995" cy="3389630"/>
            <wp:effectExtent l="0" t="0" r="0" b="1270"/>
            <wp:wrapTopAndBottom/>
            <wp:docPr id="1035656389" name="Grafik 1" descr="Ein Bild, das Zeichnung, Entwurf, Clipart, Kuns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56389" name="Grafik 1" descr="Ein Bild, das Zeichnung, Entwurf, Clipart, Kunst enthält.&#10;&#10;Automatisch generierte Beschreibung"/>
                    <pic:cNvPicPr/>
                  </pic:nvPicPr>
                  <pic:blipFill>
                    <a:blip r:embed="rId9">
                      <a:extLst>
                        <a:ext uri="{28A0092B-C50C-407E-A947-70E740481C1C}">
                          <a14:useLocalDpi xmlns:a14="http://schemas.microsoft.com/office/drawing/2010/main" val="0"/>
                        </a:ext>
                      </a:extLst>
                    </a:blip>
                    <a:stretch>
                      <a:fillRect/>
                    </a:stretch>
                  </pic:blipFill>
                  <pic:spPr>
                    <a:xfrm>
                      <a:off x="0" y="0"/>
                      <a:ext cx="6309995" cy="3389630"/>
                    </a:xfrm>
                    <a:prstGeom prst="rect">
                      <a:avLst/>
                    </a:prstGeom>
                  </pic:spPr>
                </pic:pic>
              </a:graphicData>
            </a:graphic>
            <wp14:sizeRelH relativeFrom="margin">
              <wp14:pctWidth>0</wp14:pctWidth>
            </wp14:sizeRelH>
            <wp14:sizeRelV relativeFrom="margin">
              <wp14:pctHeight>0</wp14:pctHeight>
            </wp14:sizeRelV>
          </wp:anchor>
        </w:drawing>
      </w:r>
    </w:p>
    <w:p w14:paraId="5FEF4AB5" w14:textId="77777777" w:rsidR="00A801DF" w:rsidRPr="000D5AA9" w:rsidRDefault="00A801DF" w:rsidP="00BE2186">
      <w:pPr>
        <w:spacing w:before="120" w:after="0"/>
        <w:jc w:val="both"/>
        <w:rPr>
          <w:rFonts w:ascii="Arial" w:hAnsi="Arial" w:cs="Arial"/>
          <w:sz w:val="20"/>
          <w:szCs w:val="20"/>
        </w:rPr>
      </w:pPr>
      <w:r w:rsidRPr="000D5AA9">
        <w:rPr>
          <w:rFonts w:ascii="Arial" w:hAnsi="Arial" w:cs="Arial"/>
          <w:sz w:val="20"/>
          <w:szCs w:val="20"/>
        </w:rPr>
        <w:t>Fig. S1.2. Structure of an RNA segment (left) and RNA molecules with catalytic activity (ribozymes). Image credit: Wikipedia</w:t>
      </w:r>
    </w:p>
    <w:p w14:paraId="7A11E1E2" w14:textId="77777777" w:rsidR="00A801DF" w:rsidRPr="000D5AA9" w:rsidRDefault="00A801DF" w:rsidP="00A801DF">
      <w:pPr>
        <w:spacing w:before="120" w:after="0" w:line="480" w:lineRule="auto"/>
        <w:jc w:val="both"/>
        <w:rPr>
          <w:rFonts w:ascii="Arial" w:hAnsi="Arial" w:cs="Arial"/>
          <w:sz w:val="20"/>
          <w:szCs w:val="20"/>
        </w:rPr>
      </w:pPr>
    </w:p>
    <w:p w14:paraId="39F1EFD5" w14:textId="77777777" w:rsidR="006D7FC4" w:rsidRPr="000D5AA9" w:rsidRDefault="006D7FC4">
      <w:pPr>
        <w:spacing w:after="160" w:line="259" w:lineRule="auto"/>
        <w:rPr>
          <w:rFonts w:ascii="Arial" w:hAnsi="Arial" w:cs="Arial"/>
          <w:sz w:val="20"/>
          <w:szCs w:val="20"/>
        </w:rPr>
      </w:pPr>
      <w:r w:rsidRPr="000D5AA9">
        <w:rPr>
          <w:rFonts w:ascii="Arial" w:hAnsi="Arial" w:cs="Arial"/>
          <w:sz w:val="20"/>
          <w:szCs w:val="20"/>
        </w:rPr>
        <w:br w:type="page"/>
      </w:r>
    </w:p>
    <w:p w14:paraId="1B139D08" w14:textId="7AF8E83A" w:rsidR="00A801DF" w:rsidRPr="000D5AA9" w:rsidRDefault="00A801DF" w:rsidP="00A801DF">
      <w:pPr>
        <w:spacing w:before="120" w:after="0" w:line="480" w:lineRule="auto"/>
        <w:jc w:val="both"/>
        <w:rPr>
          <w:rFonts w:ascii="Arial" w:hAnsi="Arial" w:cs="Arial"/>
          <w:sz w:val="20"/>
          <w:szCs w:val="20"/>
        </w:rPr>
      </w:pPr>
      <w:r w:rsidRPr="000D5AA9">
        <w:rPr>
          <w:rFonts w:ascii="Arial" w:hAnsi="Arial" w:cs="Arial"/>
          <w:sz w:val="20"/>
          <w:szCs w:val="20"/>
        </w:rPr>
        <w:lastRenderedPageBreak/>
        <w:t xml:space="preserve">Formation of polynucleotides in a so-called condensation reaction is accompanied by the release of water molecules (Fig. S1.3). </w:t>
      </w:r>
    </w:p>
    <w:p w14:paraId="5A7BEE2F" w14:textId="77777777" w:rsidR="00A801DF" w:rsidRPr="000D5AA9" w:rsidRDefault="00A801DF" w:rsidP="00A801DF">
      <w:pPr>
        <w:spacing w:before="120" w:after="0" w:line="480" w:lineRule="auto"/>
        <w:jc w:val="both"/>
        <w:rPr>
          <w:rFonts w:ascii="Arial" w:hAnsi="Arial" w:cs="Arial"/>
          <w:sz w:val="20"/>
          <w:szCs w:val="20"/>
        </w:rPr>
      </w:pPr>
      <w:r w:rsidRPr="000D5AA9">
        <w:rPr>
          <w:rFonts w:ascii="Arial" w:hAnsi="Arial" w:cs="Arial"/>
          <w:noProof/>
          <w:sz w:val="20"/>
          <w:szCs w:val="20"/>
        </w:rPr>
        <w:drawing>
          <wp:inline distT="0" distB="0" distL="0" distR="0" wp14:anchorId="4130BBE1" wp14:editId="517119D5">
            <wp:extent cx="5055079" cy="1948033"/>
            <wp:effectExtent l="0" t="0" r="0" b="0"/>
            <wp:docPr id="1239839304" name="Grafik 1"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39304" name="Grafik 1" descr="Ein Bild, das Diagramm enthält.&#10;&#10;Automatisch generierte Beschreibung"/>
                    <pic:cNvPicPr/>
                  </pic:nvPicPr>
                  <pic:blipFill>
                    <a:blip r:embed="rId10"/>
                    <a:stretch>
                      <a:fillRect/>
                    </a:stretch>
                  </pic:blipFill>
                  <pic:spPr>
                    <a:xfrm>
                      <a:off x="0" y="0"/>
                      <a:ext cx="5059787" cy="1949847"/>
                    </a:xfrm>
                    <a:prstGeom prst="rect">
                      <a:avLst/>
                    </a:prstGeom>
                  </pic:spPr>
                </pic:pic>
              </a:graphicData>
            </a:graphic>
          </wp:inline>
        </w:drawing>
      </w:r>
    </w:p>
    <w:p w14:paraId="5F6D5657" w14:textId="77777777" w:rsidR="00A801DF" w:rsidRPr="000D5AA9" w:rsidRDefault="00A801DF" w:rsidP="00A801DF">
      <w:pPr>
        <w:spacing w:before="120" w:after="0" w:line="480" w:lineRule="auto"/>
        <w:jc w:val="both"/>
        <w:rPr>
          <w:rFonts w:ascii="Arial" w:hAnsi="Arial" w:cs="Arial"/>
          <w:sz w:val="20"/>
          <w:szCs w:val="20"/>
        </w:rPr>
      </w:pPr>
      <w:r w:rsidRPr="000D5AA9">
        <w:rPr>
          <w:rFonts w:ascii="Arial" w:hAnsi="Arial" w:cs="Arial"/>
          <w:sz w:val="20"/>
          <w:szCs w:val="20"/>
        </w:rPr>
        <w:t>Fig. S1.3. Polymerization (condensation) of ribonucleotides</w:t>
      </w:r>
    </w:p>
    <w:p w14:paraId="00963C93" w14:textId="77777777" w:rsidR="00A801DF" w:rsidRPr="000D5AA9" w:rsidRDefault="00A801DF" w:rsidP="00A801DF">
      <w:pPr>
        <w:spacing w:before="120" w:after="0" w:line="480" w:lineRule="auto"/>
        <w:jc w:val="both"/>
        <w:rPr>
          <w:rFonts w:ascii="Arial" w:hAnsi="Arial" w:cs="Arial"/>
          <w:sz w:val="20"/>
          <w:szCs w:val="20"/>
        </w:rPr>
      </w:pPr>
    </w:p>
    <w:p w14:paraId="1E9E7546" w14:textId="038AD310" w:rsidR="00A801DF" w:rsidRPr="000D5AA9" w:rsidRDefault="00A801DF" w:rsidP="00A801DF">
      <w:pPr>
        <w:spacing w:before="120" w:after="0" w:line="480" w:lineRule="auto"/>
        <w:jc w:val="both"/>
        <w:rPr>
          <w:rFonts w:ascii="Arial" w:hAnsi="Arial" w:cs="Arial"/>
          <w:sz w:val="20"/>
          <w:szCs w:val="20"/>
        </w:rPr>
      </w:pPr>
      <w:r w:rsidRPr="000D5AA9">
        <w:rPr>
          <w:rFonts w:ascii="Arial" w:hAnsi="Arial" w:cs="Arial"/>
          <w:sz w:val="20"/>
          <w:szCs w:val="20"/>
        </w:rPr>
        <w:t xml:space="preserve">In addition to being the building blocks of RNA, ribonucleotides in their triphosphate forms </w:t>
      </w:r>
      <w:r w:rsidR="00FF629F" w:rsidRPr="000D5AA9">
        <w:rPr>
          <w:rFonts w:ascii="Arial" w:hAnsi="Arial" w:cs="Arial"/>
          <w:sz w:val="20"/>
          <w:szCs w:val="20"/>
        </w:rPr>
        <w:t>s</w:t>
      </w:r>
      <w:r w:rsidRPr="000D5AA9">
        <w:rPr>
          <w:rFonts w:ascii="Arial" w:hAnsi="Arial" w:cs="Arial"/>
          <w:sz w:val="20"/>
          <w:szCs w:val="20"/>
        </w:rPr>
        <w:t xml:space="preserve">tore energy in the cell, with adenosine triphosphate (ATP) being the most abundant </w:t>
      </w:r>
      <w:r w:rsidR="00FF629F" w:rsidRPr="000D5AA9">
        <w:rPr>
          <w:rFonts w:ascii="Arial" w:hAnsi="Arial" w:cs="Arial"/>
          <w:sz w:val="20"/>
          <w:szCs w:val="20"/>
        </w:rPr>
        <w:t xml:space="preserve">energy-storing moiety, see </w:t>
      </w:r>
      <w:r w:rsidRPr="000D5AA9">
        <w:rPr>
          <w:rFonts w:ascii="Arial" w:hAnsi="Arial" w:cs="Arial"/>
          <w:sz w:val="20"/>
          <w:szCs w:val="20"/>
        </w:rPr>
        <w:t>Fig. S1.4. The cleavage of the</w:t>
      </w:r>
      <w:r w:rsidR="00FF629F" w:rsidRPr="000D5AA9">
        <w:rPr>
          <w:rFonts w:ascii="Arial" w:hAnsi="Arial" w:cs="Arial"/>
          <w:sz w:val="20"/>
          <w:szCs w:val="20"/>
        </w:rPr>
        <w:t>ir</w:t>
      </w:r>
      <w:r w:rsidRPr="000D5AA9">
        <w:rPr>
          <w:rFonts w:ascii="Arial" w:hAnsi="Arial" w:cs="Arial"/>
          <w:sz w:val="20"/>
          <w:szCs w:val="20"/>
        </w:rPr>
        <w:t xml:space="preserve"> phosphate groups is accompanied by the release of free energy that can be utilized by specific enzymes, in particular, for doing mechanical work </w:t>
      </w:r>
      <w:r w:rsidR="0072273D" w:rsidRPr="000D5AA9">
        <w:rPr>
          <w:rFonts w:ascii="Arial" w:hAnsi="Arial" w:cs="Arial"/>
          <w:noProof/>
          <w:sz w:val="20"/>
          <w:szCs w:val="20"/>
        </w:rPr>
        <w:t>[2</w:t>
      </w:r>
      <w:proofErr w:type="gramStart"/>
      <w:r w:rsidR="0072273D" w:rsidRPr="000D5AA9">
        <w:rPr>
          <w:rFonts w:ascii="Arial" w:hAnsi="Arial" w:cs="Arial"/>
          <w:noProof/>
          <w:sz w:val="20"/>
          <w:szCs w:val="20"/>
        </w:rPr>
        <w:t>]</w:t>
      </w:r>
      <w:r w:rsidRPr="000D5AA9">
        <w:rPr>
          <w:rFonts w:ascii="Arial" w:hAnsi="Arial" w:cs="Arial"/>
          <w:sz w:val="20"/>
          <w:szCs w:val="20"/>
        </w:rPr>
        <w:t xml:space="preserve"> .</w:t>
      </w:r>
      <w:proofErr w:type="gramEnd"/>
      <w:r w:rsidRPr="000D5AA9">
        <w:rPr>
          <w:rFonts w:ascii="Arial" w:hAnsi="Arial" w:cs="Arial"/>
          <w:sz w:val="20"/>
          <w:szCs w:val="20"/>
        </w:rPr>
        <w:t xml:space="preserve"> </w:t>
      </w:r>
    </w:p>
    <w:p w14:paraId="4005B5CE" w14:textId="77777777" w:rsidR="00A801DF" w:rsidRPr="000D5AA9" w:rsidRDefault="00A801DF" w:rsidP="00A801DF">
      <w:pPr>
        <w:spacing w:before="120" w:after="0" w:line="480" w:lineRule="auto"/>
        <w:jc w:val="both"/>
        <w:rPr>
          <w:rFonts w:ascii="Arial" w:hAnsi="Arial" w:cs="Arial"/>
          <w:sz w:val="20"/>
          <w:szCs w:val="20"/>
        </w:rPr>
      </w:pPr>
      <w:r w:rsidRPr="000D5AA9">
        <w:rPr>
          <w:rFonts w:ascii="Arial" w:hAnsi="Arial" w:cs="Arial"/>
          <w:noProof/>
          <w:sz w:val="20"/>
          <w:szCs w:val="20"/>
        </w:rPr>
        <w:drawing>
          <wp:inline distT="0" distB="0" distL="0" distR="0" wp14:anchorId="1535A4CD" wp14:editId="45FFFA8E">
            <wp:extent cx="5760720" cy="1796415"/>
            <wp:effectExtent l="0" t="0" r="0" b="0"/>
            <wp:docPr id="1574205153" name="Grafik 1" descr="Ein Bild, das Text, Diagramm, Screenshot, Origami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05153" name="Grafik 1" descr="Ein Bild, das Text, Diagramm, Screenshot, Origami enthält.&#10;&#10;Automatisch generierte Beschreibung"/>
                    <pic:cNvPicPr/>
                  </pic:nvPicPr>
                  <pic:blipFill>
                    <a:blip r:embed="rId11"/>
                    <a:stretch>
                      <a:fillRect/>
                    </a:stretch>
                  </pic:blipFill>
                  <pic:spPr>
                    <a:xfrm>
                      <a:off x="0" y="0"/>
                      <a:ext cx="5760720" cy="1796415"/>
                    </a:xfrm>
                    <a:prstGeom prst="rect">
                      <a:avLst/>
                    </a:prstGeom>
                  </pic:spPr>
                </pic:pic>
              </a:graphicData>
            </a:graphic>
          </wp:inline>
        </w:drawing>
      </w:r>
    </w:p>
    <w:p w14:paraId="361C67BB" w14:textId="77777777" w:rsidR="00A801DF" w:rsidRPr="000D5AA9" w:rsidRDefault="00A801DF" w:rsidP="00A801DF">
      <w:pPr>
        <w:spacing w:before="120" w:after="0" w:line="480" w:lineRule="auto"/>
        <w:jc w:val="both"/>
        <w:rPr>
          <w:rFonts w:ascii="Arial" w:hAnsi="Arial" w:cs="Arial"/>
          <w:sz w:val="20"/>
          <w:szCs w:val="20"/>
        </w:rPr>
      </w:pPr>
      <w:r w:rsidRPr="000D5AA9">
        <w:rPr>
          <w:rFonts w:ascii="Arial" w:hAnsi="Arial" w:cs="Arial"/>
          <w:sz w:val="20"/>
          <w:szCs w:val="20"/>
        </w:rPr>
        <w:t>Fig. S1.4. Nucleotide-containing cofactors</w:t>
      </w:r>
    </w:p>
    <w:p w14:paraId="7AC44274" w14:textId="77777777" w:rsidR="00A801DF" w:rsidRPr="000D5AA9" w:rsidRDefault="00A801DF" w:rsidP="00A801DF">
      <w:pPr>
        <w:spacing w:before="120" w:after="0" w:line="480" w:lineRule="auto"/>
        <w:jc w:val="both"/>
        <w:rPr>
          <w:rFonts w:ascii="Arial" w:hAnsi="Arial" w:cs="Arial"/>
          <w:sz w:val="20"/>
          <w:szCs w:val="20"/>
        </w:rPr>
      </w:pPr>
    </w:p>
    <w:p w14:paraId="56364DF5" w14:textId="36AAEC08" w:rsidR="00A801DF" w:rsidRPr="000D5AA9" w:rsidRDefault="00A801DF" w:rsidP="00A801DF">
      <w:pPr>
        <w:spacing w:before="120" w:after="0" w:line="480" w:lineRule="auto"/>
        <w:jc w:val="both"/>
        <w:rPr>
          <w:rFonts w:ascii="Arial" w:hAnsi="Arial" w:cs="Arial"/>
          <w:sz w:val="20"/>
          <w:szCs w:val="20"/>
        </w:rPr>
      </w:pPr>
      <w:r w:rsidRPr="000D5AA9">
        <w:rPr>
          <w:rFonts w:ascii="Arial" w:hAnsi="Arial" w:cs="Arial"/>
          <w:sz w:val="20"/>
          <w:szCs w:val="20"/>
        </w:rPr>
        <w:t xml:space="preserve">DNA differs from RNA in that it contains deoxyribose as the sugar moiety; deoxyribose has one oxygen atom less than ribose, which makes the DNA polymers less flexible than RNA molecules but 200 times more stable towards occasional </w:t>
      </w:r>
      <w:r w:rsidR="008F5F64" w:rsidRPr="000D5AA9">
        <w:rPr>
          <w:rFonts w:ascii="Arial" w:hAnsi="Arial" w:cs="Arial"/>
          <w:sz w:val="20"/>
          <w:szCs w:val="20"/>
        </w:rPr>
        <w:t xml:space="preserve">backbone breaks by water </w:t>
      </w:r>
      <w:r w:rsidRPr="000D5AA9">
        <w:rPr>
          <w:rFonts w:ascii="Arial" w:hAnsi="Arial" w:cs="Arial"/>
          <w:sz w:val="20"/>
          <w:szCs w:val="20"/>
        </w:rPr>
        <w:t>(hydrolysis</w:t>
      </w:r>
      <w:r w:rsidR="008F5F64" w:rsidRPr="000D5AA9">
        <w:rPr>
          <w:rFonts w:ascii="Arial" w:hAnsi="Arial" w:cs="Arial"/>
          <w:sz w:val="20"/>
          <w:szCs w:val="20"/>
        </w:rPr>
        <w:t>, see</w:t>
      </w:r>
      <w:r w:rsidRPr="000D5AA9">
        <w:rPr>
          <w:rFonts w:ascii="Arial" w:hAnsi="Arial" w:cs="Arial"/>
          <w:sz w:val="20"/>
          <w:szCs w:val="20"/>
        </w:rPr>
        <w:t xml:space="preserve"> </w:t>
      </w:r>
      <w:r w:rsidR="0072273D" w:rsidRPr="000D5AA9">
        <w:rPr>
          <w:rFonts w:ascii="Arial" w:hAnsi="Arial" w:cs="Arial"/>
          <w:noProof/>
          <w:sz w:val="20"/>
          <w:szCs w:val="20"/>
        </w:rPr>
        <w:t>[3,4]</w:t>
      </w:r>
      <w:r w:rsidR="008F5F64" w:rsidRPr="000D5AA9">
        <w:rPr>
          <w:rFonts w:ascii="Arial" w:hAnsi="Arial" w:cs="Arial"/>
          <w:sz w:val="20"/>
          <w:szCs w:val="20"/>
        </w:rPr>
        <w:t>)</w:t>
      </w:r>
      <w:r w:rsidRPr="000D5AA9">
        <w:rPr>
          <w:rFonts w:ascii="Arial" w:hAnsi="Arial" w:cs="Arial"/>
          <w:sz w:val="20"/>
          <w:szCs w:val="20"/>
        </w:rPr>
        <w:t>. In addition, DNA contains thymine (T) instead of chemically similar uracil (U), see Fig. S1. 5.</w:t>
      </w:r>
    </w:p>
    <w:p w14:paraId="7C59868B" w14:textId="77777777" w:rsidR="00A801DF" w:rsidRPr="000D5AA9" w:rsidRDefault="00A801DF" w:rsidP="00A801DF">
      <w:pPr>
        <w:spacing w:before="120" w:after="0" w:line="480" w:lineRule="auto"/>
        <w:jc w:val="both"/>
        <w:rPr>
          <w:rFonts w:ascii="Arial" w:hAnsi="Arial" w:cs="Arial"/>
          <w:sz w:val="20"/>
          <w:szCs w:val="20"/>
        </w:rPr>
      </w:pPr>
    </w:p>
    <w:p w14:paraId="118B7AD6" w14:textId="77777777" w:rsidR="00A801DF" w:rsidRPr="000D5AA9" w:rsidRDefault="00A801DF" w:rsidP="00A801DF">
      <w:pPr>
        <w:spacing w:before="120" w:after="0" w:line="480" w:lineRule="auto"/>
        <w:jc w:val="both"/>
        <w:rPr>
          <w:rFonts w:ascii="Arial" w:hAnsi="Arial" w:cs="Arial"/>
          <w:sz w:val="20"/>
          <w:szCs w:val="20"/>
        </w:rPr>
      </w:pPr>
      <w:r w:rsidRPr="000D5AA9">
        <w:rPr>
          <w:rFonts w:ascii="Arial" w:hAnsi="Arial" w:cs="Arial"/>
          <w:noProof/>
          <w:sz w:val="20"/>
          <w:szCs w:val="20"/>
        </w:rPr>
        <w:lastRenderedPageBreak/>
        <w:drawing>
          <wp:inline distT="0" distB="0" distL="0" distR="0" wp14:anchorId="083BE844" wp14:editId="7D4A2189">
            <wp:extent cx="6207688" cy="3167481"/>
            <wp:effectExtent l="0" t="0" r="3175" b="0"/>
            <wp:docPr id="173611321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113216" name=""/>
                    <pic:cNvPicPr/>
                  </pic:nvPicPr>
                  <pic:blipFill>
                    <a:blip r:embed="rId12"/>
                    <a:stretch>
                      <a:fillRect/>
                    </a:stretch>
                  </pic:blipFill>
                  <pic:spPr>
                    <a:xfrm>
                      <a:off x="0" y="0"/>
                      <a:ext cx="6212009" cy="3169686"/>
                    </a:xfrm>
                    <a:prstGeom prst="rect">
                      <a:avLst/>
                    </a:prstGeom>
                  </pic:spPr>
                </pic:pic>
              </a:graphicData>
            </a:graphic>
          </wp:inline>
        </w:drawing>
      </w:r>
    </w:p>
    <w:p w14:paraId="2EF40C6E" w14:textId="2BEDB2C1" w:rsidR="00A801DF" w:rsidRPr="000D5AA9" w:rsidRDefault="00A801DF" w:rsidP="00BE2186">
      <w:pPr>
        <w:spacing w:before="120" w:after="0"/>
        <w:jc w:val="both"/>
        <w:rPr>
          <w:rFonts w:ascii="Arial" w:hAnsi="Arial" w:cs="Arial"/>
          <w:sz w:val="20"/>
          <w:szCs w:val="20"/>
        </w:rPr>
      </w:pPr>
      <w:r w:rsidRPr="000D5AA9">
        <w:rPr>
          <w:rFonts w:ascii="Arial" w:hAnsi="Arial" w:cs="Arial"/>
          <w:sz w:val="20"/>
          <w:szCs w:val="20"/>
        </w:rPr>
        <w:t xml:space="preserve">Fig. S1.5. Structure of a double-strand segment of DNA. </w:t>
      </w:r>
      <w:r w:rsidR="008F5F64" w:rsidRPr="000D5AA9">
        <w:rPr>
          <w:rFonts w:ascii="Arial" w:hAnsi="Arial" w:cs="Arial"/>
          <w:sz w:val="20"/>
          <w:szCs w:val="20"/>
        </w:rPr>
        <w:t xml:space="preserve">Left: chemical structure; right, ball-and-stick, presentation.  </w:t>
      </w:r>
      <w:r w:rsidRPr="000D5AA9">
        <w:rPr>
          <w:rFonts w:ascii="Arial" w:hAnsi="Arial" w:cs="Arial"/>
          <w:sz w:val="20"/>
          <w:szCs w:val="20"/>
        </w:rPr>
        <w:t>Image credit</w:t>
      </w:r>
      <w:r w:rsidR="008F5F64" w:rsidRPr="000D5AA9">
        <w:rPr>
          <w:rFonts w:ascii="Arial" w:hAnsi="Arial" w:cs="Arial"/>
          <w:sz w:val="20"/>
          <w:szCs w:val="20"/>
        </w:rPr>
        <w:t>s</w:t>
      </w:r>
      <w:r w:rsidRPr="000D5AA9">
        <w:rPr>
          <w:rFonts w:ascii="Arial" w:hAnsi="Arial" w:cs="Arial"/>
          <w:sz w:val="20"/>
          <w:szCs w:val="20"/>
        </w:rPr>
        <w:t xml:space="preserve">: </w:t>
      </w:r>
      <w:proofErr w:type="spellStart"/>
      <w:r w:rsidRPr="000D5AA9">
        <w:rPr>
          <w:rFonts w:ascii="Arial" w:hAnsi="Arial" w:cs="Arial"/>
          <w:sz w:val="20"/>
          <w:szCs w:val="20"/>
        </w:rPr>
        <w:t>Madprime</w:t>
      </w:r>
      <w:proofErr w:type="spellEnd"/>
      <w:r w:rsidRPr="000D5AA9">
        <w:rPr>
          <w:rFonts w:ascii="Arial" w:hAnsi="Arial" w:cs="Arial"/>
          <w:sz w:val="20"/>
          <w:szCs w:val="20"/>
        </w:rPr>
        <w:t xml:space="preserve"> and </w:t>
      </w:r>
      <w:proofErr w:type="spellStart"/>
      <w:r w:rsidRPr="000D5AA9">
        <w:rPr>
          <w:rFonts w:ascii="Arial" w:hAnsi="Arial" w:cs="Arial"/>
          <w:sz w:val="20"/>
          <w:szCs w:val="20"/>
        </w:rPr>
        <w:t>Zephyris</w:t>
      </w:r>
      <w:proofErr w:type="spellEnd"/>
      <w:r w:rsidRPr="000D5AA9">
        <w:rPr>
          <w:rFonts w:ascii="Arial" w:hAnsi="Arial" w:cs="Arial"/>
          <w:sz w:val="20"/>
          <w:szCs w:val="20"/>
        </w:rPr>
        <w:t xml:space="preserve">, </w:t>
      </w:r>
      <w:r w:rsidR="008F5F64" w:rsidRPr="000D5AA9">
        <w:rPr>
          <w:rFonts w:ascii="Arial" w:hAnsi="Arial" w:cs="Arial"/>
          <w:sz w:val="20"/>
          <w:szCs w:val="20"/>
        </w:rPr>
        <w:t xml:space="preserve">respectively, </w:t>
      </w:r>
      <w:r w:rsidRPr="000D5AA9">
        <w:rPr>
          <w:rFonts w:ascii="Arial" w:hAnsi="Arial" w:cs="Arial"/>
          <w:sz w:val="20"/>
          <w:szCs w:val="20"/>
        </w:rPr>
        <w:t>Wikipedia</w:t>
      </w:r>
    </w:p>
    <w:p w14:paraId="74F731B0" w14:textId="77777777" w:rsidR="008F5F64" w:rsidRPr="000D5AA9" w:rsidRDefault="008F5F64" w:rsidP="00A801DF">
      <w:pPr>
        <w:spacing w:before="120" w:after="0" w:line="480" w:lineRule="auto"/>
        <w:jc w:val="both"/>
        <w:rPr>
          <w:rFonts w:ascii="Arial" w:hAnsi="Arial" w:cs="Arial"/>
          <w:sz w:val="20"/>
          <w:szCs w:val="20"/>
        </w:rPr>
      </w:pPr>
    </w:p>
    <w:p w14:paraId="638DA3A3" w14:textId="4E349D2E" w:rsidR="00A801DF" w:rsidRPr="000D5AA9" w:rsidRDefault="00A801DF" w:rsidP="00A801DF">
      <w:pPr>
        <w:spacing w:before="120" w:after="0" w:line="480" w:lineRule="auto"/>
        <w:jc w:val="both"/>
        <w:rPr>
          <w:rFonts w:ascii="Arial" w:hAnsi="Arial" w:cs="Arial"/>
          <w:sz w:val="20"/>
          <w:szCs w:val="20"/>
        </w:rPr>
      </w:pPr>
      <w:r w:rsidRPr="000D5AA9">
        <w:rPr>
          <w:rFonts w:ascii="Arial" w:hAnsi="Arial" w:cs="Arial"/>
          <w:sz w:val="20"/>
          <w:szCs w:val="20"/>
        </w:rPr>
        <w:t xml:space="preserve">Nucleobases can form so-called Watson-Crick pairs (Fig. S1.2, S1.5.) that are stabilized by hydrogen bonds (H-bonds) where protons link oxygen or nitrogen atoms of two apposed nucleotides </w:t>
      </w:r>
      <w:r w:rsidR="0072273D" w:rsidRPr="000D5AA9">
        <w:rPr>
          <w:rFonts w:ascii="Arial" w:hAnsi="Arial" w:cs="Arial"/>
          <w:noProof/>
          <w:sz w:val="20"/>
          <w:szCs w:val="20"/>
        </w:rPr>
        <w:t>[5]</w:t>
      </w:r>
      <w:r w:rsidRPr="000D5AA9">
        <w:rPr>
          <w:rFonts w:ascii="Arial" w:hAnsi="Arial" w:cs="Arial"/>
          <w:sz w:val="20"/>
          <w:szCs w:val="20"/>
        </w:rPr>
        <w:t>. Adenine is pairing with uracil (A-U, in RNA) or thymine (A-T, in DNA), whereas guanine “recognizes” cytosine (G-C, both in RNA and in DNA); these pairs are called complementary bases. Multiple Watson-Crick</w:t>
      </w:r>
      <w:r w:rsidR="008F5F64" w:rsidRPr="000D5AA9">
        <w:rPr>
          <w:rFonts w:ascii="Arial" w:hAnsi="Arial" w:cs="Arial"/>
          <w:sz w:val="20"/>
          <w:szCs w:val="20"/>
        </w:rPr>
        <w:t xml:space="preserve"> </w:t>
      </w:r>
      <w:r w:rsidRPr="000D5AA9">
        <w:rPr>
          <w:rFonts w:ascii="Arial" w:hAnsi="Arial" w:cs="Arial"/>
          <w:sz w:val="20"/>
          <w:szCs w:val="20"/>
        </w:rPr>
        <w:t xml:space="preserve">interactions between chains of complementary nucleotides usually </w:t>
      </w:r>
      <w:r w:rsidR="008F5F64" w:rsidRPr="000D5AA9">
        <w:rPr>
          <w:rFonts w:ascii="Arial" w:hAnsi="Arial" w:cs="Arial"/>
          <w:sz w:val="20"/>
          <w:szCs w:val="20"/>
        </w:rPr>
        <w:t>yield</w:t>
      </w:r>
      <w:r w:rsidRPr="000D5AA9">
        <w:rPr>
          <w:rFonts w:ascii="Arial" w:hAnsi="Arial" w:cs="Arial"/>
          <w:sz w:val="20"/>
          <w:szCs w:val="20"/>
        </w:rPr>
        <w:t xml:space="preserve"> double helices. They are stabilized by H-bonds between the bases of opposing chains and stacking interactions between the bases of the same chain (Fig. S1.2, S1.5.). </w:t>
      </w:r>
    </w:p>
    <w:p w14:paraId="4BCB8F96" w14:textId="0AE68673" w:rsidR="00A801DF" w:rsidRPr="000D5AA9" w:rsidRDefault="00A801DF" w:rsidP="00A801DF">
      <w:pPr>
        <w:spacing w:before="120" w:after="0" w:line="480" w:lineRule="auto"/>
        <w:jc w:val="both"/>
        <w:rPr>
          <w:rFonts w:ascii="Arial" w:hAnsi="Arial" w:cs="Arial"/>
          <w:sz w:val="20"/>
          <w:szCs w:val="20"/>
        </w:rPr>
      </w:pPr>
      <w:r w:rsidRPr="000D5AA9">
        <w:rPr>
          <w:rFonts w:ascii="Arial" w:hAnsi="Arial" w:cs="Arial"/>
          <w:sz w:val="20"/>
          <w:szCs w:val="20"/>
        </w:rPr>
        <w:t>Rather inflexible DNA molecules usually exist as long double helices (Fig. S1.5.). In contrast, RNA molecules are more versatile. They also form long double helices while storing genome information, as in the RNA viruses. RNA molecules, however, can also fold into compact structures built of many short, intertwined double helices. Some of these structures possess catalytic activity, they are called ribozymes</w:t>
      </w:r>
      <w:r w:rsidR="008F5F64" w:rsidRPr="000D5AA9">
        <w:rPr>
          <w:rFonts w:ascii="Arial" w:hAnsi="Arial" w:cs="Arial"/>
          <w:sz w:val="20"/>
          <w:szCs w:val="20"/>
        </w:rPr>
        <w:t>, see Fig. S1.2.</w:t>
      </w:r>
    </w:p>
    <w:p w14:paraId="5B50527F" w14:textId="48C09995" w:rsidR="00A801DF" w:rsidRPr="000D5AA9" w:rsidRDefault="00A801DF" w:rsidP="00A801DF">
      <w:pPr>
        <w:spacing w:before="120" w:after="0" w:line="480" w:lineRule="auto"/>
        <w:jc w:val="both"/>
        <w:rPr>
          <w:rFonts w:ascii="Arial" w:hAnsi="Arial" w:cs="Arial"/>
          <w:sz w:val="20"/>
          <w:szCs w:val="20"/>
        </w:rPr>
      </w:pPr>
      <w:r w:rsidRPr="000D5AA9">
        <w:rPr>
          <w:rFonts w:ascii="Arial" w:hAnsi="Arial" w:cs="Arial"/>
          <w:sz w:val="20"/>
          <w:szCs w:val="20"/>
        </w:rPr>
        <w:t xml:space="preserve">Upon reproduction, the double helix of a DNA molecule (or RNA in some viruses that have no DNA) opens and a chain of complementary nucleotides is lined up for each original chain, which leads to the formation of two similar double helices of DNA, this process is called replication (Fig. S1.6.). </w:t>
      </w:r>
    </w:p>
    <w:p w14:paraId="3379A648" w14:textId="77777777" w:rsidR="00A801DF" w:rsidRPr="000D5AA9" w:rsidRDefault="00A801DF" w:rsidP="00A801DF">
      <w:pPr>
        <w:spacing w:before="120" w:after="0" w:line="480" w:lineRule="auto"/>
        <w:jc w:val="both"/>
        <w:rPr>
          <w:rFonts w:ascii="Arial" w:hAnsi="Arial" w:cs="Arial"/>
          <w:sz w:val="20"/>
          <w:szCs w:val="20"/>
        </w:rPr>
      </w:pPr>
      <w:r w:rsidRPr="000D5AA9">
        <w:rPr>
          <w:rFonts w:ascii="Arial" w:hAnsi="Arial" w:cs="Arial"/>
          <w:noProof/>
          <w:sz w:val="20"/>
          <w:szCs w:val="20"/>
        </w:rPr>
        <w:lastRenderedPageBreak/>
        <w:drawing>
          <wp:inline distT="0" distB="0" distL="0" distR="0" wp14:anchorId="1FF584C0" wp14:editId="60F3EAD0">
            <wp:extent cx="5760720" cy="3243580"/>
            <wp:effectExtent l="0" t="0" r="0" b="0"/>
            <wp:docPr id="275878187" name="Grafik 8" descr="Ein Bild, das Text, Reihe,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78187" name="Grafik 8" descr="Ein Bild, das Text, Reihe, Schrift, Diagramm enthält.&#10;&#10;Automatisch generierte Beschreibu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3243580"/>
                    </a:xfrm>
                    <a:prstGeom prst="rect">
                      <a:avLst/>
                    </a:prstGeom>
                  </pic:spPr>
                </pic:pic>
              </a:graphicData>
            </a:graphic>
          </wp:inline>
        </w:drawing>
      </w:r>
    </w:p>
    <w:p w14:paraId="5CECF152" w14:textId="77777777" w:rsidR="00A801DF" w:rsidRPr="000D5AA9" w:rsidRDefault="00A801DF" w:rsidP="00A801DF">
      <w:pPr>
        <w:spacing w:before="120" w:after="0" w:line="480" w:lineRule="auto"/>
        <w:jc w:val="both"/>
        <w:rPr>
          <w:rFonts w:ascii="Arial" w:hAnsi="Arial" w:cs="Arial"/>
          <w:sz w:val="20"/>
          <w:szCs w:val="20"/>
        </w:rPr>
      </w:pPr>
      <w:r w:rsidRPr="000D5AA9">
        <w:rPr>
          <w:rFonts w:ascii="Arial" w:hAnsi="Arial" w:cs="Arial"/>
          <w:sz w:val="20"/>
          <w:szCs w:val="20"/>
        </w:rPr>
        <w:t>Fig. S1.6. Replication scheme. Image credit: Wikipedia</w:t>
      </w:r>
    </w:p>
    <w:p w14:paraId="08F2B67A" w14:textId="77777777" w:rsidR="00A801DF" w:rsidRPr="000D5AA9" w:rsidRDefault="00A801DF" w:rsidP="00A801DF">
      <w:pPr>
        <w:spacing w:before="120" w:after="0" w:line="480" w:lineRule="auto"/>
        <w:jc w:val="both"/>
        <w:rPr>
          <w:rFonts w:ascii="Arial" w:hAnsi="Arial" w:cs="Arial"/>
          <w:sz w:val="20"/>
          <w:szCs w:val="20"/>
        </w:rPr>
      </w:pPr>
    </w:p>
    <w:p w14:paraId="624F1812" w14:textId="7D1B80C9" w:rsidR="00A801DF" w:rsidRPr="000D5AA9" w:rsidRDefault="00A801DF" w:rsidP="00A801DF">
      <w:pPr>
        <w:spacing w:before="120" w:after="0" w:line="480" w:lineRule="auto"/>
        <w:jc w:val="both"/>
        <w:rPr>
          <w:rFonts w:ascii="Arial" w:hAnsi="Arial" w:cs="Arial"/>
          <w:sz w:val="20"/>
          <w:szCs w:val="20"/>
        </w:rPr>
      </w:pPr>
      <w:r w:rsidRPr="000D5AA9">
        <w:rPr>
          <w:rFonts w:ascii="Arial" w:hAnsi="Arial" w:cs="Arial"/>
          <w:sz w:val="20"/>
          <w:szCs w:val="20"/>
        </w:rPr>
        <w:t xml:space="preserve">Currently, replication is accomplished with the help of proteins. </w:t>
      </w:r>
      <w:r w:rsidR="008F5F64" w:rsidRPr="000D5AA9">
        <w:rPr>
          <w:rFonts w:ascii="Arial" w:hAnsi="Arial" w:cs="Arial"/>
          <w:sz w:val="20"/>
          <w:szCs w:val="20"/>
        </w:rPr>
        <w:t>In general, p</w:t>
      </w:r>
      <w:r w:rsidRPr="000D5AA9">
        <w:rPr>
          <w:rFonts w:ascii="Arial" w:hAnsi="Arial" w:cs="Arial"/>
          <w:sz w:val="20"/>
          <w:szCs w:val="20"/>
        </w:rPr>
        <w:t xml:space="preserve">roteins do almost all the hard work in the cell - from forming cellular structures to catalyzing (accelerating) chemical reactions. As shown in Fig. S1.7., proteins are made up of amino acids, of which there are 20 ubiquitous ones. Amino acids are small molecules with an amino group at one end and an acid group at the other. Each time one amino acid binds to the other, the amino group of one amino acid interacts with the acid group of another amino acid with the formation of a new carbon — nitrogen (CN) bond (peptide bond); this reaction is accompanied by the release of a water molecule (Fig. S1.7). A chain of peptide bonds forms the backbone from which the side chains of amino acids protrude. The side chains differ in size, polarity, electrical charge, the presence of aromatic groups, etc. This chemical and structural diversity of amino acid side chains, as well as variations in protein sequences, account for the diversity of proteins and their functions. </w:t>
      </w:r>
    </w:p>
    <w:p w14:paraId="0F5B5BC2" w14:textId="77777777" w:rsidR="00A801DF" w:rsidRPr="000D5AA9" w:rsidRDefault="00A801DF" w:rsidP="00A801DF">
      <w:pPr>
        <w:spacing w:before="120" w:after="0" w:line="480" w:lineRule="auto"/>
        <w:jc w:val="both"/>
        <w:rPr>
          <w:rFonts w:ascii="Arial" w:hAnsi="Arial" w:cs="Arial"/>
          <w:sz w:val="20"/>
          <w:szCs w:val="20"/>
        </w:rPr>
      </w:pPr>
    </w:p>
    <w:p w14:paraId="3EDBE690" w14:textId="2CF88333" w:rsidR="00A801DF" w:rsidRPr="000D5AA9" w:rsidRDefault="006D7FC4" w:rsidP="00A801DF">
      <w:pPr>
        <w:spacing w:before="120" w:after="0" w:line="480" w:lineRule="auto"/>
        <w:jc w:val="both"/>
        <w:rPr>
          <w:rFonts w:ascii="Arial" w:hAnsi="Arial" w:cs="Arial"/>
          <w:sz w:val="20"/>
          <w:szCs w:val="20"/>
        </w:rPr>
      </w:pPr>
      <w:r w:rsidRPr="000D5AA9">
        <w:rPr>
          <w:rFonts w:ascii="Arial" w:hAnsi="Arial" w:cs="Arial"/>
          <w:noProof/>
          <w:sz w:val="20"/>
          <w:szCs w:val="20"/>
        </w:rPr>
        <w:lastRenderedPageBreak/>
        <w:drawing>
          <wp:inline distT="0" distB="0" distL="0" distR="0" wp14:anchorId="54CE113F" wp14:editId="08A4493F">
            <wp:extent cx="3877124" cy="6495803"/>
            <wp:effectExtent l="0" t="0" r="9525" b="635"/>
            <wp:docPr id="515613196"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13196" name="Grafik 1" descr="Ein Bild, das Text, Screenshot, Diagramm, Design enthält.&#10;&#10;Automatisch generierte Beschreibung"/>
                    <pic:cNvPicPr/>
                  </pic:nvPicPr>
                  <pic:blipFill>
                    <a:blip r:embed="rId14"/>
                    <a:stretch>
                      <a:fillRect/>
                    </a:stretch>
                  </pic:blipFill>
                  <pic:spPr>
                    <a:xfrm>
                      <a:off x="0" y="0"/>
                      <a:ext cx="3893631" cy="6523459"/>
                    </a:xfrm>
                    <a:prstGeom prst="rect">
                      <a:avLst/>
                    </a:prstGeom>
                  </pic:spPr>
                </pic:pic>
              </a:graphicData>
            </a:graphic>
          </wp:inline>
        </w:drawing>
      </w:r>
    </w:p>
    <w:p w14:paraId="1528E7EC" w14:textId="77777777" w:rsidR="00A801DF" w:rsidRPr="000D5AA9" w:rsidRDefault="00A801DF" w:rsidP="00A801DF">
      <w:pPr>
        <w:spacing w:before="120" w:after="0" w:line="480" w:lineRule="auto"/>
        <w:rPr>
          <w:rFonts w:ascii="Arial" w:hAnsi="Arial" w:cs="Arial"/>
          <w:sz w:val="20"/>
          <w:szCs w:val="20"/>
        </w:rPr>
      </w:pPr>
      <w:r w:rsidRPr="000D5AA9">
        <w:rPr>
          <w:rFonts w:ascii="Arial" w:hAnsi="Arial" w:cs="Arial"/>
          <w:sz w:val="20"/>
          <w:szCs w:val="20"/>
        </w:rPr>
        <w:t>Fig. S1.7. Three levels of protein structure. Image credit. Wikipedia</w:t>
      </w:r>
    </w:p>
    <w:p w14:paraId="66157A9C" w14:textId="77777777" w:rsidR="008F5F64" w:rsidRPr="000D5AA9" w:rsidRDefault="008F5F64" w:rsidP="00A801DF">
      <w:pPr>
        <w:spacing w:before="120" w:after="0" w:line="480" w:lineRule="auto"/>
        <w:jc w:val="both"/>
        <w:rPr>
          <w:rFonts w:ascii="Arial" w:hAnsi="Arial" w:cs="Arial"/>
          <w:sz w:val="20"/>
          <w:szCs w:val="20"/>
        </w:rPr>
      </w:pPr>
    </w:p>
    <w:p w14:paraId="5D5618C2" w14:textId="23288F7D" w:rsidR="00A801DF" w:rsidRPr="000D5AA9" w:rsidRDefault="00A801DF" w:rsidP="00A801DF">
      <w:pPr>
        <w:spacing w:before="120" w:after="0" w:line="480" w:lineRule="auto"/>
        <w:jc w:val="both"/>
        <w:rPr>
          <w:rFonts w:ascii="Arial" w:hAnsi="Arial" w:cs="Arial"/>
          <w:sz w:val="20"/>
          <w:szCs w:val="20"/>
        </w:rPr>
      </w:pPr>
      <w:r w:rsidRPr="000D5AA9">
        <w:rPr>
          <w:rFonts w:ascii="Arial" w:hAnsi="Arial" w:cs="Arial"/>
          <w:sz w:val="20"/>
          <w:szCs w:val="20"/>
        </w:rPr>
        <w:t xml:space="preserve">In many cases, enzymes are assisted by so-called cofactors. These are either ions of such metals as zinc, iron, cobalt, manganese, magnesium, potassium, or complex organic molecules, or combinations of both. Cofactors help to accelerate chemical reactions that cannot be accelerated by amino acid side chains alone. Remarkably, many ubiquitous organic cofactors, in addition to their chemically involved parts, also contain nucleotide moieties, the function of which remain obscure, see some examples in Fig. S1.4. </w:t>
      </w:r>
    </w:p>
    <w:p w14:paraId="4B00A404" w14:textId="77777777" w:rsidR="00A801DF" w:rsidRPr="000D5AA9" w:rsidRDefault="00A801DF" w:rsidP="00A801DF">
      <w:pPr>
        <w:spacing w:before="120" w:after="0" w:line="480" w:lineRule="auto"/>
        <w:jc w:val="both"/>
        <w:rPr>
          <w:rFonts w:ascii="Arial" w:hAnsi="Arial" w:cs="Arial"/>
          <w:sz w:val="20"/>
          <w:szCs w:val="20"/>
        </w:rPr>
      </w:pPr>
      <w:r w:rsidRPr="000D5AA9">
        <w:rPr>
          <w:rFonts w:ascii="Arial" w:hAnsi="Arial" w:cs="Arial"/>
          <w:sz w:val="20"/>
          <w:szCs w:val="20"/>
        </w:rPr>
        <w:lastRenderedPageBreak/>
        <w:t xml:space="preserve">Although nucleic acids and proteins have quite different structures, they share a common construction principle. In both cases, the homopolymer backbone is built of identical units (sugar-phosphate units and peptide groups, respectively) whereas the variability is owing to dissimilarity of groups that are attached to the backbone (nucleobases and amino acid residues, respectively), </w:t>
      </w:r>
      <w:proofErr w:type="spellStart"/>
      <w:r w:rsidRPr="000D5AA9">
        <w:rPr>
          <w:rFonts w:ascii="Arial" w:hAnsi="Arial" w:cs="Arial"/>
          <w:sz w:val="20"/>
          <w:szCs w:val="20"/>
        </w:rPr>
        <w:t>cf</w:t>
      </w:r>
      <w:proofErr w:type="spellEnd"/>
      <w:r w:rsidRPr="000D5AA9">
        <w:rPr>
          <w:rFonts w:ascii="Arial" w:hAnsi="Arial" w:cs="Arial"/>
          <w:sz w:val="20"/>
          <w:szCs w:val="20"/>
        </w:rPr>
        <w:t xml:space="preserve"> Fig. S1.2, S1.5, and S1.7. </w:t>
      </w:r>
    </w:p>
    <w:p w14:paraId="72A1099D" w14:textId="12268749" w:rsidR="00A801DF" w:rsidRPr="000D5AA9" w:rsidRDefault="00A801DF" w:rsidP="00A801DF">
      <w:pPr>
        <w:spacing w:before="120" w:after="0" w:line="480" w:lineRule="auto"/>
        <w:jc w:val="both"/>
        <w:rPr>
          <w:rFonts w:ascii="Arial" w:hAnsi="Arial" w:cs="Arial"/>
          <w:sz w:val="20"/>
          <w:szCs w:val="20"/>
        </w:rPr>
      </w:pPr>
      <w:r w:rsidRPr="000D5AA9">
        <w:rPr>
          <w:rFonts w:ascii="Arial" w:hAnsi="Arial" w:cs="Arial"/>
          <w:sz w:val="20"/>
          <w:szCs w:val="20"/>
        </w:rPr>
        <w:t xml:space="preserve">Sugar molecules, in addition to being constituents of nucleotides (Fig. S1.2 – S.1.5.), can join into polysaccharides that form a protective coat on the surface of cells (Fig. S1.8). Also, polysaccharides are used as </w:t>
      </w:r>
      <w:r w:rsidR="008F5F64" w:rsidRPr="000D5AA9">
        <w:rPr>
          <w:rFonts w:ascii="Arial" w:hAnsi="Arial" w:cs="Arial"/>
          <w:sz w:val="20"/>
          <w:szCs w:val="20"/>
        </w:rPr>
        <w:t xml:space="preserve">food </w:t>
      </w:r>
      <w:r w:rsidRPr="000D5AA9">
        <w:rPr>
          <w:rFonts w:ascii="Arial" w:hAnsi="Arial" w:cs="Arial"/>
          <w:sz w:val="20"/>
          <w:szCs w:val="20"/>
        </w:rPr>
        <w:t xml:space="preserve">storage products. </w:t>
      </w:r>
    </w:p>
    <w:p w14:paraId="7B217871" w14:textId="77777777" w:rsidR="00A801DF" w:rsidRPr="000D5AA9" w:rsidRDefault="00A801DF" w:rsidP="00A801DF">
      <w:pPr>
        <w:spacing w:before="120" w:after="0" w:line="480" w:lineRule="auto"/>
        <w:jc w:val="both"/>
        <w:rPr>
          <w:rFonts w:ascii="Arial" w:hAnsi="Arial" w:cs="Arial"/>
          <w:sz w:val="20"/>
          <w:szCs w:val="20"/>
        </w:rPr>
      </w:pPr>
      <w:r w:rsidRPr="000D5AA9">
        <w:rPr>
          <w:rFonts w:ascii="Arial" w:hAnsi="Arial" w:cs="Arial"/>
          <w:noProof/>
          <w:sz w:val="20"/>
          <w:szCs w:val="20"/>
        </w:rPr>
        <w:drawing>
          <wp:inline distT="0" distB="0" distL="0" distR="0" wp14:anchorId="453C8974" wp14:editId="53227D31">
            <wp:extent cx="5983907" cy="2820837"/>
            <wp:effectExtent l="0" t="0" r="0" b="0"/>
            <wp:docPr id="1657811066" name="Grafik 1" descr="Ein Bild, das Screenshot, Origami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11066" name="Grafik 1" descr="Ein Bild, das Screenshot, Origami enthält.&#10;&#10;Automatisch generierte Beschreibung"/>
                    <pic:cNvPicPr/>
                  </pic:nvPicPr>
                  <pic:blipFill>
                    <a:blip r:embed="rId15"/>
                    <a:stretch>
                      <a:fillRect/>
                    </a:stretch>
                  </pic:blipFill>
                  <pic:spPr>
                    <a:xfrm>
                      <a:off x="0" y="0"/>
                      <a:ext cx="5989209" cy="2823336"/>
                    </a:xfrm>
                    <a:prstGeom prst="rect">
                      <a:avLst/>
                    </a:prstGeom>
                  </pic:spPr>
                </pic:pic>
              </a:graphicData>
            </a:graphic>
          </wp:inline>
        </w:drawing>
      </w:r>
    </w:p>
    <w:p w14:paraId="4E168E39" w14:textId="77777777" w:rsidR="00A801DF" w:rsidRPr="000D5AA9" w:rsidRDefault="00A801DF" w:rsidP="00A801DF">
      <w:pPr>
        <w:spacing w:before="120" w:after="0"/>
        <w:jc w:val="both"/>
        <w:rPr>
          <w:rFonts w:ascii="Arial" w:hAnsi="Arial" w:cs="Arial"/>
          <w:sz w:val="20"/>
          <w:szCs w:val="20"/>
        </w:rPr>
      </w:pPr>
      <w:r w:rsidRPr="000D5AA9">
        <w:rPr>
          <w:rFonts w:ascii="Arial" w:hAnsi="Arial" w:cs="Arial"/>
          <w:sz w:val="20"/>
          <w:szCs w:val="20"/>
        </w:rPr>
        <w:t>Fig. S1.8. Biological membrane. Shown are two layers of amphiphilic lipid molecules stabilized by hydrophobic interactions between the “fatty” tails, integral membrane proteins, and sugar chains attached to some of membrane proteins. Image credit: Encyclopedia Britannica</w:t>
      </w:r>
    </w:p>
    <w:p w14:paraId="674F9106" w14:textId="77777777" w:rsidR="006D7FC4" w:rsidRPr="000D5AA9" w:rsidRDefault="006D7FC4" w:rsidP="006D7FC4">
      <w:pPr>
        <w:spacing w:before="120" w:after="0" w:line="480" w:lineRule="auto"/>
        <w:jc w:val="both"/>
        <w:rPr>
          <w:rFonts w:ascii="Arial" w:hAnsi="Arial" w:cs="Arial"/>
          <w:sz w:val="20"/>
          <w:szCs w:val="20"/>
        </w:rPr>
      </w:pPr>
    </w:p>
    <w:p w14:paraId="575296BC" w14:textId="77777777" w:rsidR="008F5F64" w:rsidRPr="000D5AA9" w:rsidRDefault="008F5F64" w:rsidP="008F5F64">
      <w:pPr>
        <w:spacing w:before="120" w:after="0" w:line="480" w:lineRule="auto"/>
        <w:jc w:val="both"/>
        <w:rPr>
          <w:rFonts w:ascii="Arial" w:hAnsi="Arial" w:cs="Arial"/>
          <w:sz w:val="20"/>
          <w:szCs w:val="20"/>
        </w:rPr>
      </w:pPr>
    </w:p>
    <w:p w14:paraId="39FC9965" w14:textId="77777777" w:rsidR="008F5F64" w:rsidRPr="000D5AA9" w:rsidRDefault="008F5F64" w:rsidP="008F5F64">
      <w:pPr>
        <w:spacing w:before="120" w:after="0" w:line="480" w:lineRule="auto"/>
        <w:jc w:val="both"/>
        <w:rPr>
          <w:rFonts w:ascii="Arial" w:hAnsi="Arial" w:cs="Arial"/>
          <w:sz w:val="20"/>
          <w:szCs w:val="20"/>
        </w:rPr>
      </w:pPr>
      <w:r w:rsidRPr="000D5AA9">
        <w:rPr>
          <w:rFonts w:ascii="Arial" w:hAnsi="Arial" w:cs="Arial"/>
          <w:sz w:val="20"/>
          <w:szCs w:val="20"/>
        </w:rPr>
        <w:t>Amphiphilic lipid molecules are another major component of living systems. Because of their polar heads and hydrophobic tails, they can form bilayer membranes that can serve as barriers for polar molecules and ions. Such lipid bilayers form the core of the cell membranes (Fig. S1.8. and S1.9.).</w:t>
      </w:r>
    </w:p>
    <w:p w14:paraId="0624B9D8" w14:textId="77777777" w:rsidR="008F5F64" w:rsidRPr="000D5AA9" w:rsidRDefault="008F5F64" w:rsidP="008F5F64">
      <w:pPr>
        <w:spacing w:before="120" w:after="0" w:line="480" w:lineRule="auto"/>
        <w:jc w:val="both"/>
        <w:rPr>
          <w:rFonts w:ascii="Arial" w:hAnsi="Arial" w:cs="Arial"/>
          <w:sz w:val="20"/>
          <w:szCs w:val="20"/>
        </w:rPr>
      </w:pPr>
      <w:r w:rsidRPr="000D5AA9">
        <w:rPr>
          <w:rFonts w:ascii="Arial" w:hAnsi="Arial" w:cs="Arial"/>
          <w:noProof/>
          <w:sz w:val="20"/>
          <w:szCs w:val="20"/>
        </w:rPr>
        <w:lastRenderedPageBreak/>
        <w:drawing>
          <wp:anchor distT="0" distB="0" distL="114300" distR="114300" simplePos="0" relativeHeight="251666432" behindDoc="0" locked="0" layoutInCell="1" allowOverlap="1" wp14:anchorId="627C0CAB" wp14:editId="4BFEF9A0">
            <wp:simplePos x="0" y="0"/>
            <wp:positionH relativeFrom="margin">
              <wp:align>left</wp:align>
            </wp:positionH>
            <wp:positionV relativeFrom="paragraph">
              <wp:posOffset>202223</wp:posOffset>
            </wp:positionV>
            <wp:extent cx="5760720" cy="5596890"/>
            <wp:effectExtent l="0" t="0" r="0" b="3810"/>
            <wp:wrapTopAndBottom/>
            <wp:docPr id="1444839060" name="Grafik 1" descr="Ein Bild, das Text,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9060" name="Grafik 1" descr="Ein Bild, das Text, Screenshot, Design enthält.&#10;&#10;Automatisch generierte Beschreibung"/>
                    <pic:cNvPicPr/>
                  </pic:nvPicPr>
                  <pic:blipFill>
                    <a:blip r:embed="rId16">
                      <a:extLst>
                        <a:ext uri="{28A0092B-C50C-407E-A947-70E740481C1C}">
                          <a14:useLocalDpi xmlns:a14="http://schemas.microsoft.com/office/drawing/2010/main" val="0"/>
                        </a:ext>
                      </a:extLst>
                    </a:blip>
                    <a:stretch>
                      <a:fillRect/>
                    </a:stretch>
                  </pic:blipFill>
                  <pic:spPr>
                    <a:xfrm>
                      <a:off x="0" y="0"/>
                      <a:ext cx="5760720" cy="5596890"/>
                    </a:xfrm>
                    <a:prstGeom prst="rect">
                      <a:avLst/>
                    </a:prstGeom>
                  </pic:spPr>
                </pic:pic>
              </a:graphicData>
            </a:graphic>
          </wp:anchor>
        </w:drawing>
      </w:r>
    </w:p>
    <w:p w14:paraId="1F783AFF" w14:textId="6CF6B9EB" w:rsidR="008F5F64" w:rsidRPr="000D5AA9" w:rsidRDefault="008F5F64" w:rsidP="008F5F64">
      <w:pPr>
        <w:spacing w:before="120" w:after="0" w:line="480" w:lineRule="auto"/>
        <w:jc w:val="both"/>
        <w:rPr>
          <w:rFonts w:ascii="Arial" w:hAnsi="Arial" w:cs="Arial"/>
          <w:sz w:val="20"/>
          <w:szCs w:val="20"/>
        </w:rPr>
      </w:pPr>
      <w:r w:rsidRPr="000D5AA9">
        <w:rPr>
          <w:rFonts w:ascii="Arial" w:hAnsi="Arial" w:cs="Arial"/>
          <w:sz w:val="20"/>
          <w:szCs w:val="20"/>
        </w:rPr>
        <w:t xml:space="preserve">Fig. S1.9. Schematic presentation of a lipid bilayer (Image credit: </w:t>
      </w:r>
      <w:proofErr w:type="spellStart"/>
      <w:r w:rsidRPr="000D5AA9">
        <w:rPr>
          <w:rFonts w:ascii="Arial" w:hAnsi="Arial" w:cs="Arial"/>
          <w:sz w:val="20"/>
          <w:szCs w:val="20"/>
        </w:rPr>
        <w:t>MDougM</w:t>
      </w:r>
      <w:proofErr w:type="spellEnd"/>
      <w:r w:rsidRPr="000D5AA9">
        <w:rPr>
          <w:rFonts w:ascii="Arial" w:hAnsi="Arial" w:cs="Arial"/>
          <w:sz w:val="20"/>
          <w:szCs w:val="20"/>
        </w:rPr>
        <w:t xml:space="preserve">, Wikipedia). </w:t>
      </w:r>
    </w:p>
    <w:p w14:paraId="5EC11949" w14:textId="77777777" w:rsidR="008F5F64" w:rsidRPr="000D5AA9" w:rsidRDefault="008F5F64" w:rsidP="006D7FC4">
      <w:pPr>
        <w:spacing w:before="120" w:after="0" w:line="480" w:lineRule="auto"/>
        <w:jc w:val="both"/>
        <w:rPr>
          <w:rFonts w:ascii="Arial" w:hAnsi="Arial" w:cs="Arial"/>
          <w:sz w:val="20"/>
          <w:szCs w:val="20"/>
        </w:rPr>
      </w:pPr>
    </w:p>
    <w:p w14:paraId="44C7CD50" w14:textId="77777777" w:rsidR="00BE2186" w:rsidRPr="000D5AA9" w:rsidRDefault="00BE2186">
      <w:pPr>
        <w:spacing w:after="160" w:line="259" w:lineRule="auto"/>
        <w:rPr>
          <w:rFonts w:ascii="Arial" w:hAnsi="Arial" w:cs="Arial"/>
          <w:b/>
          <w:bCs/>
          <w:sz w:val="20"/>
          <w:szCs w:val="20"/>
        </w:rPr>
      </w:pPr>
      <w:r w:rsidRPr="000D5AA9">
        <w:rPr>
          <w:rFonts w:ascii="Arial" w:hAnsi="Arial" w:cs="Arial"/>
          <w:b/>
          <w:bCs/>
          <w:sz w:val="20"/>
          <w:szCs w:val="20"/>
        </w:rPr>
        <w:br w:type="page"/>
      </w:r>
    </w:p>
    <w:p w14:paraId="057333BF" w14:textId="219AA565" w:rsidR="00A801DF" w:rsidRPr="000D5AA9" w:rsidRDefault="00A801DF" w:rsidP="00A801DF">
      <w:pPr>
        <w:spacing w:before="120" w:after="0" w:line="480" w:lineRule="auto"/>
        <w:jc w:val="both"/>
        <w:rPr>
          <w:rFonts w:ascii="Arial" w:hAnsi="Arial" w:cs="Arial"/>
          <w:b/>
          <w:bCs/>
          <w:sz w:val="20"/>
          <w:szCs w:val="20"/>
        </w:rPr>
      </w:pPr>
      <w:r w:rsidRPr="000D5AA9">
        <w:rPr>
          <w:rFonts w:ascii="Arial" w:hAnsi="Arial" w:cs="Arial"/>
          <w:b/>
          <w:bCs/>
          <w:sz w:val="20"/>
          <w:szCs w:val="20"/>
        </w:rPr>
        <w:lastRenderedPageBreak/>
        <w:t>S1.2. Protein synthesis - translation</w:t>
      </w:r>
    </w:p>
    <w:p w14:paraId="2F94CABA" w14:textId="7689DC45" w:rsidR="00A801DF" w:rsidRPr="000D5AA9" w:rsidRDefault="00A801DF" w:rsidP="00A801DF">
      <w:pPr>
        <w:spacing w:before="120" w:after="0" w:line="480" w:lineRule="auto"/>
        <w:jc w:val="both"/>
        <w:rPr>
          <w:rFonts w:ascii="Arial" w:hAnsi="Arial" w:cs="Arial"/>
          <w:sz w:val="20"/>
          <w:szCs w:val="20"/>
        </w:rPr>
      </w:pPr>
      <w:r w:rsidRPr="000D5AA9">
        <w:rPr>
          <w:rFonts w:ascii="Arial" w:hAnsi="Arial" w:cs="Arial"/>
          <w:sz w:val="20"/>
          <w:szCs w:val="20"/>
        </w:rPr>
        <w:t>DNA, RNA and proteins are coupled via the genetic code that attributes triplets of nucleotides to amino acids; the information stored by a four-letter nucleotide code is “translated” into the 20-letter amino acid alphabet (Fig. S1.</w:t>
      </w:r>
      <w:r w:rsidR="006871CE" w:rsidRPr="000D5AA9">
        <w:rPr>
          <w:rFonts w:ascii="Arial" w:hAnsi="Arial" w:cs="Arial"/>
          <w:sz w:val="20"/>
          <w:szCs w:val="20"/>
        </w:rPr>
        <w:t>10</w:t>
      </w:r>
      <w:r w:rsidRPr="000D5AA9">
        <w:rPr>
          <w:rFonts w:ascii="Arial" w:hAnsi="Arial" w:cs="Arial"/>
          <w:sz w:val="20"/>
          <w:szCs w:val="20"/>
        </w:rPr>
        <w:t xml:space="preserve">). </w:t>
      </w:r>
    </w:p>
    <w:p w14:paraId="7A321F14" w14:textId="77777777" w:rsidR="00A801DF" w:rsidRPr="000D5AA9" w:rsidRDefault="00A801DF" w:rsidP="00A801DF">
      <w:pPr>
        <w:spacing w:before="120" w:after="0" w:line="480" w:lineRule="auto"/>
        <w:jc w:val="both"/>
        <w:rPr>
          <w:rFonts w:ascii="Arial" w:hAnsi="Arial" w:cs="Arial"/>
          <w:sz w:val="20"/>
          <w:szCs w:val="20"/>
        </w:rPr>
      </w:pPr>
      <w:r w:rsidRPr="000D5AA9">
        <w:rPr>
          <w:noProof/>
          <w:sz w:val="20"/>
          <w:szCs w:val="20"/>
        </w:rPr>
        <w:drawing>
          <wp:inline distT="0" distB="0" distL="0" distR="0" wp14:anchorId="36D60346" wp14:editId="34BB1EB8">
            <wp:extent cx="4019910" cy="5201136"/>
            <wp:effectExtent l="0" t="0" r="0" b="0"/>
            <wp:docPr id="2043130834" name="Grafik 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fin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37639" cy="5224074"/>
                    </a:xfrm>
                    <a:prstGeom prst="rect">
                      <a:avLst/>
                    </a:prstGeom>
                    <a:noFill/>
                    <a:ln>
                      <a:noFill/>
                    </a:ln>
                  </pic:spPr>
                </pic:pic>
              </a:graphicData>
            </a:graphic>
          </wp:inline>
        </w:drawing>
      </w:r>
    </w:p>
    <w:p w14:paraId="6139DC08" w14:textId="71F7FD5F" w:rsidR="00A801DF" w:rsidRPr="000D5AA9" w:rsidRDefault="00A801DF" w:rsidP="00A801DF">
      <w:pPr>
        <w:spacing w:before="120" w:after="0" w:line="480" w:lineRule="auto"/>
        <w:jc w:val="both"/>
        <w:rPr>
          <w:rFonts w:ascii="Arial" w:hAnsi="Arial" w:cs="Arial"/>
          <w:sz w:val="20"/>
          <w:szCs w:val="20"/>
        </w:rPr>
      </w:pPr>
      <w:r w:rsidRPr="000D5AA9">
        <w:rPr>
          <w:rFonts w:ascii="Arial" w:hAnsi="Arial" w:cs="Arial"/>
          <w:sz w:val="20"/>
          <w:szCs w:val="20"/>
        </w:rPr>
        <w:t>Fig. S1.</w:t>
      </w:r>
      <w:r w:rsidR="006871CE" w:rsidRPr="000D5AA9">
        <w:rPr>
          <w:rFonts w:ascii="Arial" w:hAnsi="Arial" w:cs="Arial"/>
          <w:sz w:val="20"/>
          <w:szCs w:val="20"/>
        </w:rPr>
        <w:t>10</w:t>
      </w:r>
      <w:r w:rsidRPr="000D5AA9">
        <w:rPr>
          <w:rFonts w:ascii="Arial" w:hAnsi="Arial" w:cs="Arial"/>
          <w:sz w:val="20"/>
          <w:szCs w:val="20"/>
        </w:rPr>
        <w:t>. The genetic code. Image credit: Wikipedia</w:t>
      </w:r>
    </w:p>
    <w:p w14:paraId="03BB0689" w14:textId="77777777" w:rsidR="00A801DF" w:rsidRPr="000D5AA9" w:rsidRDefault="00A801DF" w:rsidP="00A801DF">
      <w:pPr>
        <w:spacing w:before="120" w:after="0" w:line="480" w:lineRule="auto"/>
        <w:jc w:val="both"/>
        <w:rPr>
          <w:rFonts w:ascii="Arial" w:hAnsi="Arial" w:cs="Arial"/>
          <w:sz w:val="20"/>
          <w:szCs w:val="20"/>
        </w:rPr>
      </w:pPr>
    </w:p>
    <w:p w14:paraId="38F67143" w14:textId="7049E795" w:rsidR="00A801DF" w:rsidRPr="000D5AA9" w:rsidRDefault="00A801DF" w:rsidP="00A801DF">
      <w:pPr>
        <w:spacing w:before="120" w:after="0" w:line="480" w:lineRule="auto"/>
        <w:jc w:val="both"/>
        <w:rPr>
          <w:rFonts w:ascii="Arial" w:hAnsi="Arial" w:cs="Arial"/>
          <w:sz w:val="20"/>
          <w:szCs w:val="20"/>
        </w:rPr>
      </w:pPr>
      <w:r w:rsidRPr="000D5AA9">
        <w:rPr>
          <w:rFonts w:ascii="Arial" w:hAnsi="Arial" w:cs="Arial"/>
          <w:sz w:val="20"/>
          <w:szCs w:val="20"/>
        </w:rPr>
        <w:t xml:space="preserve">As shown in Fig. S1.1., </w:t>
      </w:r>
      <w:r w:rsidR="008F5F64" w:rsidRPr="000D5AA9">
        <w:rPr>
          <w:rFonts w:ascii="Arial" w:hAnsi="Arial" w:cs="Arial"/>
          <w:sz w:val="20"/>
          <w:szCs w:val="20"/>
        </w:rPr>
        <w:t xml:space="preserve">to enable </w:t>
      </w:r>
      <w:r w:rsidRPr="000D5AA9">
        <w:rPr>
          <w:rFonts w:ascii="Arial" w:hAnsi="Arial" w:cs="Arial"/>
          <w:sz w:val="20"/>
          <w:szCs w:val="20"/>
        </w:rPr>
        <w:t xml:space="preserve">protein synthesis, the double helix of DNA opens and a special enzyme complex - called RNA polymerase – gets access to the gene-coding strand of DNA, aligns complementary ribonucleotides along it, and links them into an RNA polymer called messenger RNA (mRNA).  </w:t>
      </w:r>
      <w:r w:rsidR="008F5F64" w:rsidRPr="000D5AA9">
        <w:rPr>
          <w:rFonts w:ascii="Arial" w:hAnsi="Arial" w:cs="Arial"/>
          <w:sz w:val="20"/>
          <w:szCs w:val="20"/>
        </w:rPr>
        <w:t>This process is called transcription.</w:t>
      </w:r>
    </w:p>
    <w:p w14:paraId="6163F9B8" w14:textId="63B0A934" w:rsidR="00A801DF" w:rsidRPr="000D5AA9" w:rsidRDefault="00A801DF" w:rsidP="00A801DF">
      <w:pPr>
        <w:spacing w:before="120" w:after="0" w:line="480" w:lineRule="auto"/>
        <w:jc w:val="both"/>
        <w:rPr>
          <w:rFonts w:ascii="Arial" w:hAnsi="Arial" w:cs="Arial"/>
          <w:sz w:val="20"/>
          <w:szCs w:val="20"/>
        </w:rPr>
      </w:pPr>
      <w:r w:rsidRPr="000D5AA9">
        <w:rPr>
          <w:rFonts w:ascii="Arial" w:hAnsi="Arial" w:cs="Arial"/>
          <w:sz w:val="20"/>
          <w:szCs w:val="20"/>
        </w:rPr>
        <w:lastRenderedPageBreak/>
        <w:t xml:space="preserve">After detaching from the DNA strand, the mRNA molecule can attract the large and small ribosomal subunits (LRS and SRS, respectively). Both ribosomal subunits are formed by </w:t>
      </w:r>
      <w:proofErr w:type="gramStart"/>
      <w:r w:rsidRPr="000D5AA9">
        <w:rPr>
          <w:rFonts w:ascii="Arial" w:hAnsi="Arial" w:cs="Arial"/>
          <w:sz w:val="20"/>
          <w:szCs w:val="20"/>
        </w:rPr>
        <w:t>long</w:t>
      </w:r>
      <w:proofErr w:type="gramEnd"/>
      <w:r w:rsidRPr="000D5AA9">
        <w:rPr>
          <w:rFonts w:ascii="Arial" w:hAnsi="Arial" w:cs="Arial"/>
          <w:sz w:val="20"/>
          <w:szCs w:val="20"/>
        </w:rPr>
        <w:t xml:space="preserve"> but tightly folded ribosomal RNA (</w:t>
      </w:r>
      <w:proofErr w:type="gramStart"/>
      <w:r w:rsidRPr="000D5AA9">
        <w:rPr>
          <w:rFonts w:ascii="Arial" w:hAnsi="Arial" w:cs="Arial"/>
          <w:sz w:val="20"/>
          <w:szCs w:val="20"/>
        </w:rPr>
        <w:t>rRNA</w:t>
      </w:r>
      <w:proofErr w:type="gramEnd"/>
      <w:r w:rsidRPr="000D5AA9">
        <w:rPr>
          <w:rFonts w:ascii="Arial" w:hAnsi="Arial" w:cs="Arial"/>
          <w:sz w:val="20"/>
          <w:szCs w:val="20"/>
        </w:rPr>
        <w:t xml:space="preserve">) molecules intertwined with protein molecules </w:t>
      </w:r>
      <w:r w:rsidR="0072273D" w:rsidRPr="000D5AA9">
        <w:rPr>
          <w:rFonts w:ascii="Arial" w:hAnsi="Arial" w:cs="Arial"/>
          <w:noProof/>
          <w:sz w:val="20"/>
          <w:szCs w:val="20"/>
        </w:rPr>
        <w:t>[6,7]</w:t>
      </w:r>
      <w:r w:rsidRPr="000D5AA9">
        <w:rPr>
          <w:rFonts w:ascii="Arial" w:hAnsi="Arial" w:cs="Arial"/>
          <w:sz w:val="20"/>
          <w:szCs w:val="20"/>
        </w:rPr>
        <w:t>. The LRS and SRS eventually "clamp" over mRNA with formation of a full-fledged ribosome, the protein synthesis machine (Fig. S1.1</w:t>
      </w:r>
      <w:r w:rsidR="006871CE" w:rsidRPr="000D5AA9">
        <w:rPr>
          <w:rFonts w:ascii="Arial" w:hAnsi="Arial" w:cs="Arial"/>
          <w:sz w:val="20"/>
          <w:szCs w:val="20"/>
        </w:rPr>
        <w:t>1</w:t>
      </w:r>
      <w:r w:rsidRPr="000D5AA9">
        <w:rPr>
          <w:rFonts w:ascii="Arial" w:hAnsi="Arial" w:cs="Arial"/>
          <w:sz w:val="20"/>
          <w:szCs w:val="20"/>
        </w:rPr>
        <w:t xml:space="preserve">.). Ribosomes slide along mRNA and synthesize proteins from amino acids. </w:t>
      </w:r>
    </w:p>
    <w:p w14:paraId="536FF4A4" w14:textId="77777777" w:rsidR="00A801DF" w:rsidRPr="000D5AA9" w:rsidRDefault="00A801DF" w:rsidP="00A801DF">
      <w:pPr>
        <w:spacing w:before="120" w:after="0" w:line="480" w:lineRule="auto"/>
        <w:jc w:val="both"/>
        <w:rPr>
          <w:rFonts w:ascii="Arial" w:hAnsi="Arial" w:cs="Arial"/>
          <w:sz w:val="20"/>
          <w:szCs w:val="20"/>
        </w:rPr>
      </w:pPr>
      <w:r w:rsidRPr="000D5AA9">
        <w:rPr>
          <w:noProof/>
          <w:sz w:val="20"/>
          <w:szCs w:val="20"/>
        </w:rPr>
        <w:drawing>
          <wp:inline distT="0" distB="0" distL="0" distR="0" wp14:anchorId="327398FE" wp14:editId="3C18BFD7">
            <wp:extent cx="4975761" cy="5630640"/>
            <wp:effectExtent l="0" t="0" r="0" b="8255"/>
            <wp:docPr id="1694508755" name="Grafik 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defin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04544" cy="5663211"/>
                    </a:xfrm>
                    <a:prstGeom prst="rect">
                      <a:avLst/>
                    </a:prstGeom>
                    <a:noFill/>
                    <a:ln>
                      <a:noFill/>
                    </a:ln>
                  </pic:spPr>
                </pic:pic>
              </a:graphicData>
            </a:graphic>
          </wp:inline>
        </w:drawing>
      </w:r>
    </w:p>
    <w:p w14:paraId="09090788" w14:textId="77777777" w:rsidR="00A801DF" w:rsidRPr="000D5AA9" w:rsidRDefault="00A801DF" w:rsidP="00A801DF">
      <w:pPr>
        <w:spacing w:before="120" w:after="0" w:line="480" w:lineRule="auto"/>
        <w:jc w:val="both"/>
        <w:rPr>
          <w:rFonts w:ascii="Arial" w:hAnsi="Arial" w:cs="Arial"/>
          <w:sz w:val="20"/>
          <w:szCs w:val="20"/>
        </w:rPr>
      </w:pPr>
    </w:p>
    <w:p w14:paraId="3A72989D" w14:textId="0537CB6D" w:rsidR="00A801DF" w:rsidRPr="000D5AA9" w:rsidRDefault="00A801DF" w:rsidP="00A801DF">
      <w:pPr>
        <w:spacing w:before="120" w:after="0" w:line="480" w:lineRule="auto"/>
        <w:jc w:val="both"/>
        <w:rPr>
          <w:rFonts w:ascii="Arial" w:hAnsi="Arial" w:cs="Arial"/>
          <w:sz w:val="20"/>
          <w:szCs w:val="20"/>
        </w:rPr>
      </w:pPr>
      <w:r w:rsidRPr="000D5AA9">
        <w:rPr>
          <w:rFonts w:ascii="Arial" w:hAnsi="Arial" w:cs="Arial"/>
          <w:sz w:val="20"/>
          <w:szCs w:val="20"/>
        </w:rPr>
        <w:t>Fig. S1.1</w:t>
      </w:r>
      <w:r w:rsidR="006871CE" w:rsidRPr="000D5AA9">
        <w:rPr>
          <w:rFonts w:ascii="Arial" w:hAnsi="Arial" w:cs="Arial"/>
          <w:sz w:val="20"/>
          <w:szCs w:val="20"/>
        </w:rPr>
        <w:t>1</w:t>
      </w:r>
      <w:r w:rsidRPr="000D5AA9">
        <w:rPr>
          <w:rFonts w:ascii="Arial" w:hAnsi="Arial" w:cs="Arial"/>
          <w:sz w:val="20"/>
          <w:szCs w:val="20"/>
        </w:rPr>
        <w:t>., Overview of translation. Image credit: Wikipedia</w:t>
      </w:r>
    </w:p>
    <w:p w14:paraId="1D81FC61" w14:textId="77777777" w:rsidR="006871CE" w:rsidRPr="000D5AA9" w:rsidRDefault="00A801DF" w:rsidP="006871CE">
      <w:pPr>
        <w:spacing w:before="120" w:after="0" w:line="480" w:lineRule="auto"/>
        <w:jc w:val="both"/>
        <w:rPr>
          <w:rFonts w:ascii="Arial" w:hAnsi="Arial" w:cs="Arial"/>
          <w:sz w:val="20"/>
          <w:szCs w:val="20"/>
        </w:rPr>
      </w:pPr>
      <w:r w:rsidRPr="000D5AA9">
        <w:rPr>
          <w:rFonts w:ascii="Arial" w:hAnsi="Arial" w:cs="Arial"/>
          <w:sz w:val="20"/>
          <w:szCs w:val="20"/>
        </w:rPr>
        <w:t xml:space="preserve">Each amino acid is delivered by its specific small transfer RNA (tRNA), which carries a nucleotide triplet complementary to the one encoding this amino acid on the mRNA. Only if this triplet properly docks to the respective triplet of mRNA, the amino acid gets attached to the nascent protein chain (Fig. S1.10), </w:t>
      </w:r>
      <w:r w:rsidRPr="000D5AA9">
        <w:rPr>
          <w:rFonts w:ascii="Arial" w:hAnsi="Arial" w:cs="Arial"/>
          <w:sz w:val="20"/>
          <w:szCs w:val="20"/>
        </w:rPr>
        <w:lastRenderedPageBreak/>
        <w:t>In sum, the SRS is responsible for the interaction with mRNA and decoding, whereas the LRS catalyzes the formation of peptide bonds; tRNAs interact with both subunits and functionally link them.</w:t>
      </w:r>
      <w:r w:rsidR="006871CE" w:rsidRPr="000D5AA9">
        <w:rPr>
          <w:rFonts w:ascii="Arial" w:hAnsi="Arial" w:cs="Arial"/>
          <w:sz w:val="20"/>
          <w:szCs w:val="20"/>
        </w:rPr>
        <w:t xml:space="preserve"> Since the four-letter language of DNA and RNA is converted into the twenty-letter language of proteins, this process is called translation.</w:t>
      </w:r>
    </w:p>
    <w:p w14:paraId="44CDCFED" w14:textId="77777777" w:rsidR="00A801DF" w:rsidRPr="000D5AA9" w:rsidRDefault="00A801DF" w:rsidP="00A801DF">
      <w:pPr>
        <w:spacing w:before="120" w:after="0" w:line="480" w:lineRule="auto"/>
        <w:jc w:val="both"/>
        <w:rPr>
          <w:rFonts w:ascii="Arial" w:hAnsi="Arial" w:cs="Arial"/>
          <w:b/>
          <w:bCs/>
          <w:sz w:val="20"/>
          <w:szCs w:val="20"/>
        </w:rPr>
      </w:pPr>
    </w:p>
    <w:p w14:paraId="21788A31" w14:textId="4DBE413B" w:rsidR="00731943" w:rsidRPr="000D5AA9" w:rsidRDefault="00731943" w:rsidP="00731943">
      <w:pPr>
        <w:spacing w:before="120" w:after="0" w:line="480" w:lineRule="auto"/>
        <w:jc w:val="both"/>
        <w:rPr>
          <w:rFonts w:ascii="Arial" w:hAnsi="Arial" w:cs="Arial"/>
          <w:b/>
          <w:bCs/>
          <w:sz w:val="20"/>
          <w:szCs w:val="20"/>
        </w:rPr>
      </w:pPr>
      <w:r w:rsidRPr="000D5AA9">
        <w:rPr>
          <w:rFonts w:ascii="Arial" w:hAnsi="Arial" w:cs="Arial"/>
          <w:b/>
          <w:bCs/>
          <w:sz w:val="20"/>
          <w:szCs w:val="20"/>
        </w:rPr>
        <w:t>S1.3. Ability of biomolecules to self-assemble and self-recover</w:t>
      </w:r>
    </w:p>
    <w:p w14:paraId="285A2D81" w14:textId="09C87C07" w:rsidR="00731943" w:rsidRPr="000D5AA9" w:rsidRDefault="00731943" w:rsidP="00731943">
      <w:pPr>
        <w:spacing w:before="120" w:after="0" w:line="480" w:lineRule="auto"/>
        <w:jc w:val="both"/>
        <w:rPr>
          <w:rFonts w:ascii="Arial" w:hAnsi="Arial" w:cs="Arial"/>
          <w:sz w:val="20"/>
          <w:szCs w:val="20"/>
        </w:rPr>
      </w:pPr>
      <w:r w:rsidRPr="000D5AA9">
        <w:rPr>
          <w:rFonts w:ascii="Arial" w:hAnsi="Arial" w:cs="Arial"/>
          <w:sz w:val="20"/>
          <w:szCs w:val="20"/>
        </w:rPr>
        <w:t xml:space="preserve">Biomolecules described in the previous section share the abilities to self-assemble and self-recover. For instance, heating of a folded RNA molecule (see Fig. S1.2) would lead to its denaturation and loss of a specific (native) structure. However, upon gradual slow cooling, the RNA molecule will recover its initial structure </w:t>
      </w:r>
      <w:r w:rsidR="0072273D" w:rsidRPr="000D5AA9">
        <w:rPr>
          <w:rFonts w:ascii="Arial" w:hAnsi="Arial" w:cs="Arial"/>
          <w:noProof/>
          <w:sz w:val="20"/>
          <w:szCs w:val="20"/>
        </w:rPr>
        <w:t>[8]</w:t>
      </w:r>
      <w:r w:rsidRPr="000D5AA9">
        <w:rPr>
          <w:rFonts w:ascii="Arial" w:hAnsi="Arial" w:cs="Arial"/>
          <w:sz w:val="20"/>
          <w:szCs w:val="20"/>
        </w:rPr>
        <w:t xml:space="preserve">. This native structure is characterized by the maximal number of thermodynamically favorable interactions between the nucleotides; thus, biopolymers tend to </w:t>
      </w:r>
      <w:r w:rsidR="006871CE" w:rsidRPr="000D5AA9">
        <w:rPr>
          <w:rFonts w:ascii="Arial" w:hAnsi="Arial" w:cs="Arial"/>
          <w:sz w:val="20"/>
          <w:szCs w:val="20"/>
        </w:rPr>
        <w:t>achieve</w:t>
      </w:r>
      <w:r w:rsidRPr="000D5AA9">
        <w:rPr>
          <w:rFonts w:ascii="Arial" w:hAnsi="Arial" w:cs="Arial"/>
          <w:sz w:val="20"/>
          <w:szCs w:val="20"/>
        </w:rPr>
        <w:t xml:space="preserve"> the state with lowest energy.</w:t>
      </w:r>
    </w:p>
    <w:p w14:paraId="26906E14" w14:textId="77777777" w:rsidR="00731943" w:rsidRPr="000D5AA9" w:rsidRDefault="00731943" w:rsidP="00731943">
      <w:pPr>
        <w:spacing w:before="120" w:after="0" w:line="480" w:lineRule="auto"/>
        <w:jc w:val="both"/>
        <w:rPr>
          <w:rFonts w:ascii="Arial" w:hAnsi="Arial" w:cs="Arial"/>
          <w:sz w:val="20"/>
          <w:szCs w:val="20"/>
        </w:rPr>
      </w:pPr>
      <w:r w:rsidRPr="000D5AA9">
        <w:rPr>
          <w:rFonts w:ascii="Arial" w:hAnsi="Arial" w:cs="Arial"/>
          <w:noProof/>
          <w:sz w:val="20"/>
          <w:szCs w:val="20"/>
        </w:rPr>
        <w:drawing>
          <wp:inline distT="0" distB="0" distL="0" distR="0" wp14:anchorId="60FDD3FF" wp14:editId="04BAD78D">
            <wp:extent cx="5760720" cy="1165860"/>
            <wp:effectExtent l="0" t="0" r="0" b="0"/>
            <wp:docPr id="1873763061" name="Grafik 1" descr="Ein Bild, das Diagramm,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63061" name="Grafik 1" descr="Ein Bild, das Diagramm, Schrift, Reihe, Screenshot enthält.&#10;&#10;Automatisch generierte Beschreibung"/>
                    <pic:cNvPicPr/>
                  </pic:nvPicPr>
                  <pic:blipFill>
                    <a:blip r:embed="rId19"/>
                    <a:stretch>
                      <a:fillRect/>
                    </a:stretch>
                  </pic:blipFill>
                  <pic:spPr>
                    <a:xfrm>
                      <a:off x="0" y="0"/>
                      <a:ext cx="5760720" cy="1165860"/>
                    </a:xfrm>
                    <a:prstGeom prst="rect">
                      <a:avLst/>
                    </a:prstGeom>
                  </pic:spPr>
                </pic:pic>
              </a:graphicData>
            </a:graphic>
          </wp:inline>
        </w:drawing>
      </w:r>
    </w:p>
    <w:p w14:paraId="518946F0" w14:textId="58AF42B1" w:rsidR="00731943" w:rsidRPr="000D5AA9" w:rsidRDefault="00731943" w:rsidP="00BE2186">
      <w:pPr>
        <w:spacing w:before="120" w:after="0"/>
        <w:jc w:val="both"/>
        <w:rPr>
          <w:rFonts w:ascii="Arial" w:hAnsi="Arial" w:cs="Arial"/>
          <w:sz w:val="20"/>
          <w:szCs w:val="20"/>
        </w:rPr>
      </w:pPr>
      <w:r w:rsidRPr="000D5AA9">
        <w:rPr>
          <w:rFonts w:ascii="Arial" w:hAnsi="Arial" w:cs="Arial"/>
          <w:sz w:val="20"/>
          <w:szCs w:val="20"/>
        </w:rPr>
        <w:t>Fig. S1.1</w:t>
      </w:r>
      <w:r w:rsidR="006871CE" w:rsidRPr="000D5AA9">
        <w:rPr>
          <w:rFonts w:ascii="Arial" w:hAnsi="Arial" w:cs="Arial"/>
          <w:sz w:val="20"/>
          <w:szCs w:val="20"/>
        </w:rPr>
        <w:t>2</w:t>
      </w:r>
      <w:r w:rsidRPr="000D5AA9">
        <w:rPr>
          <w:rFonts w:ascii="Arial" w:hAnsi="Arial" w:cs="Arial"/>
          <w:sz w:val="20"/>
          <w:szCs w:val="20"/>
        </w:rPr>
        <w:t xml:space="preserve">. Schematic presentation of a stepwise self-assembly (folding) of an RNA molecule (from </w:t>
      </w:r>
      <w:r w:rsidR="0072273D" w:rsidRPr="000D5AA9">
        <w:rPr>
          <w:rFonts w:ascii="Arial" w:hAnsi="Arial" w:cs="Arial"/>
          <w:noProof/>
          <w:sz w:val="20"/>
          <w:szCs w:val="20"/>
        </w:rPr>
        <w:t>[9]</w:t>
      </w:r>
      <w:r w:rsidR="00BE2186" w:rsidRPr="000D5AA9">
        <w:rPr>
          <w:rFonts w:ascii="Arial" w:hAnsi="Arial" w:cs="Arial"/>
          <w:sz w:val="20"/>
          <w:szCs w:val="20"/>
        </w:rPr>
        <w:t>)</w:t>
      </w:r>
    </w:p>
    <w:p w14:paraId="1506BC23" w14:textId="77777777" w:rsidR="006871CE" w:rsidRPr="000D5AA9" w:rsidRDefault="006871CE" w:rsidP="00731943">
      <w:pPr>
        <w:spacing w:before="120" w:after="0" w:line="480" w:lineRule="auto"/>
        <w:jc w:val="both"/>
        <w:rPr>
          <w:rFonts w:ascii="Arial" w:hAnsi="Arial" w:cs="Arial"/>
          <w:sz w:val="20"/>
          <w:szCs w:val="20"/>
        </w:rPr>
      </w:pPr>
    </w:p>
    <w:p w14:paraId="3D3CF530" w14:textId="4BEE4CEA" w:rsidR="00731943" w:rsidRPr="000D5AA9" w:rsidRDefault="00731943" w:rsidP="00731943">
      <w:pPr>
        <w:spacing w:before="120" w:after="0" w:line="480" w:lineRule="auto"/>
        <w:jc w:val="both"/>
        <w:rPr>
          <w:rFonts w:ascii="Arial" w:hAnsi="Arial" w:cs="Arial"/>
          <w:sz w:val="20"/>
          <w:szCs w:val="20"/>
        </w:rPr>
      </w:pPr>
      <w:r w:rsidRPr="000D5AA9">
        <w:rPr>
          <w:rFonts w:ascii="Arial" w:hAnsi="Arial" w:cs="Arial"/>
          <w:sz w:val="20"/>
          <w:szCs w:val="20"/>
        </w:rPr>
        <w:t xml:space="preserve">Short polymers of sugars (oligosaccharides) are also capable of self-assembly </w:t>
      </w:r>
      <w:r w:rsidR="0072273D" w:rsidRPr="000D5AA9">
        <w:rPr>
          <w:rFonts w:ascii="Arial" w:hAnsi="Arial" w:cs="Arial"/>
          <w:noProof/>
          <w:sz w:val="20"/>
          <w:szCs w:val="20"/>
        </w:rPr>
        <w:t>[10]</w:t>
      </w:r>
      <w:r w:rsidRPr="000D5AA9">
        <w:rPr>
          <w:rFonts w:ascii="Arial" w:hAnsi="Arial" w:cs="Arial"/>
          <w:sz w:val="20"/>
          <w:szCs w:val="20"/>
        </w:rPr>
        <w:t>; however, this area is not well explored yet.</w:t>
      </w:r>
    </w:p>
    <w:p w14:paraId="23CB1E2A" w14:textId="578DD251" w:rsidR="00731943" w:rsidRPr="000D5AA9" w:rsidRDefault="00731943" w:rsidP="00731943">
      <w:pPr>
        <w:spacing w:before="120" w:after="0" w:line="480" w:lineRule="auto"/>
        <w:jc w:val="both"/>
        <w:rPr>
          <w:rFonts w:ascii="Arial" w:hAnsi="Arial" w:cs="Arial"/>
          <w:sz w:val="20"/>
          <w:szCs w:val="20"/>
        </w:rPr>
      </w:pPr>
      <w:r w:rsidRPr="000D5AA9">
        <w:rPr>
          <w:rFonts w:ascii="Arial" w:hAnsi="Arial" w:cs="Arial"/>
          <w:sz w:val="20"/>
          <w:szCs w:val="20"/>
        </w:rPr>
        <w:t xml:space="preserve">Much better understood is the self-assembly of lipids. They tend to assemble into structures where hydrophobic tails interact with each other while polar headpieces face the water phase.  </w:t>
      </w:r>
      <w:proofErr w:type="gramStart"/>
      <w:r w:rsidRPr="000D5AA9">
        <w:rPr>
          <w:rFonts w:ascii="Arial" w:hAnsi="Arial" w:cs="Arial"/>
          <w:sz w:val="20"/>
          <w:szCs w:val="20"/>
        </w:rPr>
        <w:t>In particular, when</w:t>
      </w:r>
      <w:proofErr w:type="gramEnd"/>
      <w:r w:rsidRPr="000D5AA9">
        <w:rPr>
          <w:rFonts w:ascii="Arial" w:hAnsi="Arial" w:cs="Arial"/>
          <w:sz w:val="20"/>
          <w:szCs w:val="20"/>
        </w:rPr>
        <w:t xml:space="preserve"> lipids </w:t>
      </w:r>
      <w:r w:rsidR="006871CE" w:rsidRPr="000D5AA9">
        <w:rPr>
          <w:rFonts w:ascii="Arial" w:hAnsi="Arial" w:cs="Arial"/>
          <w:sz w:val="20"/>
          <w:szCs w:val="20"/>
        </w:rPr>
        <w:t xml:space="preserve">involved </w:t>
      </w:r>
      <w:r w:rsidRPr="000D5AA9">
        <w:rPr>
          <w:rFonts w:ascii="Arial" w:hAnsi="Arial" w:cs="Arial"/>
          <w:sz w:val="20"/>
          <w:szCs w:val="20"/>
        </w:rPr>
        <w:t>have an approximately cylindrical shape, they attain a bilayer structure (see Fig. S1.</w:t>
      </w:r>
      <w:r w:rsidR="006871CE" w:rsidRPr="000D5AA9">
        <w:rPr>
          <w:rFonts w:ascii="Arial" w:hAnsi="Arial" w:cs="Arial"/>
          <w:sz w:val="20"/>
          <w:szCs w:val="20"/>
        </w:rPr>
        <w:t>9</w:t>
      </w:r>
      <w:r w:rsidRPr="000D5AA9">
        <w:rPr>
          <w:rFonts w:ascii="Arial" w:hAnsi="Arial" w:cs="Arial"/>
          <w:sz w:val="20"/>
          <w:szCs w:val="20"/>
        </w:rPr>
        <w:t xml:space="preserve">) and </w:t>
      </w:r>
      <w:r w:rsidR="0072273D" w:rsidRPr="000D5AA9">
        <w:rPr>
          <w:rFonts w:ascii="Arial" w:hAnsi="Arial" w:cs="Arial"/>
          <w:noProof/>
          <w:sz w:val="20"/>
          <w:szCs w:val="20"/>
        </w:rPr>
        <w:t>[11]</w:t>
      </w:r>
      <w:r w:rsidRPr="000D5AA9">
        <w:rPr>
          <w:rFonts w:ascii="Arial" w:hAnsi="Arial" w:cs="Arial"/>
          <w:sz w:val="20"/>
          <w:szCs w:val="20"/>
        </w:rPr>
        <w:t>.</w:t>
      </w:r>
    </w:p>
    <w:p w14:paraId="53B8B4E4" w14:textId="462674B8" w:rsidR="00731943" w:rsidRPr="000D5AA9" w:rsidRDefault="006871CE" w:rsidP="00731943">
      <w:pPr>
        <w:spacing w:before="120" w:after="0" w:line="480" w:lineRule="auto"/>
        <w:jc w:val="both"/>
        <w:rPr>
          <w:rFonts w:ascii="Arial" w:hAnsi="Arial" w:cs="Arial"/>
          <w:sz w:val="20"/>
          <w:szCs w:val="20"/>
        </w:rPr>
      </w:pPr>
      <w:r w:rsidRPr="000D5AA9">
        <w:rPr>
          <w:rFonts w:ascii="Arial" w:hAnsi="Arial" w:cs="Arial"/>
          <w:sz w:val="20"/>
          <w:szCs w:val="20"/>
        </w:rPr>
        <w:t>M</w:t>
      </w:r>
      <w:r w:rsidR="00731943" w:rsidRPr="000D5AA9">
        <w:rPr>
          <w:rFonts w:ascii="Arial" w:hAnsi="Arial" w:cs="Arial"/>
          <w:sz w:val="20"/>
          <w:szCs w:val="20"/>
        </w:rPr>
        <w:t xml:space="preserve">ost </w:t>
      </w:r>
      <w:r w:rsidRPr="000D5AA9">
        <w:rPr>
          <w:rFonts w:ascii="Arial" w:hAnsi="Arial" w:cs="Arial"/>
          <w:sz w:val="20"/>
          <w:szCs w:val="20"/>
        </w:rPr>
        <w:t xml:space="preserve">proteins </w:t>
      </w:r>
      <w:r w:rsidR="00731943" w:rsidRPr="000D5AA9">
        <w:rPr>
          <w:rFonts w:ascii="Arial" w:hAnsi="Arial" w:cs="Arial"/>
          <w:sz w:val="20"/>
          <w:szCs w:val="20"/>
        </w:rPr>
        <w:t xml:space="preserve">- but by no means all </w:t>
      </w:r>
      <w:r w:rsidRPr="000D5AA9">
        <w:rPr>
          <w:rFonts w:ascii="Arial" w:hAnsi="Arial" w:cs="Arial"/>
          <w:sz w:val="20"/>
          <w:szCs w:val="20"/>
        </w:rPr>
        <w:t>of them –</w:t>
      </w:r>
      <w:r w:rsidR="00731943" w:rsidRPr="000D5AA9">
        <w:rPr>
          <w:rFonts w:ascii="Arial" w:hAnsi="Arial" w:cs="Arial"/>
          <w:sz w:val="20"/>
          <w:szCs w:val="20"/>
        </w:rPr>
        <w:t xml:space="preserve"> </w:t>
      </w:r>
      <w:r w:rsidRPr="000D5AA9">
        <w:rPr>
          <w:rFonts w:ascii="Arial" w:hAnsi="Arial" w:cs="Arial"/>
          <w:sz w:val="20"/>
          <w:szCs w:val="20"/>
        </w:rPr>
        <w:t xml:space="preserve">also </w:t>
      </w:r>
      <w:r w:rsidR="00731943" w:rsidRPr="000D5AA9">
        <w:rPr>
          <w:rFonts w:ascii="Arial" w:hAnsi="Arial" w:cs="Arial"/>
          <w:sz w:val="20"/>
          <w:szCs w:val="20"/>
        </w:rPr>
        <w:t xml:space="preserve">tend to fold into their thermodynamically most stable 'native' structures. However, the stabilization of a protein globule (see Fig. S1.7) involves more diverse interactions than in the case of self-assembling DNA, RNA or lipids. Therefore, special protein complexes called </w:t>
      </w:r>
      <w:r w:rsidRPr="000D5AA9">
        <w:rPr>
          <w:rFonts w:ascii="Arial" w:hAnsi="Arial" w:cs="Arial"/>
          <w:sz w:val="20"/>
          <w:szCs w:val="20"/>
        </w:rPr>
        <w:t xml:space="preserve">chaperones </w:t>
      </w:r>
      <w:r w:rsidR="00731943" w:rsidRPr="000D5AA9">
        <w:rPr>
          <w:rFonts w:ascii="Arial" w:hAnsi="Arial" w:cs="Arial"/>
          <w:sz w:val="20"/>
          <w:szCs w:val="20"/>
        </w:rPr>
        <w:t>often</w:t>
      </w:r>
      <w:r w:rsidRPr="000D5AA9">
        <w:rPr>
          <w:rFonts w:ascii="Arial" w:hAnsi="Arial" w:cs="Arial"/>
          <w:sz w:val="20"/>
          <w:szCs w:val="20"/>
        </w:rPr>
        <w:t xml:space="preserve"> help </w:t>
      </w:r>
      <w:r w:rsidR="00731943" w:rsidRPr="000D5AA9">
        <w:rPr>
          <w:rFonts w:ascii="Arial" w:hAnsi="Arial" w:cs="Arial"/>
          <w:sz w:val="20"/>
          <w:szCs w:val="20"/>
        </w:rPr>
        <w:t>other proteins to fold.</w:t>
      </w:r>
    </w:p>
    <w:p w14:paraId="57DF02BA" w14:textId="7A8B7413" w:rsidR="00731943" w:rsidRPr="000D5AA9" w:rsidRDefault="00731943" w:rsidP="00731943">
      <w:pPr>
        <w:spacing w:before="120" w:after="0" w:line="480" w:lineRule="auto"/>
        <w:jc w:val="both"/>
        <w:rPr>
          <w:rFonts w:ascii="Arial" w:hAnsi="Arial" w:cs="Arial"/>
          <w:sz w:val="20"/>
          <w:szCs w:val="20"/>
        </w:rPr>
      </w:pPr>
      <w:r w:rsidRPr="000D5AA9">
        <w:rPr>
          <w:rFonts w:ascii="Arial" w:hAnsi="Arial" w:cs="Arial"/>
          <w:sz w:val="20"/>
          <w:szCs w:val="20"/>
        </w:rPr>
        <w:lastRenderedPageBreak/>
        <w:t>The ability to self-assemble is inherent not just to individual biopolymers, but also to their complexes.  For example, ribosomes, shown in Fig. S1.1</w:t>
      </w:r>
      <w:r w:rsidR="006871CE" w:rsidRPr="000D5AA9">
        <w:rPr>
          <w:rFonts w:ascii="Arial" w:hAnsi="Arial" w:cs="Arial"/>
          <w:sz w:val="20"/>
          <w:szCs w:val="20"/>
        </w:rPr>
        <w:t>1</w:t>
      </w:r>
      <w:r w:rsidRPr="000D5AA9">
        <w:rPr>
          <w:rFonts w:ascii="Arial" w:hAnsi="Arial" w:cs="Arial"/>
          <w:sz w:val="20"/>
          <w:szCs w:val="20"/>
        </w:rPr>
        <w:t>, self-</w:t>
      </w:r>
      <w:proofErr w:type="gramStart"/>
      <w:r w:rsidRPr="000D5AA9">
        <w:rPr>
          <w:rFonts w:ascii="Arial" w:hAnsi="Arial" w:cs="Arial"/>
          <w:sz w:val="20"/>
          <w:szCs w:val="20"/>
        </w:rPr>
        <w:t>assemble</w:t>
      </w:r>
      <w:proofErr w:type="gramEnd"/>
      <w:r w:rsidRPr="000D5AA9">
        <w:rPr>
          <w:rFonts w:ascii="Arial" w:hAnsi="Arial" w:cs="Arial"/>
          <w:sz w:val="20"/>
          <w:szCs w:val="20"/>
        </w:rPr>
        <w:t xml:space="preserve"> from a few large RNA molecules and numerous proteins in response to the appearance of nascent mRNA.</w:t>
      </w:r>
    </w:p>
    <w:p w14:paraId="271FCF6A" w14:textId="4C63B43B" w:rsidR="00EB6A58" w:rsidRPr="000D5AA9" w:rsidRDefault="00EB6A58" w:rsidP="00731943">
      <w:pPr>
        <w:spacing w:before="120" w:after="0" w:line="480" w:lineRule="auto"/>
        <w:jc w:val="both"/>
        <w:rPr>
          <w:rFonts w:ascii="Arial" w:hAnsi="Arial" w:cs="Arial"/>
          <w:sz w:val="20"/>
          <w:szCs w:val="20"/>
        </w:rPr>
      </w:pPr>
      <w:r w:rsidRPr="000D5AA9">
        <w:rPr>
          <w:rFonts w:ascii="Arial" w:hAnsi="Arial" w:cs="Arial"/>
          <w:sz w:val="20"/>
          <w:szCs w:val="20"/>
        </w:rPr>
        <w:t>The peculiarity of all the self-assembling systems considered is that they become disordered as the temperature rises from physiological levels.  The double-helical regions of DNA and RNA unwind, proteins unfold</w:t>
      </w:r>
      <w:r w:rsidR="009014CC" w:rsidRPr="000D5AA9">
        <w:rPr>
          <w:rFonts w:ascii="Arial" w:hAnsi="Arial" w:cs="Arial"/>
          <w:sz w:val="20"/>
          <w:szCs w:val="20"/>
        </w:rPr>
        <w:t>,</w:t>
      </w:r>
      <w:r w:rsidRPr="000D5AA9">
        <w:rPr>
          <w:rFonts w:ascii="Arial" w:hAnsi="Arial" w:cs="Arial"/>
          <w:sz w:val="20"/>
          <w:szCs w:val="20"/>
        </w:rPr>
        <w:t xml:space="preserve"> and membrane bilayers become less ordered and </w:t>
      </w:r>
      <w:r w:rsidR="006871CE" w:rsidRPr="000D5AA9">
        <w:rPr>
          <w:rFonts w:ascii="Arial" w:hAnsi="Arial" w:cs="Arial"/>
          <w:sz w:val="20"/>
          <w:szCs w:val="20"/>
        </w:rPr>
        <w:t>eventually</w:t>
      </w:r>
      <w:r w:rsidRPr="000D5AA9">
        <w:rPr>
          <w:rFonts w:ascii="Arial" w:hAnsi="Arial" w:cs="Arial"/>
          <w:sz w:val="20"/>
          <w:szCs w:val="20"/>
        </w:rPr>
        <w:t xml:space="preserve"> disintegrate. This is because the contribution of the entropy factor </w:t>
      </w:r>
      <w:r w:rsidR="009014CC" w:rsidRPr="000D5AA9">
        <w:rPr>
          <w:rFonts w:ascii="Arial" w:hAnsi="Arial" w:cs="Arial"/>
          <w:sz w:val="20"/>
          <w:szCs w:val="20"/>
        </w:rPr>
        <w:t xml:space="preserve">-TΔS </w:t>
      </w:r>
      <w:r w:rsidRPr="000D5AA9">
        <w:rPr>
          <w:rFonts w:ascii="Arial" w:hAnsi="Arial" w:cs="Arial"/>
          <w:sz w:val="20"/>
          <w:szCs w:val="20"/>
        </w:rPr>
        <w:t>to the Gibbs equation</w:t>
      </w:r>
      <w:r w:rsidR="009014CC" w:rsidRPr="000D5AA9">
        <w:rPr>
          <w:rStyle w:val="Funotenzeichen"/>
          <w:rFonts w:ascii="Arial" w:hAnsi="Arial" w:cs="Arial"/>
          <w:sz w:val="20"/>
          <w:szCs w:val="20"/>
        </w:rPr>
        <w:footnoteReference w:id="1"/>
      </w:r>
      <w:r w:rsidRPr="000D5AA9">
        <w:rPr>
          <w:rFonts w:ascii="Arial" w:hAnsi="Arial" w:cs="Arial"/>
          <w:sz w:val="20"/>
          <w:szCs w:val="20"/>
        </w:rPr>
        <w:t xml:space="preserve"> increases with temperature, which favors disorder. The flip side of this peculiarity is </w:t>
      </w:r>
      <w:r w:rsidR="009014CC" w:rsidRPr="000D5AA9">
        <w:rPr>
          <w:rFonts w:ascii="Arial" w:hAnsi="Arial" w:cs="Arial"/>
          <w:sz w:val="20"/>
          <w:szCs w:val="20"/>
        </w:rPr>
        <w:t xml:space="preserve">that decreasing </w:t>
      </w:r>
      <w:r w:rsidRPr="000D5AA9">
        <w:rPr>
          <w:rFonts w:ascii="Arial" w:hAnsi="Arial" w:cs="Arial"/>
          <w:sz w:val="20"/>
          <w:szCs w:val="20"/>
        </w:rPr>
        <w:t>temperature from physiological levels</w:t>
      </w:r>
      <w:r w:rsidR="009014CC" w:rsidRPr="000D5AA9">
        <w:rPr>
          <w:rFonts w:ascii="Arial" w:hAnsi="Arial" w:cs="Arial"/>
          <w:sz w:val="20"/>
          <w:szCs w:val="20"/>
        </w:rPr>
        <w:t xml:space="preserve"> additionally stabilizes such self-assembling systems</w:t>
      </w:r>
      <w:r w:rsidRPr="000D5AA9">
        <w:rPr>
          <w:rFonts w:ascii="Arial" w:hAnsi="Arial" w:cs="Arial"/>
          <w:sz w:val="20"/>
          <w:szCs w:val="20"/>
        </w:rPr>
        <w:t>.</w:t>
      </w:r>
    </w:p>
    <w:p w14:paraId="0E622D49" w14:textId="77777777" w:rsidR="00731943" w:rsidRPr="000D5AA9" w:rsidRDefault="00731943" w:rsidP="00731943">
      <w:pPr>
        <w:spacing w:before="120" w:after="0" w:line="480" w:lineRule="auto"/>
        <w:jc w:val="both"/>
        <w:rPr>
          <w:rFonts w:ascii="Arial" w:hAnsi="Arial" w:cs="Arial"/>
          <w:b/>
          <w:bCs/>
          <w:sz w:val="20"/>
          <w:szCs w:val="20"/>
        </w:rPr>
      </w:pPr>
    </w:p>
    <w:p w14:paraId="26AE8759" w14:textId="5C2B91ED" w:rsidR="00A801DF" w:rsidRPr="000D5AA9" w:rsidRDefault="00A801DF" w:rsidP="00A801DF">
      <w:pPr>
        <w:spacing w:before="120" w:after="0" w:line="480" w:lineRule="auto"/>
        <w:jc w:val="both"/>
        <w:rPr>
          <w:rFonts w:ascii="Arial" w:hAnsi="Arial" w:cs="Arial"/>
          <w:b/>
          <w:bCs/>
          <w:sz w:val="20"/>
          <w:szCs w:val="20"/>
        </w:rPr>
      </w:pPr>
      <w:r w:rsidRPr="000D5AA9">
        <w:rPr>
          <w:rFonts w:ascii="Arial" w:hAnsi="Arial" w:cs="Arial"/>
          <w:b/>
          <w:bCs/>
          <w:sz w:val="20"/>
          <w:szCs w:val="20"/>
        </w:rPr>
        <w:t>S1.</w:t>
      </w:r>
      <w:r w:rsidR="00731943" w:rsidRPr="000D5AA9">
        <w:rPr>
          <w:rFonts w:ascii="Arial" w:hAnsi="Arial" w:cs="Arial"/>
          <w:b/>
          <w:bCs/>
          <w:sz w:val="20"/>
          <w:szCs w:val="20"/>
        </w:rPr>
        <w:t>4</w:t>
      </w:r>
      <w:r w:rsidRPr="000D5AA9">
        <w:rPr>
          <w:rFonts w:ascii="Arial" w:hAnsi="Arial" w:cs="Arial"/>
          <w:b/>
          <w:bCs/>
          <w:sz w:val="20"/>
          <w:szCs w:val="20"/>
        </w:rPr>
        <w:t>. Cellular and acellular life forms and the nature of the Last Universal Cellular Ancestor (LUCA).</w:t>
      </w:r>
    </w:p>
    <w:p w14:paraId="108B296B" w14:textId="05328DBE" w:rsidR="00A801DF" w:rsidRPr="000D5AA9" w:rsidRDefault="00A801DF" w:rsidP="00A801DF">
      <w:pPr>
        <w:spacing w:before="120" w:after="0" w:line="480" w:lineRule="auto"/>
        <w:jc w:val="both"/>
        <w:rPr>
          <w:rFonts w:ascii="Arial" w:hAnsi="Arial" w:cs="Arial"/>
          <w:sz w:val="20"/>
          <w:szCs w:val="20"/>
        </w:rPr>
      </w:pPr>
      <w:r w:rsidRPr="000D5AA9">
        <w:rPr>
          <w:rFonts w:ascii="Arial" w:hAnsi="Arial" w:cs="Arial"/>
          <w:sz w:val="20"/>
          <w:szCs w:val="20"/>
        </w:rPr>
        <w:t>Living organisms can be either cellular or acellular (Fig. S1.1</w:t>
      </w:r>
      <w:r w:rsidR="00731943" w:rsidRPr="000D5AA9">
        <w:rPr>
          <w:rFonts w:ascii="Arial" w:hAnsi="Arial" w:cs="Arial"/>
          <w:sz w:val="20"/>
          <w:szCs w:val="20"/>
        </w:rPr>
        <w:t>3</w:t>
      </w:r>
      <w:r w:rsidRPr="000D5AA9">
        <w:rPr>
          <w:rFonts w:ascii="Arial" w:hAnsi="Arial" w:cs="Arial"/>
          <w:sz w:val="20"/>
          <w:szCs w:val="20"/>
        </w:rPr>
        <w:t xml:space="preserve">). Cellular organisms include eukaryotes (e.g. plants and animals) and prokaryotes (e.g. bacteria). Eukaryotes have larger cells containing a separate nucleus that </w:t>
      </w:r>
      <w:proofErr w:type="gramStart"/>
      <w:r w:rsidRPr="000D5AA9">
        <w:rPr>
          <w:rFonts w:ascii="Arial" w:hAnsi="Arial" w:cs="Arial"/>
          <w:sz w:val="20"/>
          <w:szCs w:val="20"/>
        </w:rPr>
        <w:t>preserves</w:t>
      </w:r>
      <w:proofErr w:type="gramEnd"/>
      <w:r w:rsidRPr="000D5AA9">
        <w:rPr>
          <w:rFonts w:ascii="Arial" w:hAnsi="Arial" w:cs="Arial"/>
          <w:sz w:val="20"/>
          <w:szCs w:val="20"/>
        </w:rPr>
        <w:t xml:space="preserve"> DNA. The smaller prokaryotes have no nuclei, their DNA is usually spread within the cell. </w:t>
      </w:r>
    </w:p>
    <w:p w14:paraId="45C0974E" w14:textId="77777777" w:rsidR="00A801DF" w:rsidRPr="000D5AA9" w:rsidRDefault="00A801DF" w:rsidP="00A801DF">
      <w:pPr>
        <w:spacing w:before="120" w:after="0" w:line="480" w:lineRule="auto"/>
        <w:jc w:val="both"/>
        <w:rPr>
          <w:rFonts w:ascii="Arial" w:hAnsi="Arial" w:cs="Arial"/>
          <w:sz w:val="20"/>
          <w:szCs w:val="20"/>
        </w:rPr>
      </w:pPr>
      <w:r w:rsidRPr="000D5AA9">
        <w:rPr>
          <w:rFonts w:ascii="Arial" w:hAnsi="Arial" w:cs="Arial"/>
          <w:noProof/>
          <w:sz w:val="20"/>
          <w:szCs w:val="20"/>
        </w:rPr>
        <w:lastRenderedPageBreak/>
        <w:drawing>
          <wp:inline distT="0" distB="0" distL="0" distR="0" wp14:anchorId="6618B1C9" wp14:editId="5C69501F">
            <wp:extent cx="5687219" cy="3991532"/>
            <wp:effectExtent l="0" t="0" r="8890" b="9525"/>
            <wp:docPr id="2085258974" name="Grafik 1" descr="Ein Bild, das Text,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58974" name="Grafik 1" descr="Ein Bild, das Text, Screenshot, Diagramm, Design enthält.&#10;&#10;Automatisch generierte Beschreibung"/>
                    <pic:cNvPicPr/>
                  </pic:nvPicPr>
                  <pic:blipFill>
                    <a:blip r:embed="rId20"/>
                    <a:stretch>
                      <a:fillRect/>
                    </a:stretch>
                  </pic:blipFill>
                  <pic:spPr>
                    <a:xfrm>
                      <a:off x="0" y="0"/>
                      <a:ext cx="5687219" cy="3991532"/>
                    </a:xfrm>
                    <a:prstGeom prst="rect">
                      <a:avLst/>
                    </a:prstGeom>
                  </pic:spPr>
                </pic:pic>
              </a:graphicData>
            </a:graphic>
          </wp:inline>
        </w:drawing>
      </w:r>
    </w:p>
    <w:p w14:paraId="08797656" w14:textId="5E2B1991" w:rsidR="00A801DF" w:rsidRPr="000D5AA9" w:rsidRDefault="00A801DF" w:rsidP="00A801DF">
      <w:pPr>
        <w:spacing w:before="120" w:after="0" w:line="480" w:lineRule="auto"/>
        <w:jc w:val="both"/>
        <w:rPr>
          <w:rFonts w:ascii="Arial" w:hAnsi="Arial" w:cs="Arial"/>
          <w:sz w:val="20"/>
          <w:szCs w:val="20"/>
        </w:rPr>
      </w:pPr>
      <w:r w:rsidRPr="000D5AA9">
        <w:rPr>
          <w:rFonts w:ascii="Arial" w:hAnsi="Arial" w:cs="Arial"/>
          <w:sz w:val="20"/>
          <w:szCs w:val="20"/>
        </w:rPr>
        <w:t>Fig. S1.1</w:t>
      </w:r>
      <w:r w:rsidR="00731943" w:rsidRPr="000D5AA9">
        <w:rPr>
          <w:rFonts w:ascii="Arial" w:hAnsi="Arial" w:cs="Arial"/>
          <w:sz w:val="20"/>
          <w:szCs w:val="20"/>
        </w:rPr>
        <w:t>3</w:t>
      </w:r>
      <w:r w:rsidRPr="000D5AA9">
        <w:rPr>
          <w:rFonts w:ascii="Arial" w:hAnsi="Arial" w:cs="Arial"/>
          <w:sz w:val="20"/>
          <w:szCs w:val="20"/>
        </w:rPr>
        <w:t>. Cellular life forms Image credit: Wikipedia</w:t>
      </w:r>
    </w:p>
    <w:p w14:paraId="36BD8368" w14:textId="77777777" w:rsidR="00A801DF" w:rsidRPr="000D5AA9" w:rsidRDefault="00A801DF" w:rsidP="00A801DF">
      <w:pPr>
        <w:spacing w:before="120" w:after="0" w:line="480" w:lineRule="auto"/>
        <w:jc w:val="both"/>
        <w:rPr>
          <w:rFonts w:ascii="Arial" w:hAnsi="Arial" w:cs="Arial"/>
          <w:sz w:val="20"/>
          <w:szCs w:val="20"/>
        </w:rPr>
      </w:pPr>
      <w:r w:rsidRPr="000D5AA9">
        <w:rPr>
          <w:rFonts w:ascii="Arial" w:hAnsi="Arial" w:cs="Arial"/>
          <w:sz w:val="20"/>
          <w:szCs w:val="20"/>
        </w:rPr>
        <w:t xml:space="preserve">Acellular life forms are represented by viruses and </w:t>
      </w:r>
      <w:proofErr w:type="spellStart"/>
      <w:r w:rsidRPr="000D5AA9">
        <w:rPr>
          <w:rFonts w:ascii="Arial" w:hAnsi="Arial" w:cs="Arial"/>
          <w:sz w:val="20"/>
          <w:szCs w:val="20"/>
        </w:rPr>
        <w:t>viroids</w:t>
      </w:r>
      <w:proofErr w:type="spellEnd"/>
      <w:r w:rsidRPr="000D5AA9">
        <w:rPr>
          <w:rFonts w:ascii="Arial" w:hAnsi="Arial" w:cs="Arial"/>
          <w:sz w:val="20"/>
          <w:szCs w:val="20"/>
        </w:rPr>
        <w:t xml:space="preserve">. While cellular organisms synthesize nucleic acids and proteins themselves, viruses and </w:t>
      </w:r>
      <w:proofErr w:type="spellStart"/>
      <w:r w:rsidRPr="000D5AA9">
        <w:rPr>
          <w:rFonts w:ascii="Arial" w:hAnsi="Arial" w:cs="Arial"/>
          <w:sz w:val="20"/>
          <w:szCs w:val="20"/>
        </w:rPr>
        <w:t>viroids</w:t>
      </w:r>
      <w:proofErr w:type="spellEnd"/>
      <w:r w:rsidRPr="000D5AA9">
        <w:rPr>
          <w:rFonts w:ascii="Arial" w:hAnsi="Arial" w:cs="Arial"/>
          <w:sz w:val="20"/>
          <w:szCs w:val="20"/>
        </w:rPr>
        <w:t xml:space="preserve"> hijack cells and force them to perform these syntheses for them. </w:t>
      </w:r>
    </w:p>
    <w:p w14:paraId="1F66EF2C" w14:textId="77777777" w:rsidR="00A801DF" w:rsidRPr="000D5AA9" w:rsidRDefault="00A801DF" w:rsidP="00A801DF">
      <w:pPr>
        <w:spacing w:before="120" w:after="0" w:line="480" w:lineRule="auto"/>
        <w:jc w:val="both"/>
        <w:rPr>
          <w:rFonts w:ascii="Arial" w:hAnsi="Arial" w:cs="Arial"/>
          <w:sz w:val="20"/>
          <w:szCs w:val="20"/>
        </w:rPr>
      </w:pPr>
      <w:r w:rsidRPr="000D5AA9">
        <w:rPr>
          <w:rFonts w:ascii="Arial" w:hAnsi="Arial" w:cs="Arial"/>
          <w:sz w:val="20"/>
          <w:szCs w:val="20"/>
        </w:rPr>
        <w:t xml:space="preserve">Most viruses are containers of tightly packed nucleic acids and proteins. Such a “package” is encased either by a protein capsid or by a lipid membrane, which is usually “borrowed” from the previous viral host. Upon a viral attack, the “package” is injected into the cell and reprograms its biosynthetic machinery to produce new viruses. </w:t>
      </w:r>
    </w:p>
    <w:p w14:paraId="4AF21BEA" w14:textId="77777777" w:rsidR="00A801DF" w:rsidRPr="000D5AA9" w:rsidRDefault="00A801DF" w:rsidP="00A801DF">
      <w:pPr>
        <w:spacing w:before="120" w:after="0" w:line="480" w:lineRule="auto"/>
        <w:jc w:val="both"/>
        <w:rPr>
          <w:rFonts w:ascii="Arial" w:hAnsi="Arial" w:cs="Arial"/>
          <w:sz w:val="20"/>
          <w:szCs w:val="20"/>
        </w:rPr>
      </w:pPr>
      <w:proofErr w:type="spellStart"/>
      <w:r w:rsidRPr="000D5AA9">
        <w:rPr>
          <w:rFonts w:ascii="Arial" w:hAnsi="Arial" w:cs="Arial"/>
          <w:sz w:val="20"/>
          <w:szCs w:val="20"/>
        </w:rPr>
        <w:t>Viroids</w:t>
      </w:r>
      <w:proofErr w:type="spellEnd"/>
      <w:r w:rsidRPr="000D5AA9">
        <w:rPr>
          <w:rFonts w:ascii="Arial" w:hAnsi="Arial" w:cs="Arial"/>
          <w:sz w:val="20"/>
          <w:szCs w:val="20"/>
        </w:rPr>
        <w:t xml:space="preserve"> seem to be the simplest </w:t>
      </w:r>
      <w:proofErr w:type="gramStart"/>
      <w:r w:rsidRPr="000D5AA9">
        <w:rPr>
          <w:rFonts w:ascii="Arial" w:hAnsi="Arial" w:cs="Arial"/>
          <w:sz w:val="20"/>
          <w:szCs w:val="20"/>
        </w:rPr>
        <w:t>forms</w:t>
      </w:r>
      <w:proofErr w:type="gramEnd"/>
      <w:r w:rsidRPr="000D5AA9">
        <w:rPr>
          <w:rFonts w:ascii="Arial" w:hAnsi="Arial" w:cs="Arial"/>
          <w:sz w:val="20"/>
          <w:szCs w:val="20"/>
        </w:rPr>
        <w:t xml:space="preserve"> of life. They are circular, single-strand RNA molecules without </w:t>
      </w:r>
      <w:proofErr w:type="gramStart"/>
      <w:r w:rsidRPr="000D5AA9">
        <w:rPr>
          <w:rFonts w:ascii="Arial" w:hAnsi="Arial" w:cs="Arial"/>
          <w:sz w:val="20"/>
          <w:szCs w:val="20"/>
        </w:rPr>
        <w:t>envelop</w:t>
      </w:r>
      <w:proofErr w:type="gramEnd"/>
      <w:r w:rsidRPr="000D5AA9">
        <w:rPr>
          <w:rFonts w:ascii="Arial" w:hAnsi="Arial" w:cs="Arial"/>
          <w:sz w:val="20"/>
          <w:szCs w:val="20"/>
        </w:rPr>
        <w:t xml:space="preserve"> of any kind. After getting into the cell, they (somehow) force the cell to provide for their reproduction. </w:t>
      </w:r>
    </w:p>
    <w:p w14:paraId="4525AAF0" w14:textId="2EF257ED" w:rsidR="00A801DF" w:rsidRPr="000D5AA9" w:rsidRDefault="00A801DF" w:rsidP="00A801DF">
      <w:pPr>
        <w:spacing w:before="120" w:after="0" w:line="480" w:lineRule="auto"/>
        <w:jc w:val="both"/>
        <w:rPr>
          <w:rFonts w:ascii="Arial" w:hAnsi="Arial" w:cs="Arial"/>
          <w:sz w:val="20"/>
          <w:szCs w:val="20"/>
        </w:rPr>
      </w:pPr>
      <w:r w:rsidRPr="000D5AA9">
        <w:rPr>
          <w:rFonts w:ascii="Arial" w:hAnsi="Arial" w:cs="Arial"/>
          <w:sz w:val="20"/>
          <w:szCs w:val="20"/>
        </w:rPr>
        <w:t xml:space="preserve">The common origin of cellular life forms was clarified </w:t>
      </w:r>
      <w:r w:rsidR="006871CE" w:rsidRPr="000D5AA9">
        <w:rPr>
          <w:rFonts w:ascii="Arial" w:hAnsi="Arial" w:cs="Arial"/>
          <w:sz w:val="20"/>
          <w:szCs w:val="20"/>
        </w:rPr>
        <w:t>by</w:t>
      </w:r>
      <w:r w:rsidRPr="000D5AA9">
        <w:rPr>
          <w:rFonts w:ascii="Arial" w:hAnsi="Arial" w:cs="Arial"/>
          <w:sz w:val="20"/>
          <w:szCs w:val="20"/>
        </w:rPr>
        <w:t xml:space="preserve"> Carl </w:t>
      </w:r>
      <w:proofErr w:type="spellStart"/>
      <w:r w:rsidRPr="000D5AA9">
        <w:rPr>
          <w:rFonts w:ascii="Arial" w:hAnsi="Arial" w:cs="Arial"/>
          <w:sz w:val="20"/>
          <w:szCs w:val="20"/>
        </w:rPr>
        <w:t>Woese</w:t>
      </w:r>
      <w:proofErr w:type="spellEnd"/>
      <w:r w:rsidRPr="000D5AA9">
        <w:rPr>
          <w:rFonts w:ascii="Arial" w:hAnsi="Arial" w:cs="Arial"/>
          <w:sz w:val="20"/>
          <w:szCs w:val="20"/>
        </w:rPr>
        <w:t xml:space="preserve"> and his colleagues, who compared the nucleotide sequences of the small ribosomal subunits (SRS) sequences of very different organisms from all "kingdoms of life" and found that they were similar, albeit to different extents </w:t>
      </w:r>
      <w:r w:rsidR="0072273D" w:rsidRPr="000D5AA9">
        <w:rPr>
          <w:rFonts w:ascii="Arial" w:hAnsi="Arial" w:cs="Arial"/>
          <w:noProof/>
          <w:sz w:val="20"/>
          <w:szCs w:val="20"/>
        </w:rPr>
        <w:t>[12,13]</w:t>
      </w:r>
      <w:r w:rsidRPr="000D5AA9">
        <w:rPr>
          <w:rFonts w:ascii="Arial" w:hAnsi="Arial" w:cs="Arial"/>
          <w:sz w:val="20"/>
          <w:szCs w:val="20"/>
        </w:rPr>
        <w:t>. According to the Tree of Life based on comparison of SRSs (Fig. S1. 1</w:t>
      </w:r>
      <w:r w:rsidR="00731943" w:rsidRPr="000D5AA9">
        <w:rPr>
          <w:rFonts w:ascii="Arial" w:hAnsi="Arial" w:cs="Arial"/>
          <w:sz w:val="20"/>
          <w:szCs w:val="20"/>
        </w:rPr>
        <w:t>4</w:t>
      </w:r>
      <w:r w:rsidRPr="000D5AA9">
        <w:rPr>
          <w:rFonts w:ascii="Arial" w:hAnsi="Arial" w:cs="Arial"/>
          <w:sz w:val="20"/>
          <w:szCs w:val="20"/>
        </w:rPr>
        <w:t xml:space="preserve">), all cellular organisms belong either to Bacteria, or to Archaea or to Eukarya. Archaea are prokaryotes as Bacteria, however, their </w:t>
      </w:r>
      <w:r w:rsidR="002C5BC4" w:rsidRPr="000D5AA9">
        <w:rPr>
          <w:rFonts w:ascii="Arial" w:hAnsi="Arial" w:cs="Arial"/>
          <w:sz w:val="20"/>
          <w:szCs w:val="20"/>
        </w:rPr>
        <w:t>machinery</w:t>
      </w:r>
      <w:r w:rsidRPr="000D5AA9">
        <w:rPr>
          <w:rFonts w:ascii="Arial" w:hAnsi="Arial" w:cs="Arial"/>
          <w:sz w:val="20"/>
          <w:szCs w:val="20"/>
        </w:rPr>
        <w:t xml:space="preserve"> </w:t>
      </w:r>
      <w:r w:rsidRPr="000D5AA9">
        <w:rPr>
          <w:rFonts w:ascii="Arial" w:hAnsi="Arial" w:cs="Arial"/>
          <w:sz w:val="20"/>
          <w:szCs w:val="20"/>
        </w:rPr>
        <w:lastRenderedPageBreak/>
        <w:t xml:space="preserve">for reproduction and protein synthesis resemble those of Eukarya. It is thought that the first Bacteria split from the ancestors of Archaea/Eukarya, which was followed by the separation of Eukarya from the archaeal lineage. </w:t>
      </w:r>
      <w:proofErr w:type="spellStart"/>
      <w:r w:rsidRPr="000D5AA9">
        <w:rPr>
          <w:rFonts w:ascii="Arial" w:hAnsi="Arial" w:cs="Arial"/>
          <w:sz w:val="20"/>
          <w:szCs w:val="20"/>
        </w:rPr>
        <w:t>Woese</w:t>
      </w:r>
      <w:proofErr w:type="spellEnd"/>
      <w:r w:rsidRPr="000D5AA9">
        <w:rPr>
          <w:rFonts w:ascii="Arial" w:hAnsi="Arial" w:cs="Arial"/>
          <w:sz w:val="20"/>
          <w:szCs w:val="20"/>
        </w:rPr>
        <w:t xml:space="preserve"> defined the universal ancestor at the root of the Tree of Life as the “progenote” </w:t>
      </w:r>
      <w:r w:rsidR="0072273D" w:rsidRPr="000D5AA9">
        <w:rPr>
          <w:rFonts w:ascii="Arial" w:hAnsi="Arial" w:cs="Arial"/>
          <w:noProof/>
          <w:sz w:val="20"/>
          <w:szCs w:val="20"/>
        </w:rPr>
        <w:t>[14]</w:t>
      </w:r>
      <w:r w:rsidRPr="000D5AA9">
        <w:rPr>
          <w:rFonts w:ascii="Arial" w:hAnsi="Arial" w:cs="Arial"/>
          <w:sz w:val="20"/>
          <w:szCs w:val="20"/>
        </w:rPr>
        <w:t xml:space="preserve">. </w:t>
      </w:r>
    </w:p>
    <w:p w14:paraId="511B853D" w14:textId="504A7835" w:rsidR="00A801DF" w:rsidRPr="000D5AA9" w:rsidRDefault="00A801DF" w:rsidP="00A801DF">
      <w:pPr>
        <w:spacing w:before="120" w:after="0" w:line="480" w:lineRule="auto"/>
        <w:jc w:val="both"/>
        <w:rPr>
          <w:rFonts w:ascii="Arial" w:hAnsi="Arial" w:cs="Arial"/>
          <w:sz w:val="20"/>
          <w:szCs w:val="20"/>
        </w:rPr>
      </w:pPr>
      <w:r w:rsidRPr="000D5AA9">
        <w:rPr>
          <w:rFonts w:ascii="Arial" w:hAnsi="Arial" w:cs="Arial"/>
          <w:sz w:val="20"/>
          <w:szCs w:val="20"/>
        </w:rPr>
        <w:t xml:space="preserve">More recently, it has been established that the ancestors of eukaryotes are in fact closely related to the </w:t>
      </w:r>
      <w:r w:rsidR="006871CE" w:rsidRPr="000D5AA9">
        <w:rPr>
          <w:rFonts w:ascii="Arial" w:hAnsi="Arial" w:cs="Arial"/>
          <w:sz w:val="20"/>
          <w:szCs w:val="20"/>
        </w:rPr>
        <w:t xml:space="preserve">recently characterized </w:t>
      </w:r>
      <w:r w:rsidRPr="000D5AA9">
        <w:rPr>
          <w:rFonts w:ascii="Arial" w:hAnsi="Arial" w:cs="Arial"/>
          <w:sz w:val="20"/>
          <w:szCs w:val="20"/>
        </w:rPr>
        <w:t>so-called Asgard archaea</w:t>
      </w:r>
      <w:r w:rsidR="00EA0F08" w:rsidRPr="000D5AA9">
        <w:rPr>
          <w:rFonts w:ascii="Arial" w:hAnsi="Arial" w:cs="Arial"/>
          <w:sz w:val="20"/>
          <w:szCs w:val="20"/>
        </w:rPr>
        <w:t>. Apparently, the archaeal ancestors of eukaryotes</w:t>
      </w:r>
      <w:r w:rsidRPr="000D5AA9">
        <w:rPr>
          <w:rFonts w:ascii="Arial" w:hAnsi="Arial" w:cs="Arial"/>
          <w:sz w:val="20"/>
          <w:szCs w:val="20"/>
        </w:rPr>
        <w:t xml:space="preserve"> underwent multiple symbioses/fusions with distinct bacteria before becoming full-fledged complex eukaryotic cells, see Fig. S1.1</w:t>
      </w:r>
      <w:r w:rsidR="00731943" w:rsidRPr="000D5AA9">
        <w:rPr>
          <w:rFonts w:ascii="Arial" w:hAnsi="Arial" w:cs="Arial"/>
          <w:sz w:val="20"/>
          <w:szCs w:val="20"/>
        </w:rPr>
        <w:t>4</w:t>
      </w:r>
      <w:r w:rsidRPr="000D5AA9">
        <w:rPr>
          <w:rFonts w:ascii="Arial" w:hAnsi="Arial" w:cs="Arial"/>
          <w:sz w:val="20"/>
          <w:szCs w:val="20"/>
        </w:rPr>
        <w:t xml:space="preserve"> and </w:t>
      </w:r>
      <w:r w:rsidR="0072273D" w:rsidRPr="000D5AA9">
        <w:rPr>
          <w:rFonts w:ascii="Arial" w:hAnsi="Arial" w:cs="Arial"/>
          <w:noProof/>
          <w:sz w:val="20"/>
          <w:szCs w:val="20"/>
        </w:rPr>
        <w:t>[15,16]</w:t>
      </w:r>
      <w:r w:rsidRPr="000D5AA9">
        <w:rPr>
          <w:rFonts w:ascii="Arial" w:hAnsi="Arial" w:cs="Arial"/>
          <w:sz w:val="20"/>
          <w:szCs w:val="20"/>
        </w:rPr>
        <w:t xml:space="preserve">. </w:t>
      </w:r>
    </w:p>
    <w:p w14:paraId="27D35D03" w14:textId="77777777" w:rsidR="00A801DF" w:rsidRPr="000D5AA9" w:rsidRDefault="00A801DF" w:rsidP="00A801DF">
      <w:pPr>
        <w:spacing w:before="120" w:after="0" w:line="480" w:lineRule="auto"/>
        <w:jc w:val="both"/>
        <w:rPr>
          <w:rFonts w:ascii="Arial" w:hAnsi="Arial" w:cs="Arial"/>
          <w:sz w:val="20"/>
          <w:szCs w:val="20"/>
        </w:rPr>
      </w:pPr>
    </w:p>
    <w:p w14:paraId="72A40C7C" w14:textId="77777777" w:rsidR="00A801DF" w:rsidRPr="000D5AA9" w:rsidRDefault="00A801DF" w:rsidP="00A801DF">
      <w:pPr>
        <w:spacing w:before="120" w:after="0" w:line="480" w:lineRule="auto"/>
        <w:jc w:val="both"/>
        <w:rPr>
          <w:rFonts w:ascii="Arial" w:hAnsi="Arial" w:cs="Arial"/>
          <w:sz w:val="20"/>
          <w:szCs w:val="20"/>
        </w:rPr>
      </w:pPr>
      <w:r w:rsidRPr="000D5AA9">
        <w:rPr>
          <w:rFonts w:ascii="Arial" w:hAnsi="Arial" w:cs="Arial"/>
          <w:noProof/>
          <w:sz w:val="20"/>
          <w:szCs w:val="20"/>
        </w:rPr>
        <w:drawing>
          <wp:inline distT="0" distB="0" distL="0" distR="0" wp14:anchorId="4F33A8E0" wp14:editId="6E443107">
            <wp:extent cx="4518561" cy="5219175"/>
            <wp:effectExtent l="0" t="0" r="0" b="635"/>
            <wp:docPr id="886778891" name="Grafik 1" descr="Ein Bild, das Text, Diagramm, Screensho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78891" name="Grafik 1" descr="Ein Bild, das Text, Diagramm, Screenshot, Design enthält.&#10;&#10;Automatisch generierte Beschreibung"/>
                    <pic:cNvPicPr/>
                  </pic:nvPicPr>
                  <pic:blipFill>
                    <a:blip r:embed="rId21"/>
                    <a:stretch>
                      <a:fillRect/>
                    </a:stretch>
                  </pic:blipFill>
                  <pic:spPr>
                    <a:xfrm>
                      <a:off x="0" y="0"/>
                      <a:ext cx="4545789" cy="5250625"/>
                    </a:xfrm>
                    <a:prstGeom prst="rect">
                      <a:avLst/>
                    </a:prstGeom>
                  </pic:spPr>
                </pic:pic>
              </a:graphicData>
            </a:graphic>
          </wp:inline>
        </w:drawing>
      </w:r>
    </w:p>
    <w:p w14:paraId="1A7FED6E" w14:textId="76BB5D02" w:rsidR="00A801DF" w:rsidRPr="000D5AA9" w:rsidRDefault="00A801DF" w:rsidP="00A801DF">
      <w:pPr>
        <w:spacing w:before="120" w:after="0"/>
        <w:jc w:val="both"/>
        <w:rPr>
          <w:rFonts w:ascii="Arial" w:hAnsi="Arial" w:cs="Arial"/>
          <w:sz w:val="20"/>
          <w:szCs w:val="20"/>
        </w:rPr>
      </w:pPr>
      <w:r w:rsidRPr="000D5AA9">
        <w:rPr>
          <w:rFonts w:ascii="Arial" w:hAnsi="Arial" w:cs="Arial"/>
          <w:sz w:val="20"/>
          <w:szCs w:val="20"/>
        </w:rPr>
        <w:t>S1.1</w:t>
      </w:r>
      <w:r w:rsidR="00731943" w:rsidRPr="000D5AA9">
        <w:rPr>
          <w:rFonts w:ascii="Arial" w:hAnsi="Arial" w:cs="Arial"/>
          <w:sz w:val="20"/>
          <w:szCs w:val="20"/>
        </w:rPr>
        <w:t>4</w:t>
      </w:r>
      <w:r w:rsidRPr="000D5AA9">
        <w:rPr>
          <w:rFonts w:ascii="Arial" w:hAnsi="Arial" w:cs="Arial"/>
          <w:sz w:val="20"/>
          <w:szCs w:val="20"/>
        </w:rPr>
        <w:t>.</w:t>
      </w:r>
      <w:r w:rsidRPr="000D5AA9">
        <w:rPr>
          <w:sz w:val="20"/>
          <w:szCs w:val="20"/>
        </w:rPr>
        <w:t xml:space="preserve"> </w:t>
      </w:r>
      <w:r w:rsidRPr="000D5AA9">
        <w:rPr>
          <w:rFonts w:ascii="Arial" w:hAnsi="Arial" w:cs="Arial"/>
          <w:sz w:val="20"/>
          <w:szCs w:val="20"/>
        </w:rPr>
        <w:t xml:space="preserve">The three-domain tree of life according to </w:t>
      </w:r>
      <w:proofErr w:type="spellStart"/>
      <w:r w:rsidRPr="000D5AA9">
        <w:rPr>
          <w:rFonts w:ascii="Arial" w:hAnsi="Arial" w:cs="Arial"/>
          <w:sz w:val="20"/>
          <w:szCs w:val="20"/>
        </w:rPr>
        <w:t>Woese</w:t>
      </w:r>
      <w:proofErr w:type="spellEnd"/>
      <w:r w:rsidRPr="000D5AA9">
        <w:rPr>
          <w:rFonts w:ascii="Arial" w:hAnsi="Arial" w:cs="Arial"/>
          <w:sz w:val="20"/>
          <w:szCs w:val="20"/>
        </w:rPr>
        <w:t xml:space="preserve"> </w:t>
      </w:r>
      <w:r w:rsidR="0072273D" w:rsidRPr="000D5AA9">
        <w:rPr>
          <w:rFonts w:ascii="Arial" w:hAnsi="Arial" w:cs="Arial"/>
          <w:noProof/>
          <w:sz w:val="20"/>
          <w:szCs w:val="20"/>
        </w:rPr>
        <w:t>[17,18]</w:t>
      </w:r>
      <w:r w:rsidRPr="000D5AA9">
        <w:rPr>
          <w:rFonts w:ascii="Arial" w:hAnsi="Arial" w:cs="Arial"/>
          <w:sz w:val="20"/>
          <w:szCs w:val="20"/>
        </w:rPr>
        <w:t xml:space="preserve"> and the currently accepted two-domain tree </w:t>
      </w:r>
      <w:r w:rsidR="0072273D" w:rsidRPr="000D5AA9">
        <w:rPr>
          <w:rFonts w:ascii="Arial" w:hAnsi="Arial" w:cs="Arial"/>
          <w:noProof/>
          <w:sz w:val="20"/>
          <w:szCs w:val="20"/>
        </w:rPr>
        <w:t>[15]</w:t>
      </w:r>
      <w:r w:rsidRPr="000D5AA9">
        <w:rPr>
          <w:rFonts w:ascii="Arial" w:hAnsi="Arial" w:cs="Arial"/>
          <w:sz w:val="20"/>
          <w:szCs w:val="20"/>
        </w:rPr>
        <w:t>. Image credit: Wikipedia (with modifications).</w:t>
      </w:r>
    </w:p>
    <w:p w14:paraId="38C45C85" w14:textId="77777777" w:rsidR="00A801DF" w:rsidRPr="000D5AA9" w:rsidRDefault="00A801DF" w:rsidP="00A801DF">
      <w:pPr>
        <w:spacing w:before="120" w:after="0" w:line="480" w:lineRule="auto"/>
        <w:jc w:val="both"/>
        <w:rPr>
          <w:rFonts w:ascii="Arial" w:hAnsi="Arial" w:cs="Arial"/>
          <w:sz w:val="20"/>
          <w:szCs w:val="20"/>
        </w:rPr>
      </w:pPr>
    </w:p>
    <w:p w14:paraId="601E1FB3" w14:textId="2B6D176D" w:rsidR="00A801DF" w:rsidRPr="000D5AA9" w:rsidRDefault="00A801DF" w:rsidP="00A801DF">
      <w:pPr>
        <w:spacing w:before="120" w:after="0" w:line="480" w:lineRule="auto"/>
        <w:jc w:val="both"/>
        <w:rPr>
          <w:rFonts w:ascii="Arial" w:hAnsi="Arial" w:cs="Arial"/>
          <w:sz w:val="20"/>
          <w:szCs w:val="20"/>
        </w:rPr>
      </w:pPr>
      <w:r w:rsidRPr="000D5AA9">
        <w:rPr>
          <w:rFonts w:ascii="Arial" w:hAnsi="Arial" w:cs="Arial"/>
          <w:sz w:val="20"/>
          <w:szCs w:val="20"/>
        </w:rPr>
        <w:lastRenderedPageBreak/>
        <w:t xml:space="preserve">Archaea and Bacteria fundamentally differ in many respects </w:t>
      </w:r>
      <w:r w:rsidR="0072273D" w:rsidRPr="000D5AA9">
        <w:rPr>
          <w:rFonts w:ascii="Arial" w:hAnsi="Arial" w:cs="Arial"/>
          <w:noProof/>
          <w:sz w:val="20"/>
          <w:szCs w:val="20"/>
        </w:rPr>
        <w:t>[19-22]</w:t>
      </w:r>
      <w:r w:rsidRPr="000D5AA9">
        <w:rPr>
          <w:rFonts w:ascii="Arial" w:hAnsi="Arial" w:cs="Arial"/>
          <w:sz w:val="20"/>
          <w:szCs w:val="20"/>
        </w:rPr>
        <w:t xml:space="preserve">. </w:t>
      </w:r>
      <w:proofErr w:type="gramStart"/>
      <w:r w:rsidRPr="000D5AA9">
        <w:rPr>
          <w:rFonts w:ascii="Arial" w:hAnsi="Arial" w:cs="Arial"/>
          <w:sz w:val="20"/>
          <w:szCs w:val="20"/>
        </w:rPr>
        <w:t>In particular, they</w:t>
      </w:r>
      <w:proofErr w:type="gramEnd"/>
      <w:r w:rsidRPr="000D5AA9">
        <w:rPr>
          <w:rFonts w:ascii="Arial" w:hAnsi="Arial" w:cs="Arial"/>
          <w:sz w:val="20"/>
          <w:szCs w:val="20"/>
        </w:rPr>
        <w:t xml:space="preserve"> have different membrane lipids </w:t>
      </w:r>
      <w:r w:rsidR="0072273D" w:rsidRPr="000D5AA9">
        <w:rPr>
          <w:rFonts w:ascii="Arial" w:hAnsi="Arial" w:cs="Arial"/>
          <w:noProof/>
          <w:sz w:val="20"/>
          <w:szCs w:val="20"/>
        </w:rPr>
        <w:t>[23]</w:t>
      </w:r>
      <w:r w:rsidRPr="000D5AA9">
        <w:rPr>
          <w:rFonts w:ascii="Arial" w:hAnsi="Arial" w:cs="Arial"/>
          <w:sz w:val="20"/>
          <w:szCs w:val="20"/>
        </w:rPr>
        <w:t xml:space="preserve">. Bacterial lipids are built of fatty acids connected to a glycerol-3-phosphate via ester bonds (Fig. </w:t>
      </w:r>
      <w:r w:rsidR="00731943" w:rsidRPr="000D5AA9">
        <w:rPr>
          <w:rFonts w:ascii="Arial" w:hAnsi="Arial" w:cs="Arial"/>
          <w:sz w:val="20"/>
          <w:szCs w:val="20"/>
        </w:rPr>
        <w:t xml:space="preserve">S1.12 and </w:t>
      </w:r>
      <w:r w:rsidRPr="000D5AA9">
        <w:rPr>
          <w:rFonts w:ascii="Arial" w:hAnsi="Arial" w:cs="Arial"/>
          <w:sz w:val="20"/>
          <w:szCs w:val="20"/>
        </w:rPr>
        <w:t>S1.1</w:t>
      </w:r>
      <w:r w:rsidR="00731943" w:rsidRPr="000D5AA9">
        <w:rPr>
          <w:rFonts w:ascii="Arial" w:hAnsi="Arial" w:cs="Arial"/>
          <w:sz w:val="20"/>
          <w:szCs w:val="20"/>
        </w:rPr>
        <w:t>5</w:t>
      </w:r>
      <w:r w:rsidRPr="000D5AA9">
        <w:rPr>
          <w:rFonts w:ascii="Arial" w:hAnsi="Arial" w:cs="Arial"/>
          <w:sz w:val="20"/>
          <w:szCs w:val="20"/>
        </w:rPr>
        <w:t xml:space="preserve">., left) whereas archaeal membrane lipids are comprised of branched isoprenoid tails </w:t>
      </w:r>
      <w:proofErr w:type="gramStart"/>
      <w:r w:rsidRPr="000D5AA9">
        <w:rPr>
          <w:rFonts w:ascii="Arial" w:hAnsi="Arial" w:cs="Arial"/>
          <w:sz w:val="20"/>
          <w:szCs w:val="20"/>
        </w:rPr>
        <w:t>ether</w:t>
      </w:r>
      <w:proofErr w:type="gramEnd"/>
      <w:r w:rsidRPr="000D5AA9">
        <w:rPr>
          <w:rFonts w:ascii="Arial" w:hAnsi="Arial" w:cs="Arial"/>
          <w:sz w:val="20"/>
          <w:szCs w:val="20"/>
        </w:rPr>
        <w:t>-linked to a glycerol-1-phosphate moiety, an optical isomer of glycerol-3-phosphate (Fig. S1.1</w:t>
      </w:r>
      <w:r w:rsidR="00731943" w:rsidRPr="000D5AA9">
        <w:rPr>
          <w:rFonts w:ascii="Arial" w:hAnsi="Arial" w:cs="Arial"/>
          <w:sz w:val="20"/>
          <w:szCs w:val="20"/>
        </w:rPr>
        <w:t>5</w:t>
      </w:r>
      <w:r w:rsidRPr="000D5AA9">
        <w:rPr>
          <w:rFonts w:ascii="Arial" w:hAnsi="Arial" w:cs="Arial"/>
          <w:sz w:val="20"/>
          <w:szCs w:val="20"/>
        </w:rPr>
        <w:t xml:space="preserve">., right). </w:t>
      </w:r>
    </w:p>
    <w:p w14:paraId="7EB2F781" w14:textId="77777777" w:rsidR="00A801DF" w:rsidRPr="000D5AA9" w:rsidRDefault="00A801DF" w:rsidP="00A801DF">
      <w:pPr>
        <w:spacing w:before="120" w:after="0" w:line="480" w:lineRule="auto"/>
        <w:jc w:val="both"/>
        <w:rPr>
          <w:rFonts w:ascii="Arial" w:hAnsi="Arial" w:cs="Arial"/>
          <w:sz w:val="20"/>
          <w:szCs w:val="20"/>
        </w:rPr>
      </w:pPr>
    </w:p>
    <w:p w14:paraId="32CE1C21" w14:textId="77777777" w:rsidR="00A801DF" w:rsidRPr="000D5AA9" w:rsidRDefault="00A801DF" w:rsidP="00A801DF">
      <w:pPr>
        <w:spacing w:before="120" w:after="0" w:line="480" w:lineRule="auto"/>
        <w:jc w:val="center"/>
        <w:rPr>
          <w:rFonts w:ascii="Arial" w:hAnsi="Arial" w:cs="Arial"/>
          <w:sz w:val="20"/>
          <w:szCs w:val="20"/>
        </w:rPr>
      </w:pPr>
      <w:r w:rsidRPr="000D5AA9">
        <w:rPr>
          <w:rFonts w:ascii="Arial" w:hAnsi="Arial" w:cs="Arial"/>
          <w:noProof/>
          <w:sz w:val="20"/>
          <w:szCs w:val="20"/>
        </w:rPr>
        <w:drawing>
          <wp:inline distT="0" distB="0" distL="0" distR="0" wp14:anchorId="0AFA64AE" wp14:editId="42F51CDC">
            <wp:extent cx="2523115" cy="4473321"/>
            <wp:effectExtent l="0" t="0" r="0" b="3810"/>
            <wp:docPr id="588634852" name="Grafik 1" descr="Ein Bild, das Reihe, Mus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634852" name="Grafik 1" descr="Ein Bild, das Reihe, Muster enthält.&#10;&#10;Automatisch generierte Beschreibung"/>
                    <pic:cNvPicPr/>
                  </pic:nvPicPr>
                  <pic:blipFill>
                    <a:blip r:embed="rId22"/>
                    <a:stretch>
                      <a:fillRect/>
                    </a:stretch>
                  </pic:blipFill>
                  <pic:spPr>
                    <a:xfrm>
                      <a:off x="0" y="0"/>
                      <a:ext cx="2530470" cy="4486361"/>
                    </a:xfrm>
                    <a:prstGeom prst="rect">
                      <a:avLst/>
                    </a:prstGeom>
                  </pic:spPr>
                </pic:pic>
              </a:graphicData>
            </a:graphic>
          </wp:inline>
        </w:drawing>
      </w:r>
    </w:p>
    <w:p w14:paraId="2819F907" w14:textId="4E915123" w:rsidR="00A801DF" w:rsidRPr="000D5AA9" w:rsidRDefault="00A801DF" w:rsidP="00A801DF">
      <w:pPr>
        <w:spacing w:before="120" w:after="0"/>
        <w:jc w:val="both"/>
        <w:rPr>
          <w:rFonts w:ascii="Arial" w:hAnsi="Arial" w:cs="Arial"/>
          <w:sz w:val="20"/>
          <w:szCs w:val="20"/>
        </w:rPr>
      </w:pPr>
      <w:r w:rsidRPr="000D5AA9">
        <w:rPr>
          <w:rFonts w:ascii="Arial" w:hAnsi="Arial" w:cs="Arial"/>
          <w:sz w:val="20"/>
          <w:szCs w:val="20"/>
        </w:rPr>
        <w:t>Fig. S1.1</w:t>
      </w:r>
      <w:r w:rsidR="00731943" w:rsidRPr="000D5AA9">
        <w:rPr>
          <w:rFonts w:ascii="Arial" w:hAnsi="Arial" w:cs="Arial"/>
          <w:sz w:val="20"/>
          <w:szCs w:val="20"/>
        </w:rPr>
        <w:t>5</w:t>
      </w:r>
      <w:r w:rsidRPr="000D5AA9">
        <w:rPr>
          <w:rFonts w:ascii="Arial" w:hAnsi="Arial" w:cs="Arial"/>
          <w:sz w:val="20"/>
          <w:szCs w:val="20"/>
        </w:rPr>
        <w:t xml:space="preserve">. Organization of two-tail phospholipids in Bacteria/Eukarya (left, phosphatidylethanolamine) and Archaea (right, </w:t>
      </w:r>
      <w:proofErr w:type="spellStart"/>
      <w:r w:rsidRPr="000D5AA9">
        <w:rPr>
          <w:rFonts w:ascii="Arial" w:hAnsi="Arial" w:cs="Arial"/>
          <w:sz w:val="20"/>
          <w:szCs w:val="20"/>
        </w:rPr>
        <w:t>diphytanylglycerol</w:t>
      </w:r>
      <w:proofErr w:type="spellEnd"/>
      <w:r w:rsidRPr="000D5AA9">
        <w:rPr>
          <w:rFonts w:ascii="Arial" w:hAnsi="Arial" w:cs="Arial"/>
          <w:sz w:val="20"/>
          <w:szCs w:val="20"/>
        </w:rPr>
        <w:t xml:space="preserve"> ether analog of phosphatidylethanolamine), image taken from </w:t>
      </w:r>
      <w:r w:rsidR="0072273D" w:rsidRPr="000D5AA9">
        <w:rPr>
          <w:rFonts w:ascii="Arial" w:hAnsi="Arial" w:cs="Arial"/>
          <w:noProof/>
          <w:sz w:val="20"/>
          <w:szCs w:val="20"/>
        </w:rPr>
        <w:t>[24]</w:t>
      </w:r>
      <w:r w:rsidRPr="000D5AA9">
        <w:rPr>
          <w:rFonts w:ascii="Arial" w:hAnsi="Arial" w:cs="Arial"/>
          <w:sz w:val="20"/>
          <w:szCs w:val="20"/>
        </w:rPr>
        <w:t>. Differences in chemical organization are indicated by arrows.</w:t>
      </w:r>
    </w:p>
    <w:p w14:paraId="07734F9F" w14:textId="77777777" w:rsidR="00A801DF" w:rsidRPr="000D5AA9" w:rsidRDefault="00A801DF" w:rsidP="00A801DF">
      <w:pPr>
        <w:spacing w:before="120" w:after="0" w:line="480" w:lineRule="auto"/>
        <w:jc w:val="both"/>
        <w:rPr>
          <w:rFonts w:ascii="Arial" w:hAnsi="Arial" w:cs="Arial"/>
          <w:sz w:val="20"/>
          <w:szCs w:val="20"/>
        </w:rPr>
      </w:pPr>
    </w:p>
    <w:p w14:paraId="6DC24493" w14:textId="7C46FE27" w:rsidR="00A801DF" w:rsidRPr="000D5AA9" w:rsidRDefault="00A801DF" w:rsidP="00A801DF">
      <w:pPr>
        <w:spacing w:before="120" w:after="0" w:line="480" w:lineRule="auto"/>
        <w:jc w:val="both"/>
        <w:rPr>
          <w:rFonts w:ascii="Arial" w:hAnsi="Arial" w:cs="Arial"/>
          <w:sz w:val="20"/>
          <w:szCs w:val="20"/>
        </w:rPr>
      </w:pPr>
      <w:r w:rsidRPr="000D5AA9">
        <w:rPr>
          <w:rFonts w:ascii="Arial" w:hAnsi="Arial" w:cs="Arial"/>
          <w:sz w:val="20"/>
          <w:szCs w:val="20"/>
        </w:rPr>
        <w:t xml:space="preserve">The nature of the “progenote”, which was later dubbed Last Universal Cellular </w:t>
      </w:r>
      <w:r w:rsidR="00EA0F08" w:rsidRPr="000D5AA9">
        <w:rPr>
          <w:rFonts w:ascii="Arial" w:hAnsi="Arial" w:cs="Arial"/>
          <w:sz w:val="20"/>
          <w:szCs w:val="20"/>
        </w:rPr>
        <w:t xml:space="preserve">(or Common) </w:t>
      </w:r>
      <w:r w:rsidRPr="000D5AA9">
        <w:rPr>
          <w:rFonts w:ascii="Arial" w:hAnsi="Arial" w:cs="Arial"/>
          <w:sz w:val="20"/>
          <w:szCs w:val="20"/>
        </w:rPr>
        <w:t xml:space="preserve">Ancestor (LUCA) </w:t>
      </w:r>
      <w:r w:rsidR="0072273D" w:rsidRPr="000D5AA9">
        <w:rPr>
          <w:rFonts w:ascii="Arial" w:hAnsi="Arial" w:cs="Arial"/>
          <w:noProof/>
          <w:sz w:val="20"/>
          <w:szCs w:val="20"/>
        </w:rPr>
        <w:t>[25,26]</w:t>
      </w:r>
      <w:r w:rsidRPr="000D5AA9">
        <w:rPr>
          <w:rFonts w:ascii="Arial" w:hAnsi="Arial" w:cs="Arial"/>
          <w:sz w:val="20"/>
          <w:szCs w:val="20"/>
        </w:rPr>
        <w:t xml:space="preserve">, was specified after the deciphering of the first complete genomes and identification of those genes that are present in all freely living cellular organisms and, hence, were present in the LUCA.  This set is small; it contains approx. 100 protein and RNA coding genes </w:t>
      </w:r>
      <w:r w:rsidR="0072273D" w:rsidRPr="000D5AA9">
        <w:rPr>
          <w:rFonts w:ascii="Arial" w:hAnsi="Arial" w:cs="Arial"/>
          <w:noProof/>
          <w:sz w:val="20"/>
          <w:szCs w:val="20"/>
        </w:rPr>
        <w:t>[19-21]</w:t>
      </w:r>
      <w:r w:rsidRPr="000D5AA9">
        <w:rPr>
          <w:rFonts w:ascii="Arial" w:hAnsi="Arial" w:cs="Arial"/>
          <w:sz w:val="20"/>
          <w:szCs w:val="20"/>
        </w:rPr>
        <w:t xml:space="preserve">.  Three quarters of these </w:t>
      </w:r>
      <w:r w:rsidRPr="000D5AA9">
        <w:rPr>
          <w:rFonts w:ascii="Arial" w:hAnsi="Arial" w:cs="Arial"/>
          <w:sz w:val="20"/>
          <w:szCs w:val="20"/>
        </w:rPr>
        <w:lastRenderedPageBreak/>
        <w:t xml:space="preserve">genes code for the components of protein synthesis machinery. It turned out that the LUCA could be defined through its ability to synthesize proteins </w:t>
      </w:r>
      <w:r w:rsidR="0072273D" w:rsidRPr="000D5AA9">
        <w:rPr>
          <w:rFonts w:ascii="Arial" w:hAnsi="Arial" w:cs="Arial"/>
          <w:noProof/>
          <w:sz w:val="20"/>
          <w:szCs w:val="20"/>
        </w:rPr>
        <w:t>[22]</w:t>
      </w:r>
      <w:r w:rsidRPr="000D5AA9">
        <w:rPr>
          <w:rFonts w:ascii="Arial" w:hAnsi="Arial" w:cs="Arial"/>
          <w:sz w:val="20"/>
          <w:szCs w:val="20"/>
        </w:rPr>
        <w:t xml:space="preserve">.  </w:t>
      </w:r>
    </w:p>
    <w:p w14:paraId="50CDB5FC" w14:textId="446FC4CA" w:rsidR="00A801DF" w:rsidRPr="000D5AA9" w:rsidRDefault="00A801DF" w:rsidP="00A801DF">
      <w:pPr>
        <w:spacing w:before="120" w:after="0" w:line="480" w:lineRule="auto"/>
        <w:jc w:val="both"/>
        <w:rPr>
          <w:rFonts w:ascii="Arial" w:hAnsi="Arial"/>
          <w:sz w:val="20"/>
          <w:szCs w:val="20"/>
        </w:rPr>
      </w:pPr>
      <w:r w:rsidRPr="000D5AA9">
        <w:rPr>
          <w:rFonts w:ascii="Arial" w:hAnsi="Arial" w:cs="Arial"/>
          <w:sz w:val="20"/>
          <w:szCs w:val="20"/>
        </w:rPr>
        <w:t xml:space="preserve">Remarkably, DNA is not directly involved in </w:t>
      </w:r>
      <w:proofErr w:type="gramStart"/>
      <w:r w:rsidRPr="000D5AA9">
        <w:rPr>
          <w:rFonts w:ascii="Arial" w:hAnsi="Arial" w:cs="Arial"/>
          <w:sz w:val="20"/>
          <w:szCs w:val="20"/>
        </w:rPr>
        <w:t>the protein</w:t>
      </w:r>
      <w:proofErr w:type="gramEnd"/>
      <w:r w:rsidRPr="000D5AA9">
        <w:rPr>
          <w:rFonts w:ascii="Arial" w:hAnsi="Arial" w:cs="Arial"/>
          <w:sz w:val="20"/>
          <w:szCs w:val="20"/>
        </w:rPr>
        <w:t xml:space="preserve"> synthesis; all the work is done by RNA</w:t>
      </w:r>
      <w:r w:rsidR="002C5BC4" w:rsidRPr="000D5AA9">
        <w:rPr>
          <w:rFonts w:ascii="Arial" w:hAnsi="Arial" w:cs="Arial"/>
          <w:sz w:val="20"/>
          <w:szCs w:val="20"/>
        </w:rPr>
        <w:t>s</w:t>
      </w:r>
      <w:r w:rsidRPr="000D5AA9">
        <w:rPr>
          <w:rFonts w:ascii="Arial" w:hAnsi="Arial" w:cs="Arial"/>
          <w:sz w:val="20"/>
          <w:szCs w:val="20"/>
        </w:rPr>
        <w:t xml:space="preserve"> and proteins. Furthermore, it should be noted that the seemingly simple reaction of transforming a ribonucleotide into a deoxyribonucleotide by chipping an oxygen atom from a sugar residue (see Fig. S1.2 and S1.5.) is, in fact, a complex transformation that is performed by enzymes, which are different in Bacteria and Archaea. The DNA-processing enzymes involved in transcription and replication (see Fig. S1.1 and S1.6) also differ in Bacteria and Archaea </w:t>
      </w:r>
      <w:r w:rsidR="0072273D" w:rsidRPr="000D5AA9">
        <w:rPr>
          <w:rFonts w:ascii="Arial" w:hAnsi="Arial" w:cs="Arial"/>
          <w:noProof/>
          <w:sz w:val="20"/>
          <w:szCs w:val="20"/>
        </w:rPr>
        <w:t>[19-22]</w:t>
      </w:r>
      <w:r w:rsidRPr="000D5AA9">
        <w:rPr>
          <w:rFonts w:ascii="Arial" w:hAnsi="Arial" w:cs="Arial"/>
          <w:sz w:val="20"/>
          <w:szCs w:val="20"/>
        </w:rPr>
        <w:t>. Therefore, it is widely believed that DNA, as a more stable information storage medium than RNA, emerged after the appearance of RNAs and proteins. Consequently, it has been suggested that LUCA may have been an RNA</w:t>
      </w:r>
      <w:r w:rsidR="009F1693" w:rsidRPr="000D5AA9">
        <w:rPr>
          <w:rFonts w:ascii="Arial" w:hAnsi="Arial" w:cs="Arial"/>
          <w:sz w:val="20"/>
          <w:szCs w:val="20"/>
        </w:rPr>
        <w:t>/protein</w:t>
      </w:r>
      <w:r w:rsidRPr="000D5AA9">
        <w:rPr>
          <w:rFonts w:ascii="Arial" w:hAnsi="Arial" w:cs="Arial"/>
          <w:sz w:val="20"/>
          <w:szCs w:val="20"/>
        </w:rPr>
        <w:t xml:space="preserve"> organism, and that </w:t>
      </w:r>
      <w:r w:rsidRPr="000D5AA9">
        <w:rPr>
          <w:rFonts w:ascii="Arial" w:hAnsi="Arial"/>
          <w:sz w:val="20"/>
          <w:szCs w:val="20"/>
        </w:rPr>
        <w:t xml:space="preserve">Bacteria and Archaea/Eukaryotes mastered the use of DNA separately from each other </w:t>
      </w:r>
      <w:r w:rsidR="0072273D" w:rsidRPr="000D5AA9">
        <w:rPr>
          <w:rFonts w:ascii="Arial" w:hAnsi="Arial"/>
          <w:noProof/>
          <w:sz w:val="20"/>
          <w:szCs w:val="20"/>
        </w:rPr>
        <w:t>[22]</w:t>
      </w:r>
      <w:r w:rsidRPr="000D5AA9">
        <w:rPr>
          <w:rFonts w:ascii="Arial" w:hAnsi="Arial"/>
          <w:sz w:val="20"/>
          <w:szCs w:val="20"/>
        </w:rPr>
        <w:t xml:space="preserve">. Alternatively, LUCA could have already had a primitive DNA genome and </w:t>
      </w:r>
      <w:r w:rsidR="009F1693" w:rsidRPr="000D5AA9">
        <w:rPr>
          <w:rFonts w:ascii="Arial" w:hAnsi="Arial"/>
          <w:sz w:val="20"/>
          <w:szCs w:val="20"/>
        </w:rPr>
        <w:t xml:space="preserve">could have </w:t>
      </w:r>
      <w:r w:rsidRPr="000D5AA9">
        <w:rPr>
          <w:rFonts w:ascii="Arial" w:hAnsi="Arial"/>
          <w:sz w:val="20"/>
          <w:szCs w:val="20"/>
        </w:rPr>
        <w:t xml:space="preserve">processed DNA with adapted versions of RNA-processing enzymes </w:t>
      </w:r>
      <w:r w:rsidR="0072273D" w:rsidRPr="000D5AA9">
        <w:rPr>
          <w:rFonts w:ascii="Arial" w:hAnsi="Arial"/>
          <w:noProof/>
          <w:sz w:val="20"/>
          <w:szCs w:val="20"/>
        </w:rPr>
        <w:t>[27]</w:t>
      </w:r>
      <w:r w:rsidRPr="000D5AA9">
        <w:rPr>
          <w:rFonts w:ascii="Arial" w:hAnsi="Arial"/>
          <w:sz w:val="20"/>
          <w:szCs w:val="20"/>
        </w:rPr>
        <w:t>; these "provisional" enzymes could have been independently replaced by more specialized DNA-tailored enzymes in bacteria and archaea, respectively</w:t>
      </w:r>
      <w:r w:rsidR="009F1693" w:rsidRPr="000D5AA9">
        <w:rPr>
          <w:rFonts w:ascii="Arial" w:hAnsi="Arial"/>
          <w:sz w:val="20"/>
          <w:szCs w:val="20"/>
        </w:rPr>
        <w:t>, after their separation</w:t>
      </w:r>
      <w:r w:rsidRPr="000D5AA9">
        <w:rPr>
          <w:rFonts w:ascii="Arial" w:hAnsi="Arial"/>
          <w:sz w:val="20"/>
          <w:szCs w:val="20"/>
        </w:rPr>
        <w:t>.</w:t>
      </w:r>
    </w:p>
    <w:p w14:paraId="7ECB64AD" w14:textId="21029A0E" w:rsidR="00A801DF" w:rsidRPr="000D5AA9" w:rsidRDefault="00A801DF" w:rsidP="00A801DF">
      <w:pPr>
        <w:spacing w:before="120" w:after="0" w:line="480" w:lineRule="auto"/>
        <w:jc w:val="both"/>
        <w:rPr>
          <w:rFonts w:ascii="Arial" w:hAnsi="Arial" w:cs="Arial"/>
          <w:sz w:val="20"/>
          <w:szCs w:val="20"/>
        </w:rPr>
      </w:pPr>
      <w:r w:rsidRPr="000D5AA9">
        <w:rPr>
          <w:rFonts w:ascii="Arial" w:hAnsi="Arial"/>
          <w:sz w:val="20"/>
          <w:szCs w:val="20"/>
        </w:rPr>
        <w:t xml:space="preserve">The fundamental difference between the membrane lipids of Bacteria and Archaea makes the nature of the membrane lipids of LUCA murky. It has been suggested that LUCA may have had primitive single-tail lipids </w:t>
      </w:r>
      <w:r w:rsidR="0072273D" w:rsidRPr="000D5AA9">
        <w:rPr>
          <w:rFonts w:ascii="Arial" w:hAnsi="Arial"/>
          <w:noProof/>
          <w:sz w:val="20"/>
          <w:szCs w:val="20"/>
        </w:rPr>
        <w:t>[28-30]</w:t>
      </w:r>
      <w:r w:rsidRPr="000D5AA9">
        <w:rPr>
          <w:rFonts w:ascii="Arial" w:hAnsi="Arial"/>
          <w:sz w:val="20"/>
          <w:szCs w:val="20"/>
        </w:rPr>
        <w:t xml:space="preserve">, but the chemical nature of either tails or headpieces of LUCA’s lipids remains unclear. </w:t>
      </w:r>
    </w:p>
    <w:p w14:paraId="7FC625ED" w14:textId="77777777" w:rsidR="000D5AA9" w:rsidRDefault="00A801DF" w:rsidP="00EE206D">
      <w:pPr>
        <w:spacing w:before="120" w:after="0" w:line="480" w:lineRule="auto"/>
        <w:jc w:val="both"/>
        <w:rPr>
          <w:rFonts w:ascii="Arial" w:hAnsi="Arial" w:cs="Arial"/>
          <w:sz w:val="20"/>
          <w:szCs w:val="20"/>
        </w:rPr>
      </w:pPr>
      <w:r w:rsidRPr="000D5AA9">
        <w:rPr>
          <w:rFonts w:ascii="Arial" w:hAnsi="Arial" w:cs="Arial"/>
          <w:sz w:val="20"/>
          <w:szCs w:val="20"/>
        </w:rPr>
        <w:t xml:space="preserve">It is possible to envision the LUCA as a community of mutually dependent organisms. Each organism was able to synthesize some proteins and metabolites but could not synthesize everything it needed. Therefore, it shared some of the synthesized proteins and metabolites by expelling them out of the cell, and instead took the necessary ones synthesized by other organisms. Such mutual interdependence of organisms is typical even for </w:t>
      </w:r>
      <w:r w:rsidR="006B5931" w:rsidRPr="000D5AA9">
        <w:rPr>
          <w:rFonts w:ascii="Arial" w:hAnsi="Arial" w:cs="Arial"/>
          <w:sz w:val="20"/>
          <w:szCs w:val="20"/>
        </w:rPr>
        <w:t>modern</w:t>
      </w:r>
      <w:r w:rsidRPr="000D5AA9">
        <w:rPr>
          <w:rFonts w:ascii="Arial" w:hAnsi="Arial" w:cs="Arial"/>
          <w:sz w:val="20"/>
          <w:szCs w:val="20"/>
        </w:rPr>
        <w:t xml:space="preserve"> life. </w:t>
      </w:r>
    </w:p>
    <w:p w14:paraId="64FAABBF" w14:textId="4919D9D2" w:rsidR="006D7FC4" w:rsidRPr="000D5AA9" w:rsidRDefault="00A801DF" w:rsidP="00EE206D">
      <w:pPr>
        <w:spacing w:before="120" w:after="0" w:line="480" w:lineRule="auto"/>
        <w:jc w:val="both"/>
        <w:rPr>
          <w:rFonts w:ascii="Arial" w:hAnsi="Arial" w:cs="Arial"/>
          <w:b/>
          <w:bCs/>
          <w:sz w:val="20"/>
          <w:szCs w:val="20"/>
        </w:rPr>
      </w:pPr>
      <w:r w:rsidRPr="000D5AA9">
        <w:rPr>
          <w:rFonts w:ascii="Arial" w:hAnsi="Arial" w:cs="Arial"/>
          <w:sz w:val="20"/>
          <w:szCs w:val="20"/>
        </w:rPr>
        <w:br/>
      </w:r>
      <w:r w:rsidR="006D7FC4" w:rsidRPr="000D5AA9">
        <w:rPr>
          <w:rFonts w:ascii="Arial" w:hAnsi="Arial" w:cs="Arial"/>
          <w:b/>
          <w:bCs/>
          <w:sz w:val="20"/>
          <w:szCs w:val="20"/>
        </w:rPr>
        <w:br w:type="page"/>
      </w:r>
    </w:p>
    <w:p w14:paraId="27F291CC" w14:textId="099645A6" w:rsidR="00A369CC" w:rsidRPr="000D5AA9" w:rsidRDefault="00A369CC" w:rsidP="00072896">
      <w:pPr>
        <w:spacing w:before="120" w:after="0" w:line="480" w:lineRule="auto"/>
        <w:jc w:val="both"/>
        <w:rPr>
          <w:rFonts w:ascii="Arial" w:hAnsi="Arial" w:cs="Arial"/>
          <w:b/>
          <w:bCs/>
          <w:sz w:val="20"/>
          <w:szCs w:val="20"/>
        </w:rPr>
      </w:pPr>
      <w:r w:rsidRPr="000D5AA9">
        <w:rPr>
          <w:rFonts w:ascii="Arial" w:hAnsi="Arial" w:cs="Arial"/>
          <w:b/>
          <w:bCs/>
          <w:sz w:val="20"/>
          <w:szCs w:val="20"/>
        </w:rPr>
        <w:lastRenderedPageBreak/>
        <w:t>S2. Paradoxes of Life</w:t>
      </w:r>
    </w:p>
    <w:p w14:paraId="77DC487A" w14:textId="685A4D9B" w:rsidR="00A369CC" w:rsidRPr="000D5AA9" w:rsidRDefault="00A369CC" w:rsidP="00A369CC">
      <w:pPr>
        <w:spacing w:before="120" w:after="0" w:line="480" w:lineRule="auto"/>
        <w:jc w:val="both"/>
        <w:rPr>
          <w:rFonts w:ascii="Arial" w:hAnsi="Arial" w:cs="Arial"/>
          <w:color w:val="000000" w:themeColor="text1"/>
          <w:sz w:val="20"/>
          <w:szCs w:val="20"/>
        </w:rPr>
      </w:pPr>
      <w:r w:rsidRPr="000D5AA9">
        <w:rPr>
          <w:rFonts w:ascii="Arial" w:hAnsi="Arial" w:cs="Arial"/>
          <w:color w:val="000000" w:themeColor="text1"/>
          <w:sz w:val="20"/>
          <w:szCs w:val="20"/>
        </w:rPr>
        <w:t xml:space="preserve">Life has many paradoxical features. It is thought that resolving these paradoxes may help to unravel the circumstances of life origin </w:t>
      </w:r>
      <w:r w:rsidR="0072273D" w:rsidRPr="000D5AA9">
        <w:rPr>
          <w:rFonts w:ascii="Arial" w:hAnsi="Arial" w:cs="Arial"/>
          <w:noProof/>
          <w:color w:val="000000" w:themeColor="text1"/>
          <w:sz w:val="20"/>
          <w:szCs w:val="20"/>
        </w:rPr>
        <w:t>[31-34]</w:t>
      </w:r>
      <w:r w:rsidRPr="000D5AA9">
        <w:rPr>
          <w:rFonts w:ascii="Arial" w:hAnsi="Arial" w:cs="Arial"/>
          <w:color w:val="000000" w:themeColor="text1"/>
          <w:sz w:val="20"/>
          <w:szCs w:val="20"/>
        </w:rPr>
        <w:t xml:space="preserve">. Most of these paradoxes are known to the experts in the field. Still, for those readers who are not deeply involved in the origin of life research, we review </w:t>
      </w:r>
      <w:r w:rsidR="005A000A" w:rsidRPr="000D5AA9">
        <w:rPr>
          <w:rFonts w:ascii="Arial" w:hAnsi="Arial" w:cs="Arial"/>
          <w:color w:val="000000" w:themeColor="text1"/>
          <w:sz w:val="20"/>
          <w:szCs w:val="20"/>
        </w:rPr>
        <w:t xml:space="preserve">here some of </w:t>
      </w:r>
      <w:r w:rsidRPr="000D5AA9">
        <w:rPr>
          <w:rFonts w:ascii="Arial" w:hAnsi="Arial" w:cs="Arial"/>
          <w:color w:val="000000" w:themeColor="text1"/>
          <w:sz w:val="20"/>
          <w:szCs w:val="20"/>
        </w:rPr>
        <w:t>the paradoxes of life</w:t>
      </w:r>
      <w:r w:rsidR="005A000A" w:rsidRPr="000D5AA9">
        <w:rPr>
          <w:rFonts w:ascii="Arial" w:hAnsi="Arial" w:cs="Arial"/>
          <w:color w:val="000000" w:themeColor="text1"/>
          <w:sz w:val="20"/>
          <w:szCs w:val="20"/>
        </w:rPr>
        <w:t>.</w:t>
      </w:r>
      <w:r w:rsidRPr="000D5AA9">
        <w:rPr>
          <w:rFonts w:ascii="Arial" w:hAnsi="Arial" w:cs="Arial"/>
          <w:color w:val="000000" w:themeColor="text1"/>
          <w:sz w:val="20"/>
          <w:szCs w:val="20"/>
        </w:rPr>
        <w:t xml:space="preserve"> In our consideration, we move on from paradoxes involving the simplest organic molecules to paradoxes involving more complex structures and cells.</w:t>
      </w:r>
    </w:p>
    <w:p w14:paraId="58D577A4" w14:textId="77777777" w:rsidR="00A369CC" w:rsidRPr="000D5AA9" w:rsidRDefault="00A369CC" w:rsidP="00A369CC">
      <w:pPr>
        <w:spacing w:before="120" w:after="0" w:line="480" w:lineRule="auto"/>
        <w:jc w:val="both"/>
        <w:rPr>
          <w:rFonts w:ascii="Arial" w:hAnsi="Arial" w:cs="Arial"/>
          <w:color w:val="000000" w:themeColor="text1"/>
          <w:sz w:val="20"/>
          <w:szCs w:val="20"/>
        </w:rPr>
      </w:pPr>
      <w:r w:rsidRPr="000D5AA9">
        <w:rPr>
          <w:rFonts w:ascii="Arial" w:hAnsi="Arial" w:cs="Arial"/>
          <w:color w:val="000000" w:themeColor="text1"/>
          <w:sz w:val="20"/>
          <w:szCs w:val="20"/>
        </w:rPr>
        <w:t xml:space="preserve">In most cases, we are not the first to identify these paradoxes of nature, so we also review the solutions that have been proposed for them to date (if they have been proposed at all). In this way, we simultaneously present the main scientifically plausible ideas about the origin of life. </w:t>
      </w:r>
    </w:p>
    <w:p w14:paraId="36B2B553" w14:textId="1447D2E4" w:rsidR="00072896" w:rsidRPr="000D5AA9" w:rsidRDefault="00A369CC" w:rsidP="00072896">
      <w:pPr>
        <w:spacing w:before="120" w:after="0" w:line="480" w:lineRule="auto"/>
        <w:jc w:val="both"/>
        <w:rPr>
          <w:rFonts w:ascii="Arial" w:hAnsi="Arial" w:cs="Arial"/>
          <w:b/>
          <w:bCs/>
          <w:sz w:val="20"/>
          <w:szCs w:val="20"/>
        </w:rPr>
      </w:pPr>
      <w:r w:rsidRPr="000D5AA9">
        <w:rPr>
          <w:rFonts w:ascii="Arial" w:hAnsi="Arial" w:cs="Arial"/>
          <w:b/>
          <w:bCs/>
          <w:sz w:val="20"/>
          <w:szCs w:val="20"/>
        </w:rPr>
        <w:t>S</w:t>
      </w:r>
      <w:r w:rsidR="00072896" w:rsidRPr="000D5AA9">
        <w:rPr>
          <w:rFonts w:ascii="Arial" w:hAnsi="Arial" w:cs="Arial"/>
          <w:b/>
          <w:bCs/>
          <w:sz w:val="20"/>
          <w:szCs w:val="20"/>
        </w:rPr>
        <w:t xml:space="preserve">2.1. Paradox of the </w:t>
      </w:r>
      <w:r w:rsidR="000A0A3D" w:rsidRPr="000D5AA9">
        <w:rPr>
          <w:rFonts w:ascii="Arial" w:hAnsi="Arial" w:cs="Arial"/>
          <w:b/>
          <w:bCs/>
          <w:sz w:val="20"/>
          <w:szCs w:val="20"/>
        </w:rPr>
        <w:t>super</w:t>
      </w:r>
      <w:r w:rsidR="00072896" w:rsidRPr="000D5AA9">
        <w:rPr>
          <w:rFonts w:ascii="Arial" w:hAnsi="Arial" w:cs="Arial"/>
          <w:b/>
          <w:bCs/>
          <w:sz w:val="20"/>
          <w:szCs w:val="20"/>
        </w:rPr>
        <w:t xml:space="preserve">-reduced state of organic molecules. </w:t>
      </w:r>
    </w:p>
    <w:p w14:paraId="31A4D917" w14:textId="77777777" w:rsidR="00B4430B" w:rsidRPr="000D5AA9" w:rsidRDefault="00B4430B" w:rsidP="00B4430B">
      <w:pPr>
        <w:spacing w:before="120" w:after="0" w:line="480" w:lineRule="auto"/>
        <w:jc w:val="both"/>
        <w:rPr>
          <w:rFonts w:ascii="Arial" w:hAnsi="Arial" w:cs="Arial"/>
          <w:color w:val="000000" w:themeColor="text1"/>
          <w:sz w:val="20"/>
          <w:szCs w:val="20"/>
        </w:rPr>
      </w:pPr>
      <w:r w:rsidRPr="000D5AA9">
        <w:rPr>
          <w:rFonts w:ascii="Arial" w:hAnsi="Arial" w:cs="Arial"/>
          <w:color w:val="000000" w:themeColor="text1"/>
          <w:sz w:val="20"/>
          <w:szCs w:val="20"/>
        </w:rPr>
        <w:t xml:space="preserve">Organic molecules got their name because they are found in organisms and are rare in inorganic nature.  In organic molecules, carbon atoms are bonded with hydrogen atoms and to a lesser extent, if at all, with oxygen atoms. Therefore, these molecules </w:t>
      </w:r>
      <w:proofErr w:type="gramStart"/>
      <w:r w:rsidRPr="000D5AA9">
        <w:rPr>
          <w:rFonts w:ascii="Arial" w:hAnsi="Arial" w:cs="Arial"/>
          <w:color w:val="000000" w:themeColor="text1"/>
          <w:sz w:val="20"/>
          <w:szCs w:val="20"/>
        </w:rPr>
        <w:t>are considered to be</w:t>
      </w:r>
      <w:proofErr w:type="gramEnd"/>
      <w:r w:rsidRPr="000D5AA9">
        <w:rPr>
          <w:rFonts w:ascii="Arial" w:hAnsi="Arial" w:cs="Arial"/>
          <w:color w:val="000000" w:themeColor="text1"/>
          <w:sz w:val="20"/>
          <w:szCs w:val="20"/>
        </w:rPr>
        <w:t xml:space="preserve"> </w:t>
      </w:r>
      <w:r w:rsidRPr="000D5AA9">
        <w:rPr>
          <w:rFonts w:ascii="Arial" w:hAnsi="Arial" w:cs="Arial"/>
          <w:i/>
          <w:color w:val="000000" w:themeColor="text1"/>
          <w:sz w:val="20"/>
          <w:szCs w:val="20"/>
          <w:rPrChange w:id="3" w:author="Armen Mulkidjanian" w:date="2024-05-16T17:15:00Z">
            <w:rPr>
              <w:rFonts w:ascii="Arial" w:hAnsi="Arial"/>
            </w:rPr>
          </w:rPrChange>
        </w:rPr>
        <w:t>reduced</w:t>
      </w:r>
      <w:r w:rsidRPr="000D5AA9">
        <w:rPr>
          <w:rFonts w:ascii="Arial" w:hAnsi="Arial" w:cs="Arial"/>
          <w:color w:val="000000" w:themeColor="text1"/>
          <w:sz w:val="20"/>
          <w:szCs w:val="20"/>
        </w:rPr>
        <w:t xml:space="preserve"> in oxygen. The reducing power of organic molecules usually decreases when their hydrogen atoms are replaced by </w:t>
      </w:r>
      <w:r w:rsidRPr="000D5AA9">
        <w:rPr>
          <w:rFonts w:ascii="Arial" w:hAnsi="Arial" w:cs="Arial"/>
          <w:i/>
          <w:iCs/>
          <w:color w:val="000000" w:themeColor="text1"/>
          <w:sz w:val="20"/>
          <w:szCs w:val="20"/>
          <w:rPrChange w:id="4" w:author="Armen Mulkidjanian" w:date="2024-05-20T14:55:00Z">
            <w:rPr>
              <w:rFonts w:ascii="Arial" w:hAnsi="Arial" w:cs="Arial"/>
            </w:rPr>
          </w:rPrChange>
        </w:rPr>
        <w:t>oxygen</w:t>
      </w:r>
      <w:r w:rsidRPr="000D5AA9">
        <w:rPr>
          <w:rFonts w:ascii="Arial" w:hAnsi="Arial" w:cs="Arial"/>
          <w:color w:val="000000" w:themeColor="text1"/>
          <w:sz w:val="20"/>
          <w:szCs w:val="20"/>
        </w:rPr>
        <w:t xml:space="preserve"> atoms; this process is called </w:t>
      </w:r>
      <w:r w:rsidRPr="000D5AA9">
        <w:rPr>
          <w:rFonts w:ascii="Arial" w:hAnsi="Arial" w:cs="Arial"/>
          <w:i/>
          <w:color w:val="000000" w:themeColor="text1"/>
          <w:sz w:val="20"/>
          <w:szCs w:val="20"/>
          <w:rPrChange w:id="5" w:author="Armen Mulkidjanian" w:date="2024-05-16T17:15:00Z">
            <w:rPr>
              <w:rFonts w:ascii="Arial" w:hAnsi="Arial"/>
            </w:rPr>
          </w:rPrChange>
        </w:rPr>
        <w:t>oxidation</w:t>
      </w:r>
      <w:r w:rsidRPr="000D5AA9">
        <w:rPr>
          <w:rFonts w:ascii="Arial" w:hAnsi="Arial" w:cs="Arial"/>
          <w:color w:val="000000" w:themeColor="text1"/>
          <w:sz w:val="20"/>
          <w:szCs w:val="20"/>
        </w:rPr>
        <w:t xml:space="preserve">. </w:t>
      </w:r>
    </w:p>
    <w:p w14:paraId="1C2902A0" w14:textId="19773494" w:rsidR="00B4430B" w:rsidRPr="000D5AA9" w:rsidRDefault="00B4430B" w:rsidP="00B4430B">
      <w:pPr>
        <w:spacing w:before="120" w:after="0" w:line="480" w:lineRule="auto"/>
        <w:jc w:val="both"/>
        <w:rPr>
          <w:rFonts w:ascii="Arial" w:hAnsi="Arial" w:cs="Arial"/>
          <w:color w:val="000000" w:themeColor="text1"/>
          <w:sz w:val="20"/>
          <w:szCs w:val="20"/>
        </w:rPr>
      </w:pPr>
      <w:r w:rsidRPr="000D5AA9">
        <w:rPr>
          <w:rFonts w:ascii="Arial" w:hAnsi="Arial" w:cs="Arial"/>
          <w:color w:val="000000" w:themeColor="text1"/>
          <w:sz w:val="20"/>
          <w:szCs w:val="20"/>
        </w:rPr>
        <w:t xml:space="preserve">In chemistry, </w:t>
      </w:r>
      <w:proofErr w:type="gramStart"/>
      <w:r w:rsidRPr="000D5AA9">
        <w:rPr>
          <w:rFonts w:ascii="Arial" w:hAnsi="Arial" w:cs="Arial"/>
          <w:color w:val="000000" w:themeColor="text1"/>
          <w:sz w:val="20"/>
          <w:szCs w:val="20"/>
        </w:rPr>
        <w:t>the reducing</w:t>
      </w:r>
      <w:proofErr w:type="gramEnd"/>
      <w:r w:rsidRPr="000D5AA9">
        <w:rPr>
          <w:rFonts w:ascii="Arial" w:hAnsi="Arial" w:cs="Arial"/>
          <w:color w:val="000000" w:themeColor="text1"/>
          <w:sz w:val="20"/>
          <w:szCs w:val="20"/>
        </w:rPr>
        <w:t xml:space="preserve"> power is characterized by the redox potential, which is defined as </w:t>
      </w:r>
      <w:r w:rsidR="0072273D" w:rsidRPr="000D5AA9">
        <w:rPr>
          <w:rFonts w:ascii="Arial" w:hAnsi="Arial" w:cs="Arial"/>
          <w:noProof/>
          <w:color w:val="000000" w:themeColor="text1"/>
          <w:sz w:val="20"/>
          <w:szCs w:val="20"/>
        </w:rPr>
        <w:t>[35]</w:t>
      </w:r>
      <w:r w:rsidRPr="000D5AA9">
        <w:rPr>
          <w:rFonts w:ascii="Arial" w:hAnsi="Arial" w:cs="Arial"/>
          <w:color w:val="000000" w:themeColor="text1"/>
          <w:sz w:val="20"/>
          <w:szCs w:val="20"/>
        </w:rPr>
        <w:t>:</w:t>
      </w:r>
    </w:p>
    <w:p w14:paraId="6C568199" w14:textId="77777777" w:rsidR="00B4430B" w:rsidRPr="000D5AA9" w:rsidRDefault="00B4430B" w:rsidP="00B4430B">
      <w:pPr>
        <w:spacing w:before="120" w:after="0" w:line="480" w:lineRule="auto"/>
        <w:jc w:val="both"/>
        <w:rPr>
          <w:rFonts w:ascii="Arial" w:hAnsi="Arial" w:cs="Arial"/>
          <w:color w:val="000000" w:themeColor="text1"/>
          <w:sz w:val="20"/>
          <w:szCs w:val="20"/>
        </w:rPr>
      </w:pPr>
      <m:oMath>
        <m:r>
          <m:rPr>
            <m:sty m:val="bi"/>
          </m:rPr>
          <w:rPr>
            <w:rFonts w:ascii="Cambria Math" w:hAnsi="Cambria Math" w:cs="Arial"/>
            <w:color w:val="000000" w:themeColor="text1"/>
            <w:sz w:val="20"/>
            <w:szCs w:val="20"/>
          </w:rPr>
          <m:t>E=</m:t>
        </m:r>
        <m:sSub>
          <m:sSubPr>
            <m:ctrlPr>
              <w:rPr>
                <w:rFonts w:ascii="Cambria Math" w:hAnsi="Cambria Math" w:cs="Arial"/>
                <w:b/>
                <w:bCs/>
                <w:i/>
                <w:color w:val="000000" w:themeColor="text1"/>
                <w:sz w:val="20"/>
                <w:szCs w:val="20"/>
              </w:rPr>
            </m:ctrlPr>
          </m:sSubPr>
          <m:e>
            <m:r>
              <m:rPr>
                <m:sty m:val="bi"/>
              </m:rPr>
              <w:rPr>
                <w:rFonts w:ascii="Cambria Math" w:hAnsi="Cambria Math" w:cs="Arial"/>
                <w:color w:val="000000" w:themeColor="text1"/>
                <w:sz w:val="20"/>
                <w:szCs w:val="20"/>
              </w:rPr>
              <m:t>E</m:t>
            </m:r>
          </m:e>
          <m:sub>
            <m:r>
              <m:rPr>
                <m:sty m:val="bi"/>
              </m:rPr>
              <w:rPr>
                <w:rFonts w:ascii="Cambria Math" w:hAnsi="Cambria Math" w:cs="Arial"/>
                <w:color w:val="000000" w:themeColor="text1"/>
                <w:sz w:val="20"/>
                <w:szCs w:val="20"/>
              </w:rPr>
              <m:t>0</m:t>
            </m:r>
          </m:sub>
        </m:sSub>
        <m:r>
          <m:rPr>
            <m:sty m:val="bi"/>
          </m:rPr>
          <w:rPr>
            <w:rFonts w:ascii="Cambria Math" w:hAnsi="Cambria Math" w:cs="Arial"/>
            <w:color w:val="000000" w:themeColor="text1"/>
            <w:sz w:val="20"/>
            <w:szCs w:val="20"/>
          </w:rPr>
          <m:t>-2.3</m:t>
        </m:r>
        <m:f>
          <m:fPr>
            <m:ctrlPr>
              <w:rPr>
                <w:rFonts w:ascii="Cambria Math" w:hAnsi="Cambria Math" w:cs="Arial"/>
                <w:b/>
                <w:bCs/>
                <w:i/>
                <w:color w:val="000000" w:themeColor="text1"/>
                <w:sz w:val="20"/>
                <w:szCs w:val="20"/>
                <w:lang w:val="de-DE"/>
              </w:rPr>
            </m:ctrlPr>
          </m:fPr>
          <m:num>
            <m:r>
              <m:rPr>
                <m:sty m:val="bi"/>
              </m:rPr>
              <w:rPr>
                <w:rFonts w:ascii="Cambria Math" w:hAnsi="Cambria Math" w:cs="Arial"/>
                <w:color w:val="000000" w:themeColor="text1"/>
                <w:sz w:val="20"/>
                <w:szCs w:val="20"/>
                <w:lang w:val="de-DE"/>
              </w:rPr>
              <m:t>RT</m:t>
            </m:r>
          </m:num>
          <m:den>
            <m:r>
              <m:rPr>
                <m:sty m:val="bi"/>
              </m:rPr>
              <w:rPr>
                <w:rFonts w:ascii="Cambria Math" w:hAnsi="Cambria Math" w:cs="Arial"/>
                <w:color w:val="000000" w:themeColor="text1"/>
                <w:sz w:val="20"/>
                <w:szCs w:val="20"/>
                <w:lang w:val="de-DE"/>
              </w:rPr>
              <m:t>nF</m:t>
            </m:r>
          </m:den>
        </m:f>
        <m:sSub>
          <m:sSubPr>
            <m:ctrlPr>
              <w:rPr>
                <w:rFonts w:ascii="Cambria Math" w:hAnsi="Cambria Math" w:cs="Arial"/>
                <w:b/>
                <w:bCs/>
                <w:i/>
                <w:color w:val="000000" w:themeColor="text1"/>
                <w:sz w:val="20"/>
                <w:szCs w:val="20"/>
                <w:lang w:val="de-DE"/>
              </w:rPr>
            </m:ctrlPr>
          </m:sSubPr>
          <m:e>
            <m:r>
              <m:rPr>
                <m:sty m:val="bi"/>
              </m:rPr>
              <w:rPr>
                <w:rFonts w:ascii="Cambria Math" w:hAnsi="Cambria Math" w:cs="Arial"/>
                <w:color w:val="000000" w:themeColor="text1"/>
                <w:sz w:val="20"/>
                <w:szCs w:val="20"/>
                <w:lang w:val="de-DE"/>
              </w:rPr>
              <m:t>log</m:t>
            </m:r>
          </m:e>
          <m:sub>
            <m:r>
              <m:rPr>
                <m:sty m:val="bi"/>
              </m:rPr>
              <w:rPr>
                <w:rFonts w:ascii="Cambria Math" w:hAnsi="Cambria Math" w:cs="Arial"/>
                <w:color w:val="000000" w:themeColor="text1"/>
                <w:sz w:val="20"/>
                <w:szCs w:val="20"/>
              </w:rPr>
              <m:t xml:space="preserve">10 </m:t>
            </m:r>
          </m:sub>
        </m:sSub>
        <m:f>
          <m:fPr>
            <m:ctrlPr>
              <w:rPr>
                <w:rFonts w:ascii="Cambria Math" w:hAnsi="Cambria Math" w:cs="Arial"/>
                <w:b/>
                <w:bCs/>
                <w:i/>
                <w:color w:val="000000" w:themeColor="text1"/>
                <w:sz w:val="20"/>
                <w:szCs w:val="20"/>
                <w:lang w:val="de-DE"/>
              </w:rPr>
            </m:ctrlPr>
          </m:fPr>
          <m:num>
            <m:d>
              <m:dPr>
                <m:begChr m:val="["/>
                <m:endChr m:val="]"/>
                <m:ctrlPr>
                  <w:rPr>
                    <w:rFonts w:ascii="Cambria Math" w:hAnsi="Cambria Math" w:cs="Arial"/>
                    <w:b/>
                    <w:bCs/>
                    <w:i/>
                    <w:color w:val="000000" w:themeColor="text1"/>
                    <w:sz w:val="20"/>
                    <w:szCs w:val="20"/>
                    <w:lang w:val="de-DE"/>
                  </w:rPr>
                </m:ctrlPr>
              </m:dPr>
              <m:e>
                <m:r>
                  <m:rPr>
                    <m:sty m:val="bi"/>
                  </m:rPr>
                  <w:rPr>
                    <w:rFonts w:ascii="Cambria Math" w:hAnsi="Cambria Math" w:cs="Arial"/>
                    <w:color w:val="000000" w:themeColor="text1"/>
                    <w:sz w:val="20"/>
                    <w:szCs w:val="20"/>
                    <w:lang w:val="de-DE"/>
                  </w:rPr>
                  <m:t>red</m:t>
                </m:r>
              </m:e>
            </m:d>
          </m:num>
          <m:den>
            <m:d>
              <m:dPr>
                <m:begChr m:val="["/>
                <m:endChr m:val="]"/>
                <m:ctrlPr>
                  <w:rPr>
                    <w:rFonts w:ascii="Cambria Math" w:hAnsi="Cambria Math" w:cs="Arial"/>
                    <w:b/>
                    <w:bCs/>
                    <w:i/>
                    <w:color w:val="000000" w:themeColor="text1"/>
                    <w:sz w:val="20"/>
                    <w:szCs w:val="20"/>
                    <w:lang w:val="de-DE"/>
                  </w:rPr>
                </m:ctrlPr>
              </m:dPr>
              <m:e>
                <m:r>
                  <m:rPr>
                    <m:sty m:val="bi"/>
                  </m:rPr>
                  <w:rPr>
                    <w:rFonts w:ascii="Cambria Math" w:hAnsi="Cambria Math" w:cs="Arial"/>
                    <w:color w:val="000000" w:themeColor="text1"/>
                    <w:sz w:val="20"/>
                    <w:szCs w:val="20"/>
                    <w:lang w:val="de-DE"/>
                  </w:rPr>
                  <m:t>ox</m:t>
                </m:r>
              </m:e>
            </m:d>
          </m:den>
        </m:f>
        <m:r>
          <m:rPr>
            <m:sty m:val="bi"/>
          </m:rPr>
          <w:rPr>
            <w:rFonts w:ascii="Cambria Math" w:hAnsi="Cambria Math" w:cs="Arial"/>
            <w:color w:val="000000" w:themeColor="text1"/>
            <w:sz w:val="20"/>
            <w:szCs w:val="20"/>
          </w:rPr>
          <m:t xml:space="preserve"> = </m:t>
        </m:r>
        <m:sSub>
          <m:sSubPr>
            <m:ctrlPr>
              <w:rPr>
                <w:rFonts w:ascii="Cambria Math" w:hAnsi="Cambria Math" w:cs="Arial"/>
                <w:b/>
                <w:bCs/>
                <w:i/>
                <w:color w:val="000000" w:themeColor="text1"/>
                <w:sz w:val="20"/>
                <w:szCs w:val="20"/>
              </w:rPr>
            </m:ctrlPr>
          </m:sSubPr>
          <m:e>
            <m:r>
              <m:rPr>
                <m:sty m:val="bi"/>
              </m:rPr>
              <w:rPr>
                <w:rFonts w:ascii="Cambria Math" w:hAnsi="Cambria Math" w:cs="Arial"/>
                <w:color w:val="000000" w:themeColor="text1"/>
                <w:sz w:val="20"/>
                <w:szCs w:val="20"/>
              </w:rPr>
              <m:t>E</m:t>
            </m:r>
          </m:e>
          <m:sub>
            <m:r>
              <m:rPr>
                <m:sty m:val="bi"/>
              </m:rPr>
              <w:rPr>
                <w:rFonts w:ascii="Cambria Math" w:hAnsi="Cambria Math" w:cs="Arial"/>
                <w:color w:val="000000" w:themeColor="text1"/>
                <w:sz w:val="20"/>
                <w:szCs w:val="20"/>
              </w:rPr>
              <m:t>0</m:t>
            </m:r>
          </m:sub>
        </m:sSub>
        <m:r>
          <m:rPr>
            <m:sty m:val="bi"/>
          </m:rPr>
          <w:rPr>
            <w:rFonts w:ascii="Cambria Math" w:hAnsi="Cambria Math" w:cs="Arial"/>
            <w:color w:val="000000" w:themeColor="text1"/>
            <w:sz w:val="20"/>
            <w:szCs w:val="20"/>
          </w:rPr>
          <m:t>-</m:t>
        </m:r>
        <m:f>
          <m:fPr>
            <m:ctrlPr>
              <w:rPr>
                <w:rFonts w:ascii="Cambria Math" w:hAnsi="Cambria Math" w:cs="Arial"/>
                <w:b/>
                <w:bCs/>
                <w:i/>
                <w:color w:val="000000" w:themeColor="text1"/>
                <w:sz w:val="20"/>
                <w:szCs w:val="20"/>
                <w:lang w:val="de-DE"/>
              </w:rPr>
            </m:ctrlPr>
          </m:fPr>
          <m:num>
            <m:r>
              <m:rPr>
                <m:sty m:val="bi"/>
              </m:rPr>
              <w:rPr>
                <w:rFonts w:ascii="Cambria Math" w:hAnsi="Cambria Math" w:cs="Arial"/>
                <w:color w:val="000000" w:themeColor="text1"/>
                <w:sz w:val="20"/>
                <w:szCs w:val="20"/>
              </w:rPr>
              <m:t>59</m:t>
            </m:r>
          </m:num>
          <m:den>
            <m:r>
              <m:rPr>
                <m:sty m:val="bi"/>
              </m:rPr>
              <w:rPr>
                <w:rFonts w:ascii="Cambria Math" w:hAnsi="Cambria Math" w:cs="Arial"/>
                <w:color w:val="000000" w:themeColor="text1"/>
                <w:sz w:val="20"/>
                <w:szCs w:val="20"/>
                <w:lang w:val="de-DE"/>
              </w:rPr>
              <m:t>n</m:t>
            </m:r>
          </m:den>
        </m:f>
        <m:sSub>
          <m:sSubPr>
            <m:ctrlPr>
              <w:rPr>
                <w:rFonts w:ascii="Cambria Math" w:hAnsi="Cambria Math" w:cs="Arial"/>
                <w:b/>
                <w:bCs/>
                <w:i/>
                <w:color w:val="000000" w:themeColor="text1"/>
                <w:sz w:val="20"/>
                <w:szCs w:val="20"/>
                <w:lang w:val="de-DE"/>
              </w:rPr>
            </m:ctrlPr>
          </m:sSubPr>
          <m:e>
            <m:r>
              <m:rPr>
                <m:sty m:val="bi"/>
              </m:rPr>
              <w:rPr>
                <w:rFonts w:ascii="Cambria Math" w:hAnsi="Cambria Math" w:cs="Arial"/>
                <w:color w:val="000000" w:themeColor="text1"/>
                <w:sz w:val="20"/>
                <w:szCs w:val="20"/>
                <w:lang w:val="de-DE"/>
              </w:rPr>
              <m:t>log</m:t>
            </m:r>
          </m:e>
          <m:sub>
            <m:r>
              <m:rPr>
                <m:sty m:val="bi"/>
              </m:rPr>
              <w:rPr>
                <w:rFonts w:ascii="Cambria Math" w:hAnsi="Cambria Math" w:cs="Arial"/>
                <w:color w:val="000000" w:themeColor="text1"/>
                <w:sz w:val="20"/>
                <w:szCs w:val="20"/>
              </w:rPr>
              <m:t xml:space="preserve">10 </m:t>
            </m:r>
          </m:sub>
        </m:sSub>
        <m:f>
          <m:fPr>
            <m:ctrlPr>
              <w:rPr>
                <w:rFonts w:ascii="Cambria Math" w:hAnsi="Cambria Math" w:cs="Arial"/>
                <w:b/>
                <w:bCs/>
                <w:i/>
                <w:color w:val="000000" w:themeColor="text1"/>
                <w:sz w:val="20"/>
                <w:szCs w:val="20"/>
                <w:lang w:val="de-DE"/>
              </w:rPr>
            </m:ctrlPr>
          </m:fPr>
          <m:num>
            <m:d>
              <m:dPr>
                <m:begChr m:val="["/>
                <m:endChr m:val="]"/>
                <m:ctrlPr>
                  <w:rPr>
                    <w:rFonts w:ascii="Cambria Math" w:hAnsi="Cambria Math" w:cs="Arial"/>
                    <w:b/>
                    <w:bCs/>
                    <w:i/>
                    <w:color w:val="000000" w:themeColor="text1"/>
                    <w:sz w:val="20"/>
                    <w:szCs w:val="20"/>
                    <w:lang w:val="de-DE"/>
                  </w:rPr>
                </m:ctrlPr>
              </m:dPr>
              <m:e>
                <m:r>
                  <m:rPr>
                    <m:sty m:val="bi"/>
                  </m:rPr>
                  <w:rPr>
                    <w:rFonts w:ascii="Cambria Math" w:hAnsi="Cambria Math" w:cs="Arial"/>
                    <w:color w:val="000000" w:themeColor="text1"/>
                    <w:sz w:val="20"/>
                    <w:szCs w:val="20"/>
                    <w:lang w:val="de-DE"/>
                  </w:rPr>
                  <m:t>red</m:t>
                </m:r>
              </m:e>
            </m:d>
          </m:num>
          <m:den>
            <m:d>
              <m:dPr>
                <m:begChr m:val="["/>
                <m:endChr m:val="]"/>
                <m:ctrlPr>
                  <w:rPr>
                    <w:rFonts w:ascii="Cambria Math" w:hAnsi="Cambria Math" w:cs="Arial"/>
                    <w:b/>
                    <w:bCs/>
                    <w:i/>
                    <w:color w:val="000000" w:themeColor="text1"/>
                    <w:sz w:val="20"/>
                    <w:szCs w:val="20"/>
                    <w:lang w:val="de-DE"/>
                  </w:rPr>
                </m:ctrlPr>
              </m:dPr>
              <m:e>
                <m:r>
                  <m:rPr>
                    <m:sty m:val="bi"/>
                  </m:rPr>
                  <w:rPr>
                    <w:rFonts w:ascii="Cambria Math" w:hAnsi="Cambria Math" w:cs="Arial"/>
                    <w:color w:val="000000" w:themeColor="text1"/>
                    <w:sz w:val="20"/>
                    <w:szCs w:val="20"/>
                    <w:lang w:val="de-DE"/>
                  </w:rPr>
                  <m:t>ox</m:t>
                </m:r>
              </m:e>
            </m:d>
          </m:den>
        </m:f>
        <m:r>
          <w:rPr>
            <w:rFonts w:ascii="Cambria Math" w:hAnsi="Cambria Math" w:cs="Arial"/>
            <w:color w:val="000000" w:themeColor="text1"/>
            <w:sz w:val="20"/>
            <w:szCs w:val="20"/>
          </w:rPr>
          <m:t xml:space="preserve"> </m:t>
        </m:r>
      </m:oMath>
      <w:r w:rsidRPr="000D5AA9">
        <w:rPr>
          <w:rFonts w:ascii="Arial" w:hAnsi="Arial" w:cs="Arial"/>
          <w:color w:val="000000" w:themeColor="text1"/>
          <w:sz w:val="20"/>
          <w:szCs w:val="20"/>
        </w:rPr>
        <w:tab/>
      </w:r>
      <w:r w:rsidRPr="000D5AA9">
        <w:rPr>
          <w:rFonts w:ascii="Arial" w:hAnsi="Arial" w:cs="Arial"/>
          <w:color w:val="000000" w:themeColor="text1"/>
          <w:sz w:val="20"/>
          <w:szCs w:val="20"/>
        </w:rPr>
        <w:tab/>
      </w:r>
      <w:r w:rsidRPr="000D5AA9">
        <w:rPr>
          <w:rFonts w:ascii="Arial" w:hAnsi="Arial" w:cs="Arial"/>
          <w:color w:val="000000" w:themeColor="text1"/>
          <w:sz w:val="20"/>
          <w:szCs w:val="20"/>
        </w:rPr>
        <w:tab/>
      </w:r>
      <w:r w:rsidRPr="000D5AA9">
        <w:rPr>
          <w:rFonts w:ascii="Arial" w:hAnsi="Arial" w:cs="Arial"/>
          <w:color w:val="000000" w:themeColor="text1"/>
          <w:sz w:val="20"/>
          <w:szCs w:val="20"/>
        </w:rPr>
        <w:tab/>
        <w:t>(Eq. 1)</w:t>
      </w:r>
    </w:p>
    <w:p w14:paraId="4DB6C3BE" w14:textId="77777777" w:rsidR="00B4430B" w:rsidRPr="000D5AA9" w:rsidRDefault="00B4430B" w:rsidP="00B4430B">
      <w:pPr>
        <w:spacing w:before="120" w:after="0" w:line="480" w:lineRule="auto"/>
        <w:jc w:val="both"/>
        <w:rPr>
          <w:rFonts w:ascii="Arial" w:hAnsi="Arial" w:cs="Arial"/>
          <w:color w:val="000000" w:themeColor="text1"/>
          <w:sz w:val="20"/>
          <w:szCs w:val="20"/>
        </w:rPr>
      </w:pPr>
      <w:r w:rsidRPr="000D5AA9">
        <w:rPr>
          <w:rFonts w:ascii="Arial" w:hAnsi="Arial" w:cs="Arial"/>
          <w:color w:val="000000" w:themeColor="text1"/>
          <w:sz w:val="20"/>
          <w:szCs w:val="20"/>
        </w:rPr>
        <w:t xml:space="preserve">where </w:t>
      </w:r>
      <w:r w:rsidRPr="000D5AA9">
        <w:rPr>
          <w:rFonts w:ascii="Arial" w:hAnsi="Arial" w:cs="Arial"/>
          <w:i/>
          <w:iCs/>
          <w:color w:val="000000" w:themeColor="text1"/>
          <w:sz w:val="20"/>
          <w:szCs w:val="20"/>
        </w:rPr>
        <w:t xml:space="preserve">R </w:t>
      </w:r>
      <w:r w:rsidRPr="000D5AA9">
        <w:rPr>
          <w:rFonts w:ascii="Arial" w:hAnsi="Arial" w:cs="Arial"/>
          <w:color w:val="000000" w:themeColor="text1"/>
          <w:sz w:val="20"/>
          <w:szCs w:val="20"/>
        </w:rPr>
        <w:t xml:space="preserve">is the universal gas constant, </w:t>
      </w:r>
      <w:r w:rsidRPr="000D5AA9">
        <w:rPr>
          <w:rFonts w:ascii="Arial" w:hAnsi="Arial" w:cs="Arial"/>
          <w:i/>
          <w:iCs/>
          <w:color w:val="000000" w:themeColor="text1"/>
          <w:sz w:val="20"/>
          <w:szCs w:val="20"/>
        </w:rPr>
        <w:t xml:space="preserve">T </w:t>
      </w:r>
      <w:r w:rsidRPr="000D5AA9">
        <w:rPr>
          <w:rFonts w:ascii="Arial" w:hAnsi="Arial" w:cs="Arial"/>
          <w:color w:val="000000" w:themeColor="text1"/>
          <w:sz w:val="20"/>
          <w:szCs w:val="20"/>
        </w:rPr>
        <w:t xml:space="preserve">the absolute temperature, </w:t>
      </w:r>
      <w:r w:rsidRPr="000D5AA9">
        <w:rPr>
          <w:rFonts w:ascii="Arial" w:hAnsi="Arial" w:cs="Arial"/>
          <w:i/>
          <w:iCs/>
          <w:color w:val="000000" w:themeColor="text1"/>
          <w:sz w:val="20"/>
          <w:szCs w:val="20"/>
        </w:rPr>
        <w:t xml:space="preserve">F </w:t>
      </w:r>
      <w:r w:rsidRPr="000D5AA9">
        <w:rPr>
          <w:rFonts w:ascii="Arial" w:hAnsi="Arial" w:cs="Arial"/>
          <w:color w:val="000000" w:themeColor="text1"/>
          <w:sz w:val="20"/>
          <w:szCs w:val="20"/>
        </w:rPr>
        <w:t xml:space="preserve">the Faraday constant, </w:t>
      </w:r>
      <w:r w:rsidRPr="000D5AA9">
        <w:rPr>
          <w:rFonts w:ascii="Arial" w:hAnsi="Arial" w:cs="Arial"/>
          <w:i/>
          <w:iCs/>
          <w:color w:val="000000" w:themeColor="text1"/>
          <w:sz w:val="20"/>
          <w:szCs w:val="20"/>
        </w:rPr>
        <w:t>n</w:t>
      </w:r>
      <w:r w:rsidRPr="000D5AA9">
        <w:rPr>
          <w:rFonts w:ascii="Arial" w:hAnsi="Arial" w:cs="Arial"/>
          <w:color w:val="000000" w:themeColor="text1"/>
          <w:sz w:val="20"/>
          <w:szCs w:val="20"/>
        </w:rPr>
        <w:t xml:space="preserve"> is the number of electrons transferred, and </w:t>
      </w:r>
      <w:r w:rsidRPr="000D5AA9">
        <w:rPr>
          <w:rFonts w:ascii="Arial" w:hAnsi="Arial" w:cs="Arial"/>
          <w:i/>
          <w:iCs/>
          <w:color w:val="000000" w:themeColor="text1"/>
          <w:sz w:val="20"/>
          <w:szCs w:val="20"/>
        </w:rPr>
        <w:t>E</w:t>
      </w:r>
      <w:r w:rsidRPr="000D5AA9">
        <w:rPr>
          <w:rFonts w:ascii="Arial" w:hAnsi="Arial" w:cs="Arial"/>
          <w:color w:val="000000" w:themeColor="text1"/>
          <w:sz w:val="20"/>
          <w:szCs w:val="20"/>
          <w:vertAlign w:val="subscript"/>
        </w:rPr>
        <w:t>0</w:t>
      </w:r>
      <w:r w:rsidRPr="000D5AA9">
        <w:rPr>
          <w:rFonts w:ascii="Arial" w:hAnsi="Arial" w:cs="Arial"/>
          <w:color w:val="000000" w:themeColor="text1"/>
          <w:sz w:val="20"/>
          <w:szCs w:val="20"/>
        </w:rPr>
        <w:t xml:space="preserve"> is the “standard” redox potential determined at equal concentrations of the reduced and oxidized forms when the last term becomes zero. According to equation (1), the redox potential depends on the concentration of the reactants and decreases with increasing concentration of the reduced form.</w:t>
      </w:r>
    </w:p>
    <w:p w14:paraId="77801EEB" w14:textId="77777777" w:rsidR="00B4430B" w:rsidRPr="000D5AA9" w:rsidRDefault="00B4430B" w:rsidP="00B4430B">
      <w:pPr>
        <w:spacing w:before="120" w:after="0" w:line="480" w:lineRule="auto"/>
        <w:jc w:val="both"/>
        <w:rPr>
          <w:rFonts w:ascii="Arial" w:hAnsi="Arial" w:cs="Arial"/>
          <w:color w:val="000000" w:themeColor="text1"/>
          <w:sz w:val="20"/>
          <w:szCs w:val="20"/>
        </w:rPr>
      </w:pPr>
      <w:r w:rsidRPr="000D5AA9">
        <w:rPr>
          <w:rFonts w:ascii="Arial" w:hAnsi="Arial" w:cs="Arial"/>
          <w:color w:val="000000" w:themeColor="text1"/>
          <w:sz w:val="20"/>
          <w:szCs w:val="20"/>
        </w:rPr>
        <w:t>Redox potentials are defined relative to the potential of the so-called hydrogen electrode, a platinum plate at which protons of water can be reduced to molecular hydrogen (H</w:t>
      </w:r>
      <w:r w:rsidRPr="000D5AA9">
        <w:rPr>
          <w:rFonts w:ascii="Arial" w:hAnsi="Arial" w:cs="Arial"/>
          <w:color w:val="000000" w:themeColor="text1"/>
          <w:sz w:val="20"/>
          <w:szCs w:val="20"/>
          <w:vertAlign w:val="subscript"/>
        </w:rPr>
        <w:t>2</w:t>
      </w:r>
      <w:r w:rsidRPr="000D5AA9">
        <w:rPr>
          <w:rFonts w:ascii="Arial" w:hAnsi="Arial" w:cs="Arial"/>
          <w:color w:val="000000" w:themeColor="text1"/>
          <w:sz w:val="20"/>
          <w:szCs w:val="20"/>
        </w:rPr>
        <w:t xml:space="preserve">) in a reaction: </w:t>
      </w:r>
    </w:p>
    <w:p w14:paraId="092F27D8" w14:textId="77777777" w:rsidR="00B4430B" w:rsidRPr="000D5AA9" w:rsidRDefault="00B4430B" w:rsidP="00B4430B">
      <w:pPr>
        <w:spacing w:before="120" w:after="0" w:line="480" w:lineRule="auto"/>
        <w:jc w:val="both"/>
        <w:rPr>
          <w:rFonts w:ascii="Arial" w:hAnsi="Arial" w:cs="Arial"/>
          <w:color w:val="000000" w:themeColor="text1"/>
          <w:sz w:val="20"/>
          <w:szCs w:val="20"/>
        </w:rPr>
      </w:pPr>
      <w:r w:rsidRPr="000D5AA9">
        <w:rPr>
          <w:rFonts w:ascii="Arial" w:hAnsi="Arial" w:cs="Arial"/>
          <w:b/>
          <w:bCs/>
          <w:i/>
          <w:iCs/>
          <w:color w:val="000000" w:themeColor="text1"/>
          <w:sz w:val="20"/>
          <w:szCs w:val="20"/>
        </w:rPr>
        <w:t>2H</w:t>
      </w:r>
      <w:r w:rsidRPr="000D5AA9">
        <w:rPr>
          <w:rFonts w:ascii="Arial" w:hAnsi="Arial" w:cs="Arial"/>
          <w:b/>
          <w:bCs/>
          <w:i/>
          <w:iCs/>
          <w:color w:val="000000" w:themeColor="text1"/>
          <w:sz w:val="20"/>
          <w:szCs w:val="20"/>
          <w:vertAlign w:val="superscript"/>
        </w:rPr>
        <w:t>+</w:t>
      </w:r>
      <w:r w:rsidRPr="000D5AA9">
        <w:rPr>
          <w:rFonts w:ascii="Arial" w:hAnsi="Arial" w:cs="Arial"/>
          <w:b/>
          <w:bCs/>
          <w:i/>
          <w:iCs/>
          <w:color w:val="000000" w:themeColor="text1"/>
          <w:sz w:val="20"/>
          <w:szCs w:val="20"/>
        </w:rPr>
        <w:t xml:space="preserve"> (in water) + 2e</w:t>
      </w:r>
      <w:r w:rsidRPr="000D5AA9">
        <w:rPr>
          <w:rFonts w:ascii="Arial" w:hAnsi="Arial" w:cs="Arial"/>
          <w:b/>
          <w:bCs/>
          <w:i/>
          <w:iCs/>
          <w:color w:val="000000" w:themeColor="text1"/>
          <w:sz w:val="20"/>
          <w:szCs w:val="20"/>
          <w:vertAlign w:val="superscript"/>
        </w:rPr>
        <w:t>–</w:t>
      </w:r>
      <w:r w:rsidRPr="000D5AA9">
        <w:rPr>
          <w:rFonts w:ascii="Arial" w:hAnsi="Arial" w:cs="Arial"/>
          <w:b/>
          <w:bCs/>
          <w:i/>
          <w:iCs/>
          <w:color w:val="000000" w:themeColor="text1"/>
          <w:sz w:val="20"/>
          <w:szCs w:val="20"/>
        </w:rPr>
        <w:t xml:space="preserve"> ↔ H</w:t>
      </w:r>
      <w:r w:rsidRPr="000D5AA9">
        <w:rPr>
          <w:rFonts w:ascii="Arial" w:hAnsi="Arial" w:cs="Arial"/>
          <w:b/>
          <w:bCs/>
          <w:i/>
          <w:iCs/>
          <w:color w:val="000000" w:themeColor="text1"/>
          <w:sz w:val="20"/>
          <w:szCs w:val="20"/>
          <w:vertAlign w:val="subscript"/>
        </w:rPr>
        <w:t xml:space="preserve">2 </w:t>
      </w:r>
      <w:r w:rsidRPr="000D5AA9">
        <w:rPr>
          <w:rFonts w:ascii="Arial" w:hAnsi="Arial" w:cs="Arial"/>
          <w:b/>
          <w:bCs/>
          <w:i/>
          <w:iCs/>
          <w:color w:val="000000" w:themeColor="text1"/>
          <w:sz w:val="20"/>
          <w:szCs w:val="20"/>
        </w:rPr>
        <w:t>(gas)</w:t>
      </w:r>
      <w:r w:rsidRPr="000D5AA9">
        <w:rPr>
          <w:rFonts w:ascii="Arial" w:hAnsi="Arial" w:cs="Arial"/>
          <w:b/>
          <w:bCs/>
          <w:color w:val="000000" w:themeColor="text1"/>
          <w:sz w:val="20"/>
          <w:szCs w:val="20"/>
        </w:rPr>
        <w:tab/>
      </w:r>
      <w:r w:rsidRPr="000D5AA9">
        <w:rPr>
          <w:rFonts w:ascii="Arial" w:hAnsi="Arial" w:cs="Arial"/>
          <w:b/>
          <w:bCs/>
          <w:color w:val="000000" w:themeColor="text1"/>
          <w:sz w:val="20"/>
          <w:szCs w:val="20"/>
        </w:rPr>
        <w:tab/>
      </w:r>
      <w:r w:rsidRPr="000D5AA9">
        <w:rPr>
          <w:rFonts w:ascii="Arial" w:hAnsi="Arial" w:cs="Arial"/>
          <w:b/>
          <w:bCs/>
          <w:color w:val="000000" w:themeColor="text1"/>
          <w:sz w:val="20"/>
          <w:szCs w:val="20"/>
        </w:rPr>
        <w:tab/>
      </w:r>
      <w:r w:rsidRPr="000D5AA9">
        <w:rPr>
          <w:rFonts w:ascii="Arial" w:hAnsi="Arial" w:cs="Arial"/>
          <w:b/>
          <w:bCs/>
          <w:color w:val="000000" w:themeColor="text1"/>
          <w:sz w:val="20"/>
          <w:szCs w:val="20"/>
        </w:rPr>
        <w:tab/>
      </w:r>
      <w:r w:rsidRPr="000D5AA9">
        <w:rPr>
          <w:rFonts w:ascii="Arial" w:hAnsi="Arial" w:cs="Arial"/>
          <w:b/>
          <w:bCs/>
          <w:color w:val="000000" w:themeColor="text1"/>
          <w:sz w:val="20"/>
          <w:szCs w:val="20"/>
        </w:rPr>
        <w:tab/>
      </w:r>
      <w:r w:rsidRPr="000D5AA9">
        <w:rPr>
          <w:rFonts w:ascii="Arial" w:hAnsi="Arial" w:cs="Arial"/>
          <w:color w:val="000000" w:themeColor="text1"/>
          <w:sz w:val="20"/>
          <w:szCs w:val="20"/>
        </w:rPr>
        <w:t>(Eq. 2)</w:t>
      </w:r>
    </w:p>
    <w:p w14:paraId="7118305B" w14:textId="77777777" w:rsidR="00B4430B" w:rsidRPr="000D5AA9" w:rsidRDefault="00B4430B" w:rsidP="00B4430B">
      <w:pPr>
        <w:spacing w:before="120" w:after="0" w:line="480" w:lineRule="auto"/>
        <w:jc w:val="both"/>
        <w:rPr>
          <w:rFonts w:ascii="Arial" w:hAnsi="Arial" w:cs="Arial"/>
          <w:color w:val="000000" w:themeColor="text1"/>
          <w:sz w:val="20"/>
          <w:szCs w:val="20"/>
        </w:rPr>
      </w:pPr>
      <w:r w:rsidRPr="000D5AA9">
        <w:rPr>
          <w:rFonts w:ascii="Arial" w:hAnsi="Arial" w:cs="Arial"/>
          <w:color w:val="000000" w:themeColor="text1"/>
          <w:sz w:val="20"/>
          <w:szCs w:val="20"/>
        </w:rPr>
        <w:t>where e</w:t>
      </w:r>
      <w:r w:rsidRPr="000D5AA9">
        <w:rPr>
          <w:rFonts w:ascii="Arial" w:hAnsi="Arial" w:cs="Arial"/>
          <w:color w:val="000000" w:themeColor="text1"/>
          <w:sz w:val="20"/>
          <w:szCs w:val="20"/>
          <w:vertAlign w:val="superscript"/>
        </w:rPr>
        <w:t>–</w:t>
      </w:r>
      <w:r w:rsidRPr="000D5AA9">
        <w:rPr>
          <w:rFonts w:ascii="Arial" w:hAnsi="Arial" w:cs="Arial"/>
          <w:color w:val="000000" w:themeColor="text1"/>
          <w:sz w:val="20"/>
          <w:szCs w:val="20"/>
        </w:rPr>
        <w:t xml:space="preserve"> denotes an electron. The </w:t>
      </w:r>
      <w:r w:rsidRPr="000D5AA9">
        <w:rPr>
          <w:rFonts w:ascii="Arial" w:hAnsi="Arial" w:cs="Arial"/>
          <w:i/>
          <w:iCs/>
          <w:color w:val="000000" w:themeColor="text1"/>
          <w:sz w:val="20"/>
          <w:szCs w:val="20"/>
        </w:rPr>
        <w:t>E</w:t>
      </w:r>
      <w:r w:rsidRPr="000D5AA9">
        <w:rPr>
          <w:rFonts w:ascii="Arial" w:hAnsi="Arial" w:cs="Arial"/>
          <w:color w:val="000000" w:themeColor="text1"/>
          <w:sz w:val="20"/>
          <w:szCs w:val="20"/>
          <w:vertAlign w:val="subscript"/>
        </w:rPr>
        <w:t>0</w:t>
      </w:r>
      <w:r w:rsidRPr="000D5AA9">
        <w:rPr>
          <w:rFonts w:ascii="Arial" w:hAnsi="Arial" w:cs="Arial"/>
          <w:color w:val="000000" w:themeColor="text1"/>
          <w:sz w:val="20"/>
          <w:szCs w:val="20"/>
        </w:rPr>
        <w:t xml:space="preserve"> value of this reaction at pH 0.0, 25ºC, and 1 atm pressure of H</w:t>
      </w:r>
      <w:r w:rsidRPr="000D5AA9">
        <w:rPr>
          <w:rFonts w:ascii="Arial" w:hAnsi="Arial" w:cs="Arial"/>
          <w:color w:val="000000" w:themeColor="text1"/>
          <w:sz w:val="20"/>
          <w:szCs w:val="20"/>
          <w:vertAlign w:val="subscript"/>
        </w:rPr>
        <w:t xml:space="preserve">2 </w:t>
      </w:r>
      <w:r w:rsidRPr="000D5AA9">
        <w:rPr>
          <w:rFonts w:ascii="Arial" w:hAnsi="Arial" w:cs="Arial"/>
          <w:color w:val="000000" w:themeColor="text1"/>
          <w:sz w:val="20"/>
          <w:szCs w:val="20"/>
        </w:rPr>
        <w:t xml:space="preserve">is taken as 0 mV, </w:t>
      </w:r>
      <w:proofErr w:type="gramStart"/>
      <w:r w:rsidRPr="000D5AA9">
        <w:rPr>
          <w:rFonts w:ascii="Arial" w:hAnsi="Arial" w:cs="Arial"/>
          <w:color w:val="000000" w:themeColor="text1"/>
          <w:sz w:val="20"/>
          <w:szCs w:val="20"/>
        </w:rPr>
        <w:t>provided that</w:t>
      </w:r>
      <w:proofErr w:type="gramEnd"/>
      <w:r w:rsidRPr="000D5AA9">
        <w:rPr>
          <w:rFonts w:ascii="Arial" w:hAnsi="Arial" w:cs="Arial"/>
          <w:color w:val="000000" w:themeColor="text1"/>
          <w:sz w:val="20"/>
          <w:szCs w:val="20"/>
        </w:rPr>
        <w:t xml:space="preserve"> water is used as a solvent.</w:t>
      </w:r>
    </w:p>
    <w:p w14:paraId="4803F750" w14:textId="77777777" w:rsidR="00B4430B" w:rsidRPr="000D5AA9" w:rsidRDefault="00B4430B" w:rsidP="00B4430B">
      <w:pPr>
        <w:spacing w:before="120" w:after="0" w:line="480" w:lineRule="auto"/>
        <w:jc w:val="both"/>
        <w:rPr>
          <w:rFonts w:ascii="Arial" w:hAnsi="Arial" w:cs="Arial"/>
          <w:color w:val="000000" w:themeColor="text1"/>
          <w:sz w:val="20"/>
          <w:szCs w:val="20"/>
        </w:rPr>
      </w:pPr>
      <w:r w:rsidRPr="000D5AA9">
        <w:rPr>
          <w:rFonts w:ascii="Arial" w:hAnsi="Arial" w:cs="Arial"/>
          <w:color w:val="000000" w:themeColor="text1"/>
          <w:sz w:val="20"/>
          <w:szCs w:val="20"/>
        </w:rPr>
        <w:t>This equation can be written also as</w:t>
      </w:r>
    </w:p>
    <w:p w14:paraId="5B339366" w14:textId="77777777" w:rsidR="00B4430B" w:rsidRPr="000D5AA9" w:rsidRDefault="00B4430B" w:rsidP="00B4430B">
      <w:pPr>
        <w:spacing w:before="120" w:after="0" w:line="480" w:lineRule="auto"/>
        <w:jc w:val="both"/>
        <w:rPr>
          <w:rFonts w:ascii="Arial" w:hAnsi="Arial" w:cs="Arial"/>
          <w:b/>
          <w:bCs/>
          <w:color w:val="000000" w:themeColor="text1"/>
          <w:sz w:val="20"/>
          <w:szCs w:val="20"/>
        </w:rPr>
      </w:pPr>
      <w:r w:rsidRPr="000D5AA9">
        <w:rPr>
          <w:rFonts w:ascii="Arial" w:hAnsi="Arial" w:cs="Arial"/>
          <w:b/>
          <w:bCs/>
          <w:i/>
          <w:iCs/>
          <w:color w:val="000000" w:themeColor="text1"/>
          <w:sz w:val="20"/>
          <w:szCs w:val="20"/>
        </w:rPr>
        <w:lastRenderedPageBreak/>
        <w:t>2H</w:t>
      </w:r>
      <w:r w:rsidRPr="000D5AA9">
        <w:rPr>
          <w:rFonts w:ascii="Arial" w:hAnsi="Arial" w:cs="Arial"/>
          <w:b/>
          <w:bCs/>
          <w:i/>
          <w:iCs/>
          <w:color w:val="000000" w:themeColor="text1"/>
          <w:sz w:val="20"/>
          <w:szCs w:val="20"/>
          <w:vertAlign w:val="subscript"/>
        </w:rPr>
        <w:t>2</w:t>
      </w:r>
      <w:r w:rsidRPr="000D5AA9">
        <w:rPr>
          <w:rFonts w:ascii="Arial" w:hAnsi="Arial" w:cs="Arial"/>
          <w:b/>
          <w:bCs/>
          <w:i/>
          <w:iCs/>
          <w:color w:val="000000" w:themeColor="text1"/>
          <w:sz w:val="20"/>
          <w:szCs w:val="20"/>
        </w:rPr>
        <w:t>O (liquid) + 2e</w:t>
      </w:r>
      <w:r w:rsidRPr="000D5AA9">
        <w:rPr>
          <w:rFonts w:ascii="Arial" w:hAnsi="Arial" w:cs="Arial"/>
          <w:b/>
          <w:bCs/>
          <w:i/>
          <w:iCs/>
          <w:color w:val="000000" w:themeColor="text1"/>
          <w:sz w:val="20"/>
          <w:szCs w:val="20"/>
          <w:vertAlign w:val="superscript"/>
        </w:rPr>
        <w:t>–</w:t>
      </w:r>
      <w:r w:rsidRPr="000D5AA9">
        <w:rPr>
          <w:rFonts w:ascii="Arial" w:hAnsi="Arial" w:cs="Arial"/>
          <w:b/>
          <w:bCs/>
          <w:i/>
          <w:iCs/>
          <w:color w:val="000000" w:themeColor="text1"/>
          <w:sz w:val="20"/>
          <w:szCs w:val="20"/>
        </w:rPr>
        <w:t xml:space="preserve"> ↔ H</w:t>
      </w:r>
      <w:r w:rsidRPr="000D5AA9">
        <w:rPr>
          <w:rFonts w:ascii="Arial" w:hAnsi="Arial" w:cs="Arial"/>
          <w:b/>
          <w:bCs/>
          <w:i/>
          <w:iCs/>
          <w:color w:val="000000" w:themeColor="text1"/>
          <w:sz w:val="20"/>
          <w:szCs w:val="20"/>
          <w:vertAlign w:val="subscript"/>
        </w:rPr>
        <w:t xml:space="preserve">2 </w:t>
      </w:r>
      <w:r w:rsidRPr="000D5AA9">
        <w:rPr>
          <w:rFonts w:ascii="Arial" w:hAnsi="Arial" w:cs="Arial"/>
          <w:b/>
          <w:bCs/>
          <w:i/>
          <w:iCs/>
          <w:color w:val="000000" w:themeColor="text1"/>
          <w:sz w:val="20"/>
          <w:szCs w:val="20"/>
        </w:rPr>
        <w:t>(gas) + 2OH</w:t>
      </w:r>
      <w:r w:rsidRPr="000D5AA9">
        <w:rPr>
          <w:rFonts w:ascii="Arial" w:hAnsi="Arial" w:cs="Arial"/>
          <w:b/>
          <w:bCs/>
          <w:i/>
          <w:iCs/>
          <w:color w:val="000000" w:themeColor="text1"/>
          <w:sz w:val="20"/>
          <w:szCs w:val="20"/>
          <w:vertAlign w:val="superscript"/>
        </w:rPr>
        <w:t>–</w:t>
      </w:r>
      <w:r w:rsidRPr="000D5AA9">
        <w:rPr>
          <w:rFonts w:ascii="Arial" w:hAnsi="Arial" w:cs="Arial"/>
          <w:b/>
          <w:bCs/>
          <w:i/>
          <w:iCs/>
          <w:color w:val="000000" w:themeColor="text1"/>
          <w:sz w:val="20"/>
          <w:szCs w:val="20"/>
        </w:rPr>
        <w:t xml:space="preserve"> (in water)</w:t>
      </w:r>
      <w:r w:rsidRPr="000D5AA9">
        <w:rPr>
          <w:rFonts w:ascii="Arial" w:hAnsi="Arial" w:cs="Arial"/>
          <w:b/>
          <w:bCs/>
          <w:color w:val="000000" w:themeColor="text1"/>
          <w:sz w:val="20"/>
          <w:szCs w:val="20"/>
        </w:rPr>
        <w:tab/>
      </w:r>
      <w:r w:rsidRPr="000D5AA9">
        <w:rPr>
          <w:rFonts w:ascii="Arial" w:hAnsi="Arial" w:cs="Arial"/>
          <w:b/>
          <w:bCs/>
          <w:color w:val="000000" w:themeColor="text1"/>
          <w:sz w:val="20"/>
          <w:szCs w:val="20"/>
        </w:rPr>
        <w:tab/>
        <w:t>(</w:t>
      </w:r>
      <w:r w:rsidRPr="000D5AA9">
        <w:rPr>
          <w:rFonts w:ascii="Arial" w:hAnsi="Arial" w:cs="Arial"/>
          <w:color w:val="000000" w:themeColor="text1"/>
          <w:sz w:val="20"/>
          <w:szCs w:val="20"/>
        </w:rPr>
        <w:t>Eq. 3)</w:t>
      </w:r>
    </w:p>
    <w:p w14:paraId="64AA9A00" w14:textId="77777777" w:rsidR="00B4430B" w:rsidRPr="000D5AA9" w:rsidRDefault="00B4430B" w:rsidP="00B4430B">
      <w:pPr>
        <w:spacing w:before="120" w:after="0" w:line="480" w:lineRule="auto"/>
        <w:jc w:val="both"/>
        <w:rPr>
          <w:rFonts w:ascii="Arial" w:hAnsi="Arial" w:cs="Arial"/>
          <w:color w:val="000000" w:themeColor="text1"/>
          <w:sz w:val="20"/>
          <w:szCs w:val="20"/>
        </w:rPr>
      </w:pPr>
      <w:r w:rsidRPr="000D5AA9">
        <w:rPr>
          <w:rFonts w:ascii="Arial" w:hAnsi="Arial" w:cs="Arial"/>
          <w:color w:val="000000" w:themeColor="text1"/>
          <w:sz w:val="20"/>
          <w:szCs w:val="20"/>
        </w:rPr>
        <w:t xml:space="preserve">Redox potentials of reactions involving protons are pH dependent. For redox reactions where the number of electrons transferred is equal to the number of protons transferred, one can use a simplified relation </w:t>
      </w:r>
    </w:p>
    <w:p w14:paraId="7FE2EC0E" w14:textId="77777777" w:rsidR="00B4430B" w:rsidRPr="000D5AA9" w:rsidRDefault="00B4430B" w:rsidP="00B4430B">
      <w:pPr>
        <w:spacing w:before="120" w:after="0" w:line="480" w:lineRule="auto"/>
        <w:jc w:val="both"/>
        <w:rPr>
          <w:rFonts w:ascii="Arial" w:hAnsi="Arial" w:cs="Arial"/>
          <w:color w:val="000000" w:themeColor="text1"/>
          <w:sz w:val="20"/>
          <w:szCs w:val="20"/>
        </w:rPr>
      </w:pPr>
      <m:oMath>
        <m:r>
          <m:rPr>
            <m:sty m:val="bi"/>
          </m:rPr>
          <w:rPr>
            <w:rFonts w:ascii="Cambria Math" w:hAnsi="Cambria Math" w:cs="Arial"/>
            <w:color w:val="000000" w:themeColor="text1"/>
            <w:sz w:val="20"/>
            <w:szCs w:val="20"/>
          </w:rPr>
          <m:t xml:space="preserve">E= </m:t>
        </m:r>
        <m:sSub>
          <m:sSubPr>
            <m:ctrlPr>
              <w:rPr>
                <w:rFonts w:ascii="Cambria Math" w:hAnsi="Cambria Math" w:cs="Arial"/>
                <w:b/>
                <w:bCs/>
                <w:i/>
                <w:color w:val="000000" w:themeColor="text1"/>
                <w:sz w:val="20"/>
                <w:szCs w:val="20"/>
              </w:rPr>
            </m:ctrlPr>
          </m:sSubPr>
          <m:e>
            <m:r>
              <m:rPr>
                <m:sty m:val="bi"/>
              </m:rPr>
              <w:rPr>
                <w:rFonts w:ascii="Cambria Math" w:hAnsi="Cambria Math" w:cs="Arial"/>
                <w:color w:val="000000" w:themeColor="text1"/>
                <w:sz w:val="20"/>
                <w:szCs w:val="20"/>
              </w:rPr>
              <m:t>E</m:t>
            </m:r>
          </m:e>
          <m:sub>
            <m:r>
              <m:rPr>
                <m:sty m:val="bi"/>
              </m:rPr>
              <w:rPr>
                <w:rFonts w:ascii="Cambria Math" w:hAnsi="Cambria Math" w:cs="Arial"/>
                <w:color w:val="000000" w:themeColor="text1"/>
                <w:sz w:val="20"/>
                <w:szCs w:val="20"/>
              </w:rPr>
              <m:t>0</m:t>
            </m:r>
          </m:sub>
        </m:sSub>
        <m:r>
          <m:rPr>
            <m:sty m:val="bi"/>
          </m:rPr>
          <w:rPr>
            <w:rFonts w:ascii="Cambria Math" w:hAnsi="Cambria Math" w:cs="Arial"/>
            <w:color w:val="000000" w:themeColor="text1"/>
            <w:sz w:val="20"/>
            <w:szCs w:val="20"/>
          </w:rPr>
          <m:t xml:space="preserve">-59×pH </m:t>
        </m:r>
      </m:oMath>
      <w:r w:rsidRPr="000D5AA9">
        <w:rPr>
          <w:rFonts w:ascii="Arial" w:hAnsi="Arial" w:cs="Arial"/>
          <w:color w:val="000000" w:themeColor="text1"/>
          <w:sz w:val="20"/>
          <w:szCs w:val="20"/>
        </w:rPr>
        <w:tab/>
      </w:r>
      <w:r w:rsidRPr="000D5AA9">
        <w:rPr>
          <w:rFonts w:ascii="Arial" w:hAnsi="Arial" w:cs="Arial"/>
          <w:color w:val="000000" w:themeColor="text1"/>
          <w:sz w:val="20"/>
          <w:szCs w:val="20"/>
        </w:rPr>
        <w:tab/>
      </w:r>
      <w:r w:rsidRPr="000D5AA9">
        <w:rPr>
          <w:rFonts w:ascii="Arial" w:hAnsi="Arial" w:cs="Arial"/>
          <w:color w:val="000000" w:themeColor="text1"/>
          <w:sz w:val="20"/>
          <w:szCs w:val="20"/>
        </w:rPr>
        <w:tab/>
      </w:r>
      <w:r w:rsidRPr="000D5AA9">
        <w:rPr>
          <w:rFonts w:ascii="Arial" w:hAnsi="Arial" w:cs="Arial"/>
          <w:color w:val="000000" w:themeColor="text1"/>
          <w:sz w:val="20"/>
          <w:szCs w:val="20"/>
        </w:rPr>
        <w:tab/>
      </w:r>
      <w:r w:rsidRPr="000D5AA9">
        <w:rPr>
          <w:rFonts w:ascii="Arial" w:hAnsi="Arial" w:cs="Arial"/>
          <w:color w:val="000000" w:themeColor="text1"/>
          <w:sz w:val="20"/>
          <w:szCs w:val="20"/>
        </w:rPr>
        <w:tab/>
      </w:r>
      <w:r w:rsidRPr="000D5AA9">
        <w:rPr>
          <w:rFonts w:ascii="Arial" w:hAnsi="Arial" w:cs="Arial"/>
          <w:color w:val="000000" w:themeColor="text1"/>
          <w:sz w:val="20"/>
          <w:szCs w:val="20"/>
        </w:rPr>
        <w:tab/>
      </w:r>
      <w:r w:rsidRPr="000D5AA9">
        <w:rPr>
          <w:rFonts w:ascii="Arial" w:hAnsi="Arial" w:cs="Arial"/>
          <w:color w:val="000000" w:themeColor="text1"/>
          <w:sz w:val="20"/>
          <w:szCs w:val="20"/>
        </w:rPr>
        <w:tab/>
        <w:t>(Eq. 4)</w:t>
      </w:r>
    </w:p>
    <w:p w14:paraId="3F86D12B" w14:textId="77777777" w:rsidR="00B4430B" w:rsidRPr="000D5AA9" w:rsidRDefault="00B4430B" w:rsidP="00B4430B">
      <w:pPr>
        <w:spacing w:before="120" w:after="0" w:line="480" w:lineRule="auto"/>
        <w:jc w:val="both"/>
        <w:rPr>
          <w:rFonts w:ascii="Arial" w:hAnsi="Arial" w:cs="Arial"/>
          <w:color w:val="000000" w:themeColor="text1"/>
          <w:sz w:val="20"/>
          <w:szCs w:val="20"/>
        </w:rPr>
      </w:pPr>
      <w:r w:rsidRPr="000D5AA9">
        <w:rPr>
          <w:rFonts w:ascii="Arial" w:hAnsi="Arial" w:cs="Arial"/>
          <w:color w:val="000000" w:themeColor="text1"/>
          <w:sz w:val="20"/>
          <w:szCs w:val="20"/>
        </w:rPr>
        <w:t xml:space="preserve">Hence, at pH 7.0, the </w:t>
      </w:r>
      <w:r w:rsidRPr="000D5AA9">
        <w:rPr>
          <w:rFonts w:ascii="Arial" w:hAnsi="Arial" w:cs="Arial"/>
          <w:i/>
          <w:iCs/>
          <w:color w:val="000000" w:themeColor="text1"/>
          <w:sz w:val="20"/>
          <w:szCs w:val="20"/>
        </w:rPr>
        <w:t>E</w:t>
      </w:r>
      <w:r w:rsidRPr="000D5AA9">
        <w:rPr>
          <w:rFonts w:ascii="Arial" w:hAnsi="Arial" w:cs="Arial"/>
          <w:color w:val="000000" w:themeColor="text1"/>
          <w:sz w:val="20"/>
          <w:szCs w:val="20"/>
          <w:vertAlign w:val="subscript"/>
        </w:rPr>
        <w:t>0</w:t>
      </w:r>
      <w:r w:rsidRPr="000D5AA9">
        <w:rPr>
          <w:rFonts w:ascii="Arial" w:hAnsi="Arial" w:cs="Arial"/>
          <w:color w:val="000000" w:themeColor="text1"/>
          <w:sz w:val="20"/>
          <w:szCs w:val="20"/>
          <w:vertAlign w:val="superscript"/>
        </w:rPr>
        <w:t>7</w:t>
      </w:r>
      <w:r w:rsidRPr="000D5AA9">
        <w:rPr>
          <w:rFonts w:ascii="Arial" w:hAnsi="Arial" w:cs="Arial"/>
          <w:color w:val="000000" w:themeColor="text1"/>
          <w:sz w:val="20"/>
          <w:szCs w:val="20"/>
        </w:rPr>
        <w:t xml:space="preserve"> value for the hydrogen electrode is –59 mV × 7 = – 414 mV. The redox potential of the hydrogen electrode is considered as the low-potential limit of water stability; reducing agents with even lower redox potentials can decompose water into H</w:t>
      </w:r>
      <w:r w:rsidRPr="000D5AA9">
        <w:rPr>
          <w:rFonts w:ascii="Arial" w:hAnsi="Arial" w:cs="Arial"/>
          <w:color w:val="000000" w:themeColor="text1"/>
          <w:sz w:val="20"/>
          <w:szCs w:val="20"/>
          <w:vertAlign w:val="subscript"/>
        </w:rPr>
        <w:t>2</w:t>
      </w:r>
      <w:r w:rsidRPr="000D5AA9">
        <w:rPr>
          <w:rFonts w:ascii="Arial" w:hAnsi="Arial" w:cs="Arial"/>
          <w:color w:val="000000" w:themeColor="text1"/>
          <w:sz w:val="20"/>
          <w:szCs w:val="20"/>
        </w:rPr>
        <w:t xml:space="preserve"> and OH</w:t>
      </w:r>
      <w:r w:rsidRPr="000D5AA9">
        <w:rPr>
          <w:rFonts w:ascii="Arial" w:hAnsi="Arial" w:cs="Arial"/>
          <w:color w:val="000000" w:themeColor="text1"/>
          <w:sz w:val="20"/>
          <w:szCs w:val="20"/>
          <w:vertAlign w:val="superscript"/>
        </w:rPr>
        <w:t>–</w:t>
      </w:r>
      <w:r w:rsidRPr="000D5AA9">
        <w:rPr>
          <w:rFonts w:ascii="Arial" w:hAnsi="Arial" w:cs="Arial"/>
          <w:color w:val="000000" w:themeColor="text1"/>
          <w:sz w:val="20"/>
          <w:szCs w:val="20"/>
        </w:rPr>
        <w:t xml:space="preserve"> anions according to Eq. (3). </w:t>
      </w:r>
    </w:p>
    <w:p w14:paraId="62306A5B" w14:textId="20995C46" w:rsidR="00026572" w:rsidRPr="000D5AA9" w:rsidRDefault="00026572" w:rsidP="00B4430B">
      <w:pPr>
        <w:spacing w:before="120" w:after="0" w:line="480" w:lineRule="auto"/>
        <w:jc w:val="both"/>
        <w:rPr>
          <w:rFonts w:ascii="Arial" w:hAnsi="Arial" w:cs="Arial"/>
          <w:color w:val="000000" w:themeColor="text1"/>
          <w:sz w:val="20"/>
          <w:szCs w:val="20"/>
        </w:rPr>
      </w:pPr>
      <w:r w:rsidRPr="000D5AA9">
        <w:rPr>
          <w:rFonts w:ascii="Arial" w:hAnsi="Arial" w:cs="Arial"/>
          <w:color w:val="000000" w:themeColor="text1"/>
          <w:sz w:val="20"/>
          <w:szCs w:val="20"/>
        </w:rPr>
        <w:t xml:space="preserve">Another important redox reaction is the decomposition of water </w:t>
      </w:r>
      <w:proofErr w:type="gramStart"/>
      <w:r w:rsidRPr="000D5AA9">
        <w:rPr>
          <w:rFonts w:ascii="Arial" w:hAnsi="Arial" w:cs="Arial"/>
          <w:color w:val="000000" w:themeColor="text1"/>
          <w:sz w:val="20"/>
          <w:szCs w:val="20"/>
        </w:rPr>
        <w:t>at</w:t>
      </w:r>
      <w:proofErr w:type="gramEnd"/>
      <w:r w:rsidRPr="000D5AA9">
        <w:rPr>
          <w:rFonts w:ascii="Arial" w:hAnsi="Arial" w:cs="Arial"/>
          <w:color w:val="000000" w:themeColor="text1"/>
          <w:sz w:val="20"/>
          <w:szCs w:val="20"/>
        </w:rPr>
        <w:t xml:space="preserve"> very high potentials:</w:t>
      </w:r>
    </w:p>
    <w:p w14:paraId="2655AD2C" w14:textId="7409250A" w:rsidR="00026572" w:rsidRPr="000D5AA9" w:rsidRDefault="00026572" w:rsidP="00026572">
      <w:pPr>
        <w:spacing w:before="120" w:after="0" w:line="480" w:lineRule="auto"/>
        <w:jc w:val="both"/>
        <w:rPr>
          <w:rFonts w:ascii="Arial" w:hAnsi="Arial" w:cs="Arial"/>
          <w:b/>
          <w:bCs/>
          <w:color w:val="000000" w:themeColor="text1"/>
          <w:sz w:val="20"/>
          <w:szCs w:val="20"/>
        </w:rPr>
      </w:pPr>
      <w:r w:rsidRPr="000D5AA9">
        <w:rPr>
          <w:rFonts w:ascii="Arial" w:hAnsi="Arial" w:cs="Arial"/>
          <w:b/>
          <w:bCs/>
          <w:color w:val="000000" w:themeColor="text1"/>
          <w:sz w:val="20"/>
          <w:szCs w:val="20"/>
        </w:rPr>
        <w:t>O</w:t>
      </w:r>
      <w:r w:rsidRPr="000D5AA9">
        <w:rPr>
          <w:rFonts w:ascii="Arial" w:hAnsi="Arial" w:cs="Arial"/>
          <w:b/>
          <w:bCs/>
          <w:color w:val="000000" w:themeColor="text1"/>
          <w:sz w:val="20"/>
          <w:szCs w:val="20"/>
          <w:vertAlign w:val="subscript"/>
        </w:rPr>
        <w:t>2</w:t>
      </w:r>
      <w:r w:rsidRPr="000D5AA9">
        <w:rPr>
          <w:rFonts w:ascii="Arial" w:hAnsi="Arial" w:cs="Arial"/>
          <w:b/>
          <w:bCs/>
          <w:color w:val="000000" w:themeColor="text1"/>
          <w:sz w:val="20"/>
          <w:szCs w:val="20"/>
        </w:rPr>
        <w:t xml:space="preserve"> (gas) + 4H</w:t>
      </w:r>
      <w:r w:rsidRPr="000D5AA9">
        <w:rPr>
          <w:rFonts w:ascii="Arial" w:hAnsi="Arial" w:cs="Arial"/>
          <w:b/>
          <w:bCs/>
          <w:color w:val="000000" w:themeColor="text1"/>
          <w:sz w:val="20"/>
          <w:szCs w:val="20"/>
          <w:vertAlign w:val="superscript"/>
        </w:rPr>
        <w:t>+</w:t>
      </w:r>
      <w:r w:rsidRPr="000D5AA9">
        <w:rPr>
          <w:rFonts w:ascii="Arial" w:hAnsi="Arial" w:cs="Arial"/>
          <w:b/>
          <w:bCs/>
          <w:color w:val="000000" w:themeColor="text1"/>
          <w:sz w:val="20"/>
          <w:szCs w:val="20"/>
        </w:rPr>
        <w:t xml:space="preserve"> (in water) + 4e</w:t>
      </w:r>
      <w:r w:rsidRPr="000D5AA9">
        <w:rPr>
          <w:rFonts w:ascii="Arial" w:hAnsi="Arial" w:cs="Arial"/>
          <w:b/>
          <w:bCs/>
          <w:color w:val="000000" w:themeColor="text1"/>
          <w:sz w:val="20"/>
          <w:szCs w:val="20"/>
          <w:vertAlign w:val="superscript"/>
        </w:rPr>
        <w:t>–</w:t>
      </w:r>
      <w:r w:rsidRPr="000D5AA9">
        <w:rPr>
          <w:rFonts w:ascii="Arial" w:hAnsi="Arial" w:cs="Arial"/>
          <w:b/>
          <w:bCs/>
          <w:color w:val="000000" w:themeColor="text1"/>
          <w:sz w:val="20"/>
          <w:szCs w:val="20"/>
        </w:rPr>
        <w:t xml:space="preserve"> = 2H</w:t>
      </w:r>
      <w:r w:rsidRPr="000D5AA9">
        <w:rPr>
          <w:rFonts w:ascii="Arial" w:hAnsi="Arial" w:cs="Arial"/>
          <w:b/>
          <w:bCs/>
          <w:color w:val="000000" w:themeColor="text1"/>
          <w:sz w:val="20"/>
          <w:szCs w:val="20"/>
          <w:vertAlign w:val="subscript"/>
        </w:rPr>
        <w:t>2</w:t>
      </w:r>
      <w:r w:rsidRPr="000D5AA9">
        <w:rPr>
          <w:rFonts w:ascii="Arial" w:hAnsi="Arial" w:cs="Arial"/>
          <w:b/>
          <w:bCs/>
          <w:color w:val="000000" w:themeColor="text1"/>
          <w:sz w:val="20"/>
          <w:szCs w:val="20"/>
        </w:rPr>
        <w:t>O (in water)</w:t>
      </w:r>
      <w:r w:rsidR="00AF2C7B" w:rsidRPr="000D5AA9">
        <w:rPr>
          <w:rFonts w:ascii="Arial" w:hAnsi="Arial" w:cs="Arial"/>
          <w:b/>
          <w:bCs/>
          <w:color w:val="000000" w:themeColor="text1"/>
          <w:sz w:val="20"/>
          <w:szCs w:val="20"/>
        </w:rPr>
        <w:tab/>
      </w:r>
      <w:r w:rsidR="00AF2C7B" w:rsidRPr="000D5AA9">
        <w:rPr>
          <w:rFonts w:ascii="Arial" w:hAnsi="Arial" w:cs="Arial"/>
          <w:b/>
          <w:bCs/>
          <w:color w:val="000000" w:themeColor="text1"/>
          <w:sz w:val="20"/>
          <w:szCs w:val="20"/>
        </w:rPr>
        <w:tab/>
      </w:r>
      <w:r w:rsidR="00AF2C7B" w:rsidRPr="000D5AA9">
        <w:rPr>
          <w:rFonts w:ascii="Arial" w:hAnsi="Arial" w:cs="Arial"/>
          <w:b/>
          <w:bCs/>
          <w:color w:val="000000" w:themeColor="text1"/>
          <w:sz w:val="20"/>
          <w:szCs w:val="20"/>
        </w:rPr>
        <w:tab/>
      </w:r>
      <w:r w:rsidR="00AF2C7B" w:rsidRPr="000D5AA9">
        <w:rPr>
          <w:rFonts w:ascii="Arial" w:hAnsi="Arial" w:cs="Arial"/>
          <w:b/>
          <w:bCs/>
          <w:color w:val="000000" w:themeColor="text1"/>
          <w:sz w:val="20"/>
          <w:szCs w:val="20"/>
        </w:rPr>
        <w:tab/>
      </w:r>
      <w:r w:rsidR="00AF2C7B" w:rsidRPr="000D5AA9">
        <w:rPr>
          <w:rFonts w:ascii="Arial" w:hAnsi="Arial" w:cs="Arial"/>
          <w:b/>
          <w:bCs/>
          <w:color w:val="000000" w:themeColor="text1"/>
          <w:sz w:val="20"/>
          <w:szCs w:val="20"/>
        </w:rPr>
        <w:tab/>
        <w:t>(5)</w:t>
      </w:r>
    </w:p>
    <w:p w14:paraId="5D3E91D8" w14:textId="24171B43" w:rsidR="00026572" w:rsidRPr="000D5AA9" w:rsidRDefault="00AF2C7B" w:rsidP="00B4430B">
      <w:pPr>
        <w:spacing w:before="120" w:after="0" w:line="480" w:lineRule="auto"/>
        <w:jc w:val="both"/>
        <w:rPr>
          <w:rFonts w:ascii="Arial" w:hAnsi="Arial" w:cs="Arial"/>
          <w:color w:val="000000" w:themeColor="text1"/>
          <w:sz w:val="20"/>
          <w:szCs w:val="20"/>
        </w:rPr>
      </w:pPr>
      <w:r w:rsidRPr="000D5AA9">
        <w:rPr>
          <w:rFonts w:ascii="Arial" w:hAnsi="Arial" w:cs="Arial"/>
          <w:color w:val="000000" w:themeColor="text1"/>
          <w:sz w:val="20"/>
          <w:szCs w:val="20"/>
        </w:rPr>
        <w:t>The E</w:t>
      </w:r>
      <w:r w:rsidRPr="000D5AA9">
        <w:rPr>
          <w:rFonts w:ascii="Arial" w:hAnsi="Arial" w:cs="Arial"/>
          <w:color w:val="000000" w:themeColor="text1"/>
          <w:sz w:val="20"/>
          <w:szCs w:val="20"/>
          <w:vertAlign w:val="subscript"/>
        </w:rPr>
        <w:t>0</w:t>
      </w:r>
      <w:r w:rsidRPr="000D5AA9">
        <w:rPr>
          <w:rFonts w:ascii="Arial" w:hAnsi="Arial" w:cs="Arial"/>
          <w:color w:val="000000" w:themeColor="text1"/>
          <w:sz w:val="20"/>
          <w:szCs w:val="20"/>
          <w:vertAlign w:val="superscript"/>
        </w:rPr>
        <w:t>7</w:t>
      </w:r>
      <w:r w:rsidRPr="000D5AA9">
        <w:rPr>
          <w:rFonts w:ascii="Arial" w:hAnsi="Arial" w:cs="Arial"/>
          <w:color w:val="000000" w:themeColor="text1"/>
          <w:sz w:val="20"/>
          <w:szCs w:val="20"/>
        </w:rPr>
        <w:t xml:space="preserve"> value of this reaction is +820 mV. </w:t>
      </w:r>
    </w:p>
    <w:p w14:paraId="4EC564F8" w14:textId="13A8C92F" w:rsidR="00B4430B" w:rsidRPr="000D5AA9" w:rsidRDefault="00B4430B" w:rsidP="00B4430B">
      <w:pPr>
        <w:spacing w:before="120" w:after="0" w:line="480" w:lineRule="auto"/>
        <w:jc w:val="both"/>
        <w:rPr>
          <w:rFonts w:ascii="Arial" w:hAnsi="Arial" w:cs="Arial"/>
          <w:color w:val="000000" w:themeColor="text1"/>
          <w:sz w:val="20"/>
          <w:szCs w:val="20"/>
        </w:rPr>
      </w:pPr>
      <w:r w:rsidRPr="000D5AA9">
        <w:rPr>
          <w:rFonts w:ascii="Arial" w:hAnsi="Arial" w:cs="Arial"/>
          <w:color w:val="000000" w:themeColor="text1"/>
          <w:sz w:val="20"/>
          <w:szCs w:val="20"/>
        </w:rPr>
        <w:t>Fig. S</w:t>
      </w:r>
      <w:r w:rsidR="005A000A" w:rsidRPr="000D5AA9">
        <w:rPr>
          <w:rFonts w:ascii="Arial" w:hAnsi="Arial" w:cs="Arial"/>
          <w:color w:val="000000" w:themeColor="text1"/>
          <w:sz w:val="20"/>
          <w:szCs w:val="20"/>
        </w:rPr>
        <w:t>2</w:t>
      </w:r>
      <w:r w:rsidRPr="000D5AA9">
        <w:rPr>
          <w:rFonts w:ascii="Arial" w:hAnsi="Arial" w:cs="Arial"/>
          <w:color w:val="000000" w:themeColor="text1"/>
          <w:sz w:val="20"/>
          <w:szCs w:val="20"/>
        </w:rPr>
        <w:t>.1. shows typical organic and inorganic redox half-reactions (redox pairs) with the values of their standard redox potentials at pH value of 7.0 (</w:t>
      </w:r>
      <w:bookmarkStart w:id="6" w:name="_Hlk176518921"/>
      <w:r w:rsidRPr="000D5AA9">
        <w:rPr>
          <w:rFonts w:ascii="Arial" w:hAnsi="Arial" w:cs="Arial"/>
          <w:i/>
          <w:iCs/>
          <w:color w:val="000000" w:themeColor="text1"/>
          <w:sz w:val="20"/>
          <w:szCs w:val="20"/>
        </w:rPr>
        <w:t>E</w:t>
      </w:r>
      <w:r w:rsidRPr="000D5AA9">
        <w:rPr>
          <w:rFonts w:ascii="Arial" w:hAnsi="Arial" w:cs="Arial"/>
          <w:color w:val="000000" w:themeColor="text1"/>
          <w:sz w:val="20"/>
          <w:szCs w:val="20"/>
          <w:vertAlign w:val="subscript"/>
        </w:rPr>
        <w:t>0</w:t>
      </w:r>
      <w:r w:rsidRPr="000D5AA9">
        <w:rPr>
          <w:rFonts w:ascii="Arial" w:hAnsi="Arial" w:cs="Arial"/>
          <w:color w:val="000000" w:themeColor="text1"/>
          <w:sz w:val="20"/>
          <w:szCs w:val="20"/>
          <w:vertAlign w:val="superscript"/>
        </w:rPr>
        <w:t>7</w:t>
      </w:r>
      <w:bookmarkEnd w:id="6"/>
      <w:r w:rsidRPr="000D5AA9">
        <w:rPr>
          <w:rFonts w:ascii="Arial" w:hAnsi="Arial" w:cs="Arial"/>
          <w:color w:val="000000" w:themeColor="text1"/>
          <w:sz w:val="20"/>
          <w:szCs w:val="20"/>
        </w:rPr>
        <w:t>) which is considered as standard in biochemical literature.</w:t>
      </w:r>
      <w:bookmarkStart w:id="7" w:name="_Hlk167785287"/>
    </w:p>
    <w:p w14:paraId="1D292149" w14:textId="77777777" w:rsidR="00421645" w:rsidRPr="000D5AA9" w:rsidRDefault="00421645" w:rsidP="00421645">
      <w:pPr>
        <w:spacing w:before="120" w:after="0"/>
        <w:jc w:val="both"/>
        <w:rPr>
          <w:rFonts w:ascii="Arial" w:hAnsi="Arial" w:cs="Arial"/>
          <w:color w:val="000000" w:themeColor="text1"/>
          <w:sz w:val="20"/>
          <w:szCs w:val="20"/>
        </w:rPr>
      </w:pPr>
      <w:r w:rsidRPr="000D5AA9">
        <w:rPr>
          <w:rFonts w:ascii="Arial" w:hAnsi="Arial" w:cs="Arial"/>
          <w:noProof/>
          <w:color w:val="000000" w:themeColor="text1"/>
          <w:sz w:val="20"/>
          <w:szCs w:val="20"/>
        </w:rPr>
        <w:lastRenderedPageBreak/>
        <w:drawing>
          <wp:inline distT="0" distB="0" distL="0" distR="0" wp14:anchorId="701F435A" wp14:editId="4A013F06">
            <wp:extent cx="5760720" cy="4686124"/>
            <wp:effectExtent l="0" t="0" r="0" b="635"/>
            <wp:docPr id="1871227524" name="Grafik 1"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227524" name="Grafik 1" descr="Ein Bild, das Text, Screenshot, Diagramm, Reihe enthält.&#10;&#10;Automatisch generierte Beschreibung"/>
                    <pic:cNvPicPr/>
                  </pic:nvPicPr>
                  <pic:blipFill>
                    <a:blip r:embed="rId23"/>
                    <a:stretch>
                      <a:fillRect/>
                    </a:stretch>
                  </pic:blipFill>
                  <pic:spPr>
                    <a:xfrm>
                      <a:off x="0" y="0"/>
                      <a:ext cx="5760720" cy="4686124"/>
                    </a:xfrm>
                    <a:prstGeom prst="rect">
                      <a:avLst/>
                    </a:prstGeom>
                  </pic:spPr>
                </pic:pic>
              </a:graphicData>
            </a:graphic>
          </wp:inline>
        </w:drawing>
      </w:r>
    </w:p>
    <w:p w14:paraId="4EAA8184" w14:textId="7D0BA3D8" w:rsidR="00421645" w:rsidRPr="000D5AA9" w:rsidRDefault="00B4430B" w:rsidP="00421645">
      <w:pPr>
        <w:spacing w:before="120" w:after="0"/>
        <w:jc w:val="both"/>
        <w:rPr>
          <w:rFonts w:ascii="Arial" w:hAnsi="Arial" w:cs="Arial"/>
          <w:color w:val="000000" w:themeColor="text1"/>
          <w:sz w:val="20"/>
          <w:szCs w:val="20"/>
        </w:rPr>
      </w:pPr>
      <w:r w:rsidRPr="000D5AA9">
        <w:rPr>
          <w:rFonts w:ascii="Arial" w:hAnsi="Arial" w:cs="Arial"/>
          <w:color w:val="000000" w:themeColor="text1"/>
          <w:sz w:val="20"/>
          <w:szCs w:val="20"/>
        </w:rPr>
        <w:t>Figure S</w:t>
      </w:r>
      <w:r w:rsidR="00105B01" w:rsidRPr="000D5AA9">
        <w:rPr>
          <w:rFonts w:ascii="Arial" w:hAnsi="Arial" w:cs="Arial"/>
          <w:color w:val="000000" w:themeColor="text1"/>
          <w:sz w:val="20"/>
          <w:szCs w:val="20"/>
        </w:rPr>
        <w:t>2</w:t>
      </w:r>
      <w:r w:rsidRPr="000D5AA9">
        <w:rPr>
          <w:rFonts w:ascii="Arial" w:hAnsi="Arial" w:cs="Arial"/>
          <w:color w:val="000000" w:themeColor="text1"/>
          <w:sz w:val="20"/>
          <w:szCs w:val="20"/>
        </w:rPr>
        <w:t xml:space="preserve">.1. </w:t>
      </w:r>
      <w:bookmarkEnd w:id="7"/>
      <w:r w:rsidR="00421645" w:rsidRPr="000D5AA9">
        <w:rPr>
          <w:rFonts w:ascii="Arial" w:hAnsi="Arial" w:cs="Arial"/>
          <w:color w:val="000000" w:themeColor="text1"/>
          <w:sz w:val="20"/>
          <w:szCs w:val="20"/>
        </w:rPr>
        <w:t xml:space="preserve">Redox potentials and oxygen fugacity </w:t>
      </w:r>
      <w:r w:rsidR="00421645" w:rsidRPr="000D5AA9">
        <w:rPr>
          <w:rFonts w:ascii="Arial" w:hAnsi="Arial" w:cs="Arial"/>
          <w:i/>
          <w:iCs/>
          <w:color w:val="000000" w:themeColor="text1"/>
          <w:sz w:val="20"/>
          <w:szCs w:val="20"/>
        </w:rPr>
        <w:t>f</w:t>
      </w:r>
      <w:r w:rsidR="00421645" w:rsidRPr="000D5AA9">
        <w:rPr>
          <w:rFonts w:ascii="Arial" w:hAnsi="Arial" w:cs="Arial"/>
          <w:color w:val="000000" w:themeColor="text1"/>
          <w:sz w:val="20"/>
          <w:szCs w:val="20"/>
        </w:rPr>
        <w:t>(O</w:t>
      </w:r>
      <w:r w:rsidR="00421645" w:rsidRPr="000D5AA9">
        <w:rPr>
          <w:rFonts w:ascii="Arial" w:hAnsi="Arial" w:cs="Arial"/>
          <w:color w:val="000000" w:themeColor="text1"/>
          <w:sz w:val="20"/>
          <w:szCs w:val="20"/>
          <w:vertAlign w:val="subscript"/>
        </w:rPr>
        <w:t>2</w:t>
      </w:r>
      <w:r w:rsidR="00421645" w:rsidRPr="000D5AA9">
        <w:rPr>
          <w:rFonts w:ascii="Arial" w:hAnsi="Arial" w:cs="Arial"/>
          <w:color w:val="000000" w:themeColor="text1"/>
          <w:sz w:val="20"/>
          <w:szCs w:val="20"/>
        </w:rPr>
        <w:t xml:space="preserve">). </w:t>
      </w:r>
      <w:proofErr w:type="gramStart"/>
      <w:r w:rsidR="00421645" w:rsidRPr="000D5AA9">
        <w:rPr>
          <w:rFonts w:ascii="Arial" w:hAnsi="Arial" w:cs="Arial"/>
          <w:b/>
          <w:bCs/>
          <w:color w:val="000000" w:themeColor="text1"/>
          <w:sz w:val="20"/>
          <w:szCs w:val="20"/>
        </w:rPr>
        <w:t>A</w:t>
      </w:r>
      <w:r w:rsidR="00421645" w:rsidRPr="000D5AA9">
        <w:rPr>
          <w:rFonts w:ascii="Arial" w:hAnsi="Arial" w:cs="Arial"/>
          <w:color w:val="000000" w:themeColor="text1"/>
          <w:sz w:val="20"/>
          <w:szCs w:val="20"/>
        </w:rPr>
        <w:t>,</w:t>
      </w:r>
      <w:proofErr w:type="gramEnd"/>
      <w:r w:rsidR="00421645" w:rsidRPr="000D5AA9">
        <w:rPr>
          <w:rFonts w:ascii="Arial" w:hAnsi="Arial" w:cs="Arial"/>
          <w:color w:val="000000" w:themeColor="text1"/>
          <w:sz w:val="20"/>
          <w:szCs w:val="20"/>
        </w:rPr>
        <w:t xml:space="preserve"> Redox potentials of biologically relevant redox reactions.  Left, biologically relevant half-reactions; right, operative redox ranges of main redox cofactors. The difference between the redox potentials of two half-reactions corresponds to the free energy of the redox reaction between them.  Spontaneous electron transfer occurs when the redox potential of the electron-donating half-reaction is more negative than that of the electron-receiving half-reaction. The plot is based on data compiled from </w:t>
      </w:r>
      <w:r w:rsidR="0072273D" w:rsidRPr="000D5AA9">
        <w:rPr>
          <w:rFonts w:ascii="Arial" w:hAnsi="Arial" w:cs="Arial"/>
          <w:noProof/>
          <w:color w:val="000000" w:themeColor="text1"/>
          <w:sz w:val="20"/>
          <w:szCs w:val="20"/>
        </w:rPr>
        <w:t>[36-41]</w:t>
      </w:r>
      <w:r w:rsidR="00421645" w:rsidRPr="000D5AA9">
        <w:rPr>
          <w:rFonts w:ascii="Arial" w:hAnsi="Arial" w:cs="Arial"/>
          <w:color w:val="000000" w:themeColor="text1"/>
          <w:sz w:val="20"/>
          <w:szCs w:val="20"/>
        </w:rPr>
        <w:t xml:space="preserve">. </w:t>
      </w:r>
      <w:r w:rsidR="00421645" w:rsidRPr="000D5AA9">
        <w:rPr>
          <w:rFonts w:ascii="Arial" w:hAnsi="Arial" w:cs="Arial"/>
          <w:b/>
          <w:bCs/>
          <w:color w:val="000000" w:themeColor="text1"/>
          <w:sz w:val="20"/>
          <w:szCs w:val="20"/>
        </w:rPr>
        <w:t>B</w:t>
      </w:r>
      <w:r w:rsidR="00421645" w:rsidRPr="000D5AA9">
        <w:rPr>
          <w:rFonts w:ascii="Arial" w:hAnsi="Arial" w:cs="Arial"/>
          <w:color w:val="000000" w:themeColor="text1"/>
          <w:sz w:val="20"/>
          <w:szCs w:val="20"/>
        </w:rPr>
        <w:t>, Stepwise reduction of CO</w:t>
      </w:r>
      <w:r w:rsidR="00421645" w:rsidRPr="000D5AA9">
        <w:rPr>
          <w:rFonts w:ascii="Arial" w:hAnsi="Arial" w:cs="Arial"/>
          <w:color w:val="000000" w:themeColor="text1"/>
          <w:sz w:val="20"/>
          <w:szCs w:val="20"/>
          <w:vertAlign w:val="subscript"/>
        </w:rPr>
        <w:t>2</w:t>
      </w:r>
      <w:r w:rsidR="00421645" w:rsidRPr="000D5AA9">
        <w:rPr>
          <w:rFonts w:ascii="Arial" w:hAnsi="Arial" w:cs="Arial"/>
          <w:color w:val="000000" w:themeColor="text1"/>
          <w:sz w:val="20"/>
          <w:szCs w:val="20"/>
        </w:rPr>
        <w:t xml:space="preserve"> to methane, modified from </w:t>
      </w:r>
      <w:r w:rsidR="0072273D" w:rsidRPr="000D5AA9">
        <w:rPr>
          <w:rFonts w:ascii="Arial" w:hAnsi="Arial" w:cs="Arial"/>
          <w:noProof/>
          <w:color w:val="000000" w:themeColor="text1"/>
          <w:sz w:val="20"/>
          <w:szCs w:val="20"/>
        </w:rPr>
        <w:t>[39]</w:t>
      </w:r>
      <w:r w:rsidR="00421645" w:rsidRPr="000D5AA9">
        <w:rPr>
          <w:rFonts w:ascii="Arial" w:hAnsi="Arial" w:cs="Arial"/>
          <w:color w:val="000000" w:themeColor="text1"/>
          <w:sz w:val="20"/>
          <w:szCs w:val="20"/>
        </w:rPr>
        <w:t xml:space="preserve">. </w:t>
      </w:r>
      <w:r w:rsidR="00421645" w:rsidRPr="000D5AA9">
        <w:rPr>
          <w:rFonts w:ascii="Arial" w:hAnsi="Arial" w:cs="Arial"/>
          <w:b/>
          <w:bCs/>
          <w:color w:val="000000" w:themeColor="text1"/>
          <w:sz w:val="20"/>
          <w:szCs w:val="20"/>
        </w:rPr>
        <w:t xml:space="preserve">C, </w:t>
      </w:r>
      <w:r w:rsidR="00421645" w:rsidRPr="000D5AA9">
        <w:rPr>
          <w:rFonts w:ascii="Arial" w:hAnsi="Arial" w:cs="Arial"/>
          <w:i/>
          <w:iCs/>
          <w:color w:val="000000" w:themeColor="text1"/>
          <w:sz w:val="20"/>
          <w:szCs w:val="20"/>
          <w:shd w:val="clear" w:color="auto" w:fill="FFFFFF"/>
        </w:rPr>
        <w:t>f</w:t>
      </w:r>
      <w:r w:rsidR="00421645" w:rsidRPr="000D5AA9">
        <w:rPr>
          <w:rFonts w:ascii="Arial" w:hAnsi="Arial" w:cs="Arial"/>
          <w:color w:val="000000" w:themeColor="text1"/>
          <w:sz w:val="20"/>
          <w:szCs w:val="20"/>
          <w:shd w:val="clear" w:color="auto" w:fill="FFFFFF"/>
        </w:rPr>
        <w:t>(O</w:t>
      </w:r>
      <w:r w:rsidR="00421645" w:rsidRPr="000D5AA9">
        <w:rPr>
          <w:rFonts w:ascii="Arial" w:hAnsi="Arial" w:cs="Arial"/>
          <w:color w:val="000000" w:themeColor="text1"/>
          <w:sz w:val="20"/>
          <w:szCs w:val="20"/>
          <w:shd w:val="clear" w:color="auto" w:fill="FFFFFF"/>
          <w:vertAlign w:val="subscript"/>
        </w:rPr>
        <w:t>2</w:t>
      </w:r>
      <w:r w:rsidR="00421645" w:rsidRPr="000D5AA9">
        <w:rPr>
          <w:rFonts w:ascii="Arial" w:hAnsi="Arial" w:cs="Arial"/>
          <w:color w:val="000000" w:themeColor="text1"/>
          <w:sz w:val="20"/>
          <w:szCs w:val="20"/>
          <w:shd w:val="clear" w:color="auto" w:fill="FFFFFF"/>
        </w:rPr>
        <w:t>)</w:t>
      </w:r>
      <w:r w:rsidR="00421645" w:rsidRPr="000D5AA9">
        <w:rPr>
          <w:rFonts w:ascii="Arial" w:hAnsi="Arial" w:cs="Arial"/>
          <w:color w:val="000000" w:themeColor="text1"/>
          <w:sz w:val="20"/>
          <w:szCs w:val="20"/>
        </w:rPr>
        <w:t xml:space="preserve">-temperature diagram. Log oxygen fugacity vs temperature at 1 bar pressure for common buffer assemblages, plotted using algorithms compiled by B. R. Frost </w:t>
      </w:r>
      <w:r w:rsidR="0072273D" w:rsidRPr="000D5AA9">
        <w:rPr>
          <w:rFonts w:ascii="Arial" w:hAnsi="Arial" w:cs="Arial"/>
          <w:noProof/>
          <w:color w:val="000000" w:themeColor="text1"/>
          <w:sz w:val="20"/>
          <w:szCs w:val="20"/>
        </w:rPr>
        <w:t>[42]</w:t>
      </w:r>
      <w:r w:rsidR="00421645" w:rsidRPr="000D5AA9">
        <w:rPr>
          <w:rFonts w:ascii="Arial" w:hAnsi="Arial" w:cs="Arial"/>
          <w:color w:val="000000" w:themeColor="text1"/>
          <w:sz w:val="20"/>
          <w:szCs w:val="20"/>
        </w:rPr>
        <w:t>.</w:t>
      </w:r>
      <w:ins w:id="8" w:author="Armen Mulkidjanian" w:date="2024-06-27T13:26:00Z">
        <w:r w:rsidR="00421645" w:rsidRPr="000D5AA9">
          <w:rPr>
            <w:rFonts w:ascii="Arial" w:hAnsi="Arial" w:cs="Arial"/>
            <w:color w:val="000000" w:themeColor="text1"/>
            <w:sz w:val="20"/>
            <w:szCs w:val="20"/>
          </w:rPr>
          <w:t xml:space="preserve"> </w:t>
        </w:r>
      </w:ins>
      <w:r w:rsidR="00421645" w:rsidRPr="000D5AA9">
        <w:rPr>
          <w:rFonts w:ascii="Arial" w:hAnsi="Arial" w:cs="Arial"/>
          <w:color w:val="000000" w:themeColor="text1"/>
          <w:sz w:val="20"/>
          <w:szCs w:val="20"/>
        </w:rPr>
        <w:t>The FMQ buffer is characterized by the reaction of partial reduction of Fe</w:t>
      </w:r>
      <w:r w:rsidR="00421645" w:rsidRPr="000D5AA9">
        <w:rPr>
          <w:rFonts w:ascii="Arial" w:hAnsi="Arial" w:cs="Arial"/>
          <w:color w:val="000000" w:themeColor="text1"/>
          <w:sz w:val="20"/>
          <w:szCs w:val="20"/>
          <w:vertAlign w:val="superscript"/>
        </w:rPr>
        <w:t>3+</w:t>
      </w:r>
      <w:r w:rsidR="00421645" w:rsidRPr="000D5AA9">
        <w:rPr>
          <w:rFonts w:ascii="Arial" w:hAnsi="Arial" w:cs="Arial"/>
          <w:color w:val="000000" w:themeColor="text1"/>
          <w:sz w:val="20"/>
          <w:szCs w:val="20"/>
        </w:rPr>
        <w:t xml:space="preserve"> to Fe</w:t>
      </w:r>
      <w:r w:rsidR="00421645" w:rsidRPr="000D5AA9">
        <w:rPr>
          <w:rFonts w:ascii="Arial" w:hAnsi="Arial" w:cs="Arial"/>
          <w:color w:val="000000" w:themeColor="text1"/>
          <w:sz w:val="20"/>
          <w:szCs w:val="20"/>
          <w:vertAlign w:val="superscript"/>
        </w:rPr>
        <w:t>2+</w:t>
      </w:r>
      <w:r w:rsidR="00421645" w:rsidRPr="000D5AA9">
        <w:rPr>
          <w:rFonts w:ascii="Arial" w:hAnsi="Arial" w:cs="Arial"/>
          <w:color w:val="000000" w:themeColor="text1"/>
          <w:sz w:val="20"/>
          <w:szCs w:val="20"/>
        </w:rPr>
        <w:t xml:space="preserve"> (3Fe</w:t>
      </w:r>
      <w:r w:rsidR="00421645" w:rsidRPr="000D5AA9">
        <w:rPr>
          <w:rFonts w:ascii="Arial" w:hAnsi="Arial" w:cs="Arial"/>
          <w:color w:val="000000" w:themeColor="text1"/>
          <w:sz w:val="20"/>
          <w:szCs w:val="20"/>
          <w:vertAlign w:val="subscript"/>
        </w:rPr>
        <w:t>2</w:t>
      </w:r>
      <w:r w:rsidR="00421645" w:rsidRPr="000D5AA9">
        <w:rPr>
          <w:rFonts w:ascii="Arial" w:hAnsi="Arial" w:cs="Arial"/>
          <w:color w:val="000000" w:themeColor="text1"/>
          <w:sz w:val="20"/>
          <w:szCs w:val="20"/>
        </w:rPr>
        <w:t>SiO</w:t>
      </w:r>
      <w:r w:rsidR="00421645" w:rsidRPr="000D5AA9">
        <w:rPr>
          <w:rFonts w:ascii="Arial" w:hAnsi="Arial" w:cs="Arial"/>
          <w:color w:val="000000" w:themeColor="text1"/>
          <w:sz w:val="20"/>
          <w:szCs w:val="20"/>
          <w:vertAlign w:val="subscript"/>
        </w:rPr>
        <w:t>4</w:t>
      </w:r>
      <w:r w:rsidR="00421645" w:rsidRPr="000D5AA9">
        <w:rPr>
          <w:rFonts w:ascii="Arial" w:hAnsi="Arial" w:cs="Arial"/>
          <w:color w:val="000000" w:themeColor="text1"/>
          <w:sz w:val="20"/>
          <w:szCs w:val="20"/>
        </w:rPr>
        <w:t xml:space="preserve"> + O</w:t>
      </w:r>
      <w:r w:rsidR="00421645" w:rsidRPr="000D5AA9">
        <w:rPr>
          <w:rFonts w:ascii="Arial" w:hAnsi="Arial" w:cs="Arial"/>
          <w:color w:val="000000" w:themeColor="text1"/>
          <w:sz w:val="20"/>
          <w:szCs w:val="20"/>
          <w:vertAlign w:val="subscript"/>
        </w:rPr>
        <w:t>2</w:t>
      </w:r>
      <w:r w:rsidR="00421645" w:rsidRPr="000D5AA9">
        <w:rPr>
          <w:rFonts w:ascii="Arial" w:hAnsi="Arial" w:cs="Arial"/>
          <w:color w:val="000000" w:themeColor="text1"/>
          <w:sz w:val="20"/>
          <w:szCs w:val="20"/>
        </w:rPr>
        <w:t xml:space="preserve"> = 2Fe</w:t>
      </w:r>
      <w:r w:rsidR="00421645" w:rsidRPr="000D5AA9">
        <w:rPr>
          <w:rFonts w:ascii="Arial" w:hAnsi="Arial" w:cs="Arial"/>
          <w:color w:val="000000" w:themeColor="text1"/>
          <w:sz w:val="20"/>
          <w:szCs w:val="20"/>
          <w:vertAlign w:val="subscript"/>
        </w:rPr>
        <w:t>3</w:t>
      </w:r>
      <w:r w:rsidR="00421645" w:rsidRPr="000D5AA9">
        <w:rPr>
          <w:rFonts w:ascii="Arial" w:hAnsi="Arial" w:cs="Arial"/>
          <w:color w:val="000000" w:themeColor="text1"/>
          <w:sz w:val="20"/>
          <w:szCs w:val="20"/>
        </w:rPr>
        <w:t>O</w:t>
      </w:r>
      <w:r w:rsidR="00421645" w:rsidRPr="000D5AA9">
        <w:rPr>
          <w:rFonts w:ascii="Arial" w:hAnsi="Arial" w:cs="Arial"/>
          <w:color w:val="000000" w:themeColor="text1"/>
          <w:sz w:val="20"/>
          <w:szCs w:val="20"/>
          <w:vertAlign w:val="subscript"/>
        </w:rPr>
        <w:t>4</w:t>
      </w:r>
      <w:r w:rsidR="00421645" w:rsidRPr="000D5AA9">
        <w:rPr>
          <w:rFonts w:ascii="Arial" w:hAnsi="Arial" w:cs="Arial"/>
          <w:color w:val="000000" w:themeColor="text1"/>
          <w:sz w:val="20"/>
          <w:szCs w:val="20"/>
        </w:rPr>
        <w:t xml:space="preserve"> + 3SiO</w:t>
      </w:r>
      <w:r w:rsidR="00421645" w:rsidRPr="000D5AA9">
        <w:rPr>
          <w:rFonts w:ascii="Arial" w:hAnsi="Arial" w:cs="Arial"/>
          <w:color w:val="000000" w:themeColor="text1"/>
          <w:sz w:val="20"/>
          <w:szCs w:val="20"/>
          <w:vertAlign w:val="subscript"/>
        </w:rPr>
        <w:t>2</w:t>
      </w:r>
      <w:r w:rsidR="00421645" w:rsidRPr="000D5AA9">
        <w:rPr>
          <w:rFonts w:ascii="Arial" w:hAnsi="Arial" w:cs="Arial"/>
          <w:color w:val="000000" w:themeColor="text1"/>
          <w:sz w:val="20"/>
          <w:szCs w:val="20"/>
        </w:rPr>
        <w:t>), the IW redox buffer is characterized by the reaction of partial reduction of Fe</w:t>
      </w:r>
      <w:r w:rsidR="00421645" w:rsidRPr="000D5AA9">
        <w:rPr>
          <w:rFonts w:ascii="Arial" w:hAnsi="Arial" w:cs="Arial"/>
          <w:color w:val="000000" w:themeColor="text1"/>
          <w:sz w:val="20"/>
          <w:szCs w:val="20"/>
          <w:vertAlign w:val="superscript"/>
        </w:rPr>
        <w:t>2+</w:t>
      </w:r>
      <w:r w:rsidR="00421645" w:rsidRPr="000D5AA9">
        <w:rPr>
          <w:rFonts w:ascii="Arial" w:hAnsi="Arial" w:cs="Arial"/>
          <w:color w:val="000000" w:themeColor="text1"/>
          <w:sz w:val="20"/>
          <w:szCs w:val="20"/>
        </w:rPr>
        <w:t xml:space="preserve"> of </w:t>
      </w:r>
      <w:proofErr w:type="spellStart"/>
      <w:r w:rsidR="00421645" w:rsidRPr="000D5AA9">
        <w:rPr>
          <w:rFonts w:ascii="Arial" w:hAnsi="Arial" w:cs="Arial"/>
          <w:color w:val="000000" w:themeColor="text1"/>
          <w:sz w:val="20"/>
          <w:szCs w:val="20"/>
        </w:rPr>
        <w:t>wustite</w:t>
      </w:r>
      <w:proofErr w:type="spellEnd"/>
      <w:r w:rsidR="00421645" w:rsidRPr="000D5AA9">
        <w:rPr>
          <w:rFonts w:ascii="Arial" w:hAnsi="Arial" w:cs="Arial"/>
          <w:color w:val="000000" w:themeColor="text1"/>
          <w:sz w:val="20"/>
          <w:szCs w:val="20"/>
        </w:rPr>
        <w:t xml:space="preserve"> to metallic iron Fe</w:t>
      </w:r>
      <w:r w:rsidR="00421645" w:rsidRPr="000D5AA9">
        <w:rPr>
          <w:rFonts w:ascii="Arial" w:hAnsi="Arial" w:cs="Arial"/>
          <w:color w:val="000000" w:themeColor="text1"/>
          <w:sz w:val="20"/>
          <w:szCs w:val="20"/>
          <w:vertAlign w:val="superscript"/>
        </w:rPr>
        <w:t>0</w:t>
      </w:r>
      <w:r w:rsidR="00421645" w:rsidRPr="000D5AA9">
        <w:rPr>
          <w:rFonts w:ascii="Arial" w:hAnsi="Arial" w:cs="Arial"/>
          <w:color w:val="000000" w:themeColor="text1"/>
          <w:sz w:val="20"/>
          <w:szCs w:val="20"/>
        </w:rPr>
        <w:t>, [2(1-x)Fe</w:t>
      </w:r>
      <w:r w:rsidR="00421645" w:rsidRPr="000D5AA9">
        <w:rPr>
          <w:rFonts w:ascii="Arial" w:hAnsi="Arial" w:cs="Arial"/>
          <w:color w:val="000000" w:themeColor="text1"/>
          <w:sz w:val="20"/>
          <w:szCs w:val="20"/>
          <w:vertAlign w:val="superscript"/>
        </w:rPr>
        <w:t>0</w:t>
      </w:r>
      <w:r w:rsidR="00421645" w:rsidRPr="000D5AA9">
        <w:rPr>
          <w:rFonts w:ascii="Arial" w:hAnsi="Arial" w:cs="Arial"/>
          <w:color w:val="000000" w:themeColor="text1"/>
          <w:sz w:val="20"/>
          <w:szCs w:val="20"/>
        </w:rPr>
        <w:t xml:space="preserve"> + O</w:t>
      </w:r>
      <w:r w:rsidR="00421645" w:rsidRPr="000D5AA9">
        <w:rPr>
          <w:rFonts w:ascii="Arial" w:hAnsi="Arial" w:cs="Arial"/>
          <w:color w:val="000000" w:themeColor="text1"/>
          <w:sz w:val="20"/>
          <w:szCs w:val="20"/>
          <w:vertAlign w:val="subscript"/>
        </w:rPr>
        <w:t>2</w:t>
      </w:r>
      <w:r w:rsidR="00421645" w:rsidRPr="000D5AA9">
        <w:rPr>
          <w:rFonts w:ascii="Arial" w:hAnsi="Arial" w:cs="Arial"/>
          <w:color w:val="000000" w:themeColor="text1"/>
          <w:sz w:val="20"/>
          <w:szCs w:val="20"/>
        </w:rPr>
        <w:t xml:space="preserve"> = 2 Fe(1-x)O], the IQF buffer is characterized by the reaction of reduction of fayalite to metallic iron Fe</w:t>
      </w:r>
      <w:r w:rsidR="00421645" w:rsidRPr="000D5AA9">
        <w:rPr>
          <w:rFonts w:ascii="Arial" w:hAnsi="Arial" w:cs="Arial"/>
          <w:color w:val="000000" w:themeColor="text1"/>
          <w:sz w:val="20"/>
          <w:szCs w:val="20"/>
          <w:vertAlign w:val="superscript"/>
        </w:rPr>
        <w:t>0</w:t>
      </w:r>
      <w:r w:rsidR="00421645" w:rsidRPr="000D5AA9">
        <w:rPr>
          <w:rFonts w:ascii="Arial" w:hAnsi="Arial" w:cs="Arial"/>
          <w:color w:val="000000" w:themeColor="text1"/>
          <w:sz w:val="20"/>
          <w:szCs w:val="20"/>
        </w:rPr>
        <w:t>, SiO</w:t>
      </w:r>
      <w:r w:rsidR="00421645" w:rsidRPr="000D5AA9">
        <w:rPr>
          <w:rFonts w:ascii="Arial" w:hAnsi="Arial" w:cs="Arial"/>
          <w:color w:val="000000" w:themeColor="text1"/>
          <w:sz w:val="20"/>
          <w:szCs w:val="20"/>
          <w:vertAlign w:val="subscript"/>
        </w:rPr>
        <w:t>2</w:t>
      </w:r>
      <w:r w:rsidR="00421645" w:rsidRPr="000D5AA9">
        <w:rPr>
          <w:rFonts w:ascii="Arial" w:hAnsi="Arial" w:cs="Arial"/>
          <w:color w:val="000000" w:themeColor="text1"/>
          <w:sz w:val="20"/>
          <w:szCs w:val="20"/>
        </w:rPr>
        <w:t xml:space="preserve"> + 2Fe</w:t>
      </w:r>
      <w:r w:rsidR="00421645" w:rsidRPr="000D5AA9">
        <w:rPr>
          <w:rFonts w:ascii="Arial" w:hAnsi="Arial" w:cs="Arial"/>
          <w:color w:val="000000" w:themeColor="text1"/>
          <w:sz w:val="20"/>
          <w:szCs w:val="20"/>
          <w:vertAlign w:val="superscript"/>
        </w:rPr>
        <w:t>0</w:t>
      </w:r>
      <w:r w:rsidR="00421645" w:rsidRPr="000D5AA9">
        <w:rPr>
          <w:rFonts w:ascii="Arial" w:hAnsi="Arial" w:cs="Arial"/>
          <w:color w:val="000000" w:themeColor="text1"/>
          <w:sz w:val="20"/>
          <w:szCs w:val="20"/>
        </w:rPr>
        <w:t xml:space="preserve"> + O</w:t>
      </w:r>
      <w:r w:rsidR="00421645" w:rsidRPr="000D5AA9">
        <w:rPr>
          <w:rFonts w:ascii="Arial" w:hAnsi="Arial" w:cs="Arial"/>
          <w:color w:val="000000" w:themeColor="text1"/>
          <w:sz w:val="20"/>
          <w:szCs w:val="20"/>
          <w:vertAlign w:val="subscript"/>
        </w:rPr>
        <w:t>2</w:t>
      </w:r>
      <w:r w:rsidR="00421645" w:rsidRPr="000D5AA9">
        <w:rPr>
          <w:rFonts w:ascii="Arial" w:hAnsi="Arial" w:cs="Arial"/>
          <w:color w:val="000000" w:themeColor="text1"/>
          <w:sz w:val="20"/>
          <w:szCs w:val="20"/>
        </w:rPr>
        <w:t xml:space="preserve"> = Fe</w:t>
      </w:r>
      <w:r w:rsidR="00421645" w:rsidRPr="000D5AA9">
        <w:rPr>
          <w:rFonts w:ascii="Arial" w:hAnsi="Arial" w:cs="Arial"/>
          <w:color w:val="000000" w:themeColor="text1"/>
          <w:sz w:val="20"/>
          <w:szCs w:val="20"/>
          <w:vertAlign w:val="subscript"/>
        </w:rPr>
        <w:t>2</w:t>
      </w:r>
      <w:r w:rsidR="00421645" w:rsidRPr="000D5AA9">
        <w:rPr>
          <w:rFonts w:ascii="Arial" w:hAnsi="Arial" w:cs="Arial"/>
          <w:color w:val="000000" w:themeColor="text1"/>
          <w:sz w:val="20"/>
          <w:szCs w:val="20"/>
        </w:rPr>
        <w:t>SiO</w:t>
      </w:r>
      <w:r w:rsidR="00421645" w:rsidRPr="000D5AA9">
        <w:rPr>
          <w:rFonts w:ascii="Arial" w:hAnsi="Arial" w:cs="Arial"/>
          <w:color w:val="000000" w:themeColor="text1"/>
          <w:sz w:val="20"/>
          <w:szCs w:val="20"/>
          <w:vertAlign w:val="subscript"/>
        </w:rPr>
        <w:t>4</w:t>
      </w:r>
      <w:r w:rsidR="00421645" w:rsidRPr="000D5AA9">
        <w:rPr>
          <w:rFonts w:ascii="Arial" w:hAnsi="Arial" w:cs="Arial"/>
          <w:color w:val="000000" w:themeColor="text1"/>
          <w:sz w:val="20"/>
          <w:szCs w:val="20"/>
        </w:rPr>
        <w:t>, whereas the Zn-</w:t>
      </w:r>
      <w:proofErr w:type="spellStart"/>
      <w:r w:rsidR="00421645" w:rsidRPr="000D5AA9">
        <w:rPr>
          <w:rFonts w:ascii="Arial" w:hAnsi="Arial" w:cs="Arial"/>
          <w:color w:val="000000" w:themeColor="text1"/>
          <w:sz w:val="20"/>
          <w:szCs w:val="20"/>
        </w:rPr>
        <w:t>ZnO</w:t>
      </w:r>
      <w:proofErr w:type="spellEnd"/>
      <w:r w:rsidR="00421645" w:rsidRPr="000D5AA9">
        <w:rPr>
          <w:rFonts w:ascii="Arial" w:hAnsi="Arial" w:cs="Arial"/>
          <w:color w:val="000000" w:themeColor="text1"/>
          <w:sz w:val="20"/>
          <w:szCs w:val="20"/>
        </w:rPr>
        <w:t xml:space="preserve"> buffer is characterized by the reaction 2Zn</w:t>
      </w:r>
      <w:r w:rsidR="00421645" w:rsidRPr="000D5AA9">
        <w:rPr>
          <w:rFonts w:ascii="Arial" w:hAnsi="Arial" w:cs="Arial"/>
          <w:color w:val="000000" w:themeColor="text1"/>
          <w:sz w:val="20"/>
          <w:szCs w:val="20"/>
          <w:vertAlign w:val="superscript"/>
        </w:rPr>
        <w:t>0</w:t>
      </w:r>
      <w:r w:rsidR="00421645" w:rsidRPr="000D5AA9">
        <w:rPr>
          <w:rFonts w:ascii="Arial" w:hAnsi="Arial" w:cs="Arial"/>
          <w:color w:val="000000" w:themeColor="text1"/>
          <w:sz w:val="20"/>
          <w:szCs w:val="20"/>
        </w:rPr>
        <w:t xml:space="preserve"> + O</w:t>
      </w:r>
      <w:r w:rsidR="00421645" w:rsidRPr="000D5AA9">
        <w:rPr>
          <w:rFonts w:ascii="Arial" w:hAnsi="Arial" w:cs="Arial"/>
          <w:color w:val="000000" w:themeColor="text1"/>
          <w:sz w:val="20"/>
          <w:szCs w:val="20"/>
          <w:vertAlign w:val="subscript"/>
        </w:rPr>
        <w:t>2</w:t>
      </w:r>
      <w:r w:rsidR="00421645" w:rsidRPr="000D5AA9">
        <w:rPr>
          <w:rFonts w:ascii="Arial" w:hAnsi="Arial" w:cs="Arial"/>
          <w:color w:val="000000" w:themeColor="text1"/>
          <w:sz w:val="20"/>
          <w:szCs w:val="20"/>
        </w:rPr>
        <w:t xml:space="preserve"> = 2ZnO.</w:t>
      </w:r>
    </w:p>
    <w:p w14:paraId="2FB1B04E" w14:textId="3092543B" w:rsidR="00B4430B" w:rsidRPr="000D5AA9" w:rsidRDefault="00B4430B" w:rsidP="00421645">
      <w:pPr>
        <w:spacing w:before="120" w:after="0"/>
        <w:jc w:val="both"/>
        <w:rPr>
          <w:rFonts w:ascii="Arial" w:hAnsi="Arial" w:cs="Arial"/>
          <w:color w:val="000000" w:themeColor="text1"/>
          <w:sz w:val="20"/>
          <w:szCs w:val="20"/>
        </w:rPr>
      </w:pPr>
    </w:p>
    <w:p w14:paraId="2D995D56" w14:textId="77777777" w:rsidR="00B4430B" w:rsidRPr="000D5AA9" w:rsidRDefault="00072896" w:rsidP="00072896">
      <w:pPr>
        <w:spacing w:before="120" w:after="0" w:line="480" w:lineRule="auto"/>
        <w:jc w:val="both"/>
        <w:rPr>
          <w:rFonts w:ascii="Arial" w:hAnsi="Arial" w:cs="Arial"/>
          <w:sz w:val="20"/>
          <w:szCs w:val="20"/>
        </w:rPr>
      </w:pPr>
      <w:r w:rsidRPr="000D5AA9">
        <w:rPr>
          <w:rFonts w:ascii="Arial" w:hAnsi="Arial" w:cs="Arial"/>
          <w:sz w:val="20"/>
          <w:szCs w:val="20"/>
        </w:rPr>
        <w:t>The simplest known reaction of converting an inorganic compound into organic is the reduction of CO</w:t>
      </w:r>
      <w:r w:rsidRPr="000D5AA9">
        <w:rPr>
          <w:rFonts w:ascii="Arial" w:hAnsi="Arial" w:cs="Arial"/>
          <w:sz w:val="20"/>
          <w:szCs w:val="20"/>
          <w:vertAlign w:val="subscript"/>
        </w:rPr>
        <w:t>2</w:t>
      </w:r>
      <w:r w:rsidRPr="000D5AA9">
        <w:rPr>
          <w:rFonts w:ascii="Arial" w:hAnsi="Arial" w:cs="Arial"/>
          <w:sz w:val="20"/>
          <w:szCs w:val="20"/>
        </w:rPr>
        <w:t xml:space="preserve"> to a formic acid. </w:t>
      </w:r>
    </w:p>
    <w:p w14:paraId="65B076E5" w14:textId="6E32F3A2" w:rsidR="00072896" w:rsidRPr="000D5AA9" w:rsidRDefault="00072896" w:rsidP="00072896">
      <w:pPr>
        <w:spacing w:before="120" w:after="0" w:line="480" w:lineRule="auto"/>
        <w:jc w:val="both"/>
        <w:rPr>
          <w:rFonts w:ascii="Arial" w:hAnsi="Arial" w:cs="Arial"/>
          <w:sz w:val="20"/>
          <w:szCs w:val="20"/>
        </w:rPr>
      </w:pPr>
      <w:r w:rsidRPr="000D5AA9">
        <w:rPr>
          <w:rFonts w:ascii="Arial" w:hAnsi="Arial" w:cs="Arial"/>
          <w:sz w:val="20"/>
          <w:szCs w:val="20"/>
        </w:rPr>
        <w:t xml:space="preserve">As shown in Fig. </w:t>
      </w:r>
      <w:r w:rsidR="00343B50" w:rsidRPr="000D5AA9">
        <w:rPr>
          <w:rFonts w:ascii="Arial" w:hAnsi="Arial" w:cs="Arial"/>
          <w:sz w:val="20"/>
          <w:szCs w:val="20"/>
        </w:rPr>
        <w:t>S</w:t>
      </w:r>
      <w:r w:rsidR="00105B01" w:rsidRPr="000D5AA9">
        <w:rPr>
          <w:rFonts w:ascii="Arial" w:hAnsi="Arial" w:cs="Arial"/>
          <w:sz w:val="20"/>
          <w:szCs w:val="20"/>
        </w:rPr>
        <w:t>2</w:t>
      </w:r>
      <w:r w:rsidR="00343B50" w:rsidRPr="000D5AA9">
        <w:rPr>
          <w:rFonts w:ascii="Arial" w:hAnsi="Arial" w:cs="Arial"/>
          <w:sz w:val="20"/>
          <w:szCs w:val="20"/>
        </w:rPr>
        <w:t>.1B</w:t>
      </w:r>
      <w:r w:rsidRPr="000D5AA9">
        <w:rPr>
          <w:rFonts w:ascii="Arial" w:hAnsi="Arial" w:cs="Arial"/>
          <w:sz w:val="20"/>
          <w:szCs w:val="20"/>
        </w:rPr>
        <w:t xml:space="preserve">, this reaction requires very strong reducing agents with a redox potential of ≤ –600 mV. In general, the very low redox </w:t>
      </w:r>
      <w:proofErr w:type="gramStart"/>
      <w:r w:rsidRPr="000D5AA9">
        <w:rPr>
          <w:rFonts w:ascii="Arial" w:hAnsi="Arial" w:cs="Arial"/>
          <w:sz w:val="20"/>
          <w:szCs w:val="20"/>
        </w:rPr>
        <w:t>potentials</w:t>
      </w:r>
      <w:proofErr w:type="gramEnd"/>
      <w:r w:rsidRPr="000D5AA9">
        <w:rPr>
          <w:rFonts w:ascii="Arial" w:hAnsi="Arial" w:cs="Arial"/>
          <w:sz w:val="20"/>
          <w:szCs w:val="20"/>
        </w:rPr>
        <w:t xml:space="preserve"> of most organic molecules are outside the water stability range, as can be seen from Fig. </w:t>
      </w:r>
      <w:r w:rsidR="00343B50" w:rsidRPr="000D5AA9">
        <w:rPr>
          <w:rFonts w:ascii="Arial" w:hAnsi="Arial" w:cs="Arial"/>
          <w:sz w:val="20"/>
          <w:szCs w:val="20"/>
        </w:rPr>
        <w:t>S</w:t>
      </w:r>
      <w:r w:rsidR="00105B01" w:rsidRPr="000D5AA9">
        <w:rPr>
          <w:rFonts w:ascii="Arial" w:hAnsi="Arial" w:cs="Arial"/>
          <w:sz w:val="20"/>
          <w:szCs w:val="20"/>
        </w:rPr>
        <w:t>2</w:t>
      </w:r>
      <w:r w:rsidR="00343B50" w:rsidRPr="000D5AA9">
        <w:rPr>
          <w:rFonts w:ascii="Arial" w:hAnsi="Arial" w:cs="Arial"/>
          <w:sz w:val="20"/>
          <w:szCs w:val="20"/>
        </w:rPr>
        <w:t>.</w:t>
      </w:r>
      <w:r w:rsidRPr="000D5AA9">
        <w:rPr>
          <w:rFonts w:ascii="Arial" w:hAnsi="Arial" w:cs="Arial"/>
          <w:sz w:val="20"/>
          <w:szCs w:val="20"/>
        </w:rPr>
        <w:t>1</w:t>
      </w:r>
      <w:r w:rsidR="00343B50" w:rsidRPr="000D5AA9">
        <w:rPr>
          <w:rFonts w:ascii="Arial" w:hAnsi="Arial" w:cs="Arial"/>
          <w:sz w:val="20"/>
          <w:szCs w:val="20"/>
        </w:rPr>
        <w:t>A</w:t>
      </w:r>
      <w:r w:rsidRPr="000D5AA9">
        <w:rPr>
          <w:rFonts w:ascii="Arial" w:hAnsi="Arial" w:cs="Arial"/>
          <w:sz w:val="20"/>
          <w:szCs w:val="20"/>
        </w:rPr>
        <w:t>. Also paradoxically, water hinders the reduction of CO</w:t>
      </w:r>
      <w:r w:rsidRPr="000D5AA9">
        <w:rPr>
          <w:rFonts w:ascii="Arial" w:hAnsi="Arial" w:cs="Arial"/>
          <w:sz w:val="20"/>
          <w:szCs w:val="20"/>
          <w:vertAlign w:val="subscript"/>
        </w:rPr>
        <w:t>2</w:t>
      </w:r>
      <w:r w:rsidRPr="000D5AA9">
        <w:rPr>
          <w:rFonts w:ascii="Arial" w:hAnsi="Arial" w:cs="Arial"/>
          <w:sz w:val="20"/>
          <w:szCs w:val="20"/>
        </w:rPr>
        <w:t>, since the oxidation of strong reducing agents by ubiquitous water protons (E</w:t>
      </w:r>
      <w:r w:rsidRPr="000D5AA9">
        <w:rPr>
          <w:rFonts w:ascii="Arial" w:hAnsi="Arial" w:cs="Arial"/>
          <w:sz w:val="20"/>
          <w:szCs w:val="20"/>
          <w:vertAlign w:val="subscript"/>
        </w:rPr>
        <w:t>0</w:t>
      </w:r>
      <w:r w:rsidRPr="000D5AA9">
        <w:rPr>
          <w:rFonts w:ascii="Arial" w:hAnsi="Arial" w:cs="Arial"/>
          <w:sz w:val="20"/>
          <w:szCs w:val="20"/>
          <w:vertAlign w:val="superscript"/>
        </w:rPr>
        <w:t>7</w:t>
      </w:r>
      <w:r w:rsidRPr="000D5AA9">
        <w:rPr>
          <w:rFonts w:ascii="Arial" w:hAnsi="Arial" w:cs="Arial"/>
          <w:sz w:val="20"/>
          <w:szCs w:val="20"/>
        </w:rPr>
        <w:t xml:space="preserve"> –410 mV) is </w:t>
      </w:r>
      <w:r w:rsidRPr="000D5AA9">
        <w:rPr>
          <w:rFonts w:ascii="Arial" w:hAnsi="Arial" w:cs="Arial"/>
          <w:sz w:val="20"/>
          <w:szCs w:val="20"/>
        </w:rPr>
        <w:lastRenderedPageBreak/>
        <w:t>thermodynamically and kinetically more favorable than their oxidation by CO</w:t>
      </w:r>
      <w:r w:rsidRPr="000D5AA9">
        <w:rPr>
          <w:rFonts w:ascii="Arial" w:hAnsi="Arial" w:cs="Arial"/>
          <w:sz w:val="20"/>
          <w:szCs w:val="20"/>
          <w:vertAlign w:val="subscript"/>
        </w:rPr>
        <w:t>2</w:t>
      </w:r>
      <w:r w:rsidRPr="000D5AA9">
        <w:rPr>
          <w:rFonts w:ascii="Arial" w:hAnsi="Arial" w:cs="Arial"/>
          <w:sz w:val="20"/>
          <w:szCs w:val="20"/>
        </w:rPr>
        <w:t xml:space="preserve"> (see Figs. </w:t>
      </w:r>
      <w:r w:rsidR="00105B01" w:rsidRPr="000D5AA9">
        <w:rPr>
          <w:rFonts w:ascii="Arial" w:hAnsi="Arial" w:cs="Arial"/>
          <w:sz w:val="20"/>
          <w:szCs w:val="20"/>
        </w:rPr>
        <w:t>S2.1</w:t>
      </w:r>
      <w:r w:rsidRPr="000D5AA9">
        <w:rPr>
          <w:rFonts w:ascii="Arial" w:hAnsi="Arial" w:cs="Arial"/>
          <w:sz w:val="20"/>
          <w:szCs w:val="20"/>
        </w:rPr>
        <w:t xml:space="preserve">). Therefore, researchers perform reductive syntheses of organic molecules - both in the liquid phase and on electrodes - either in anhydrous solutions or in mixtures with a small fraction of water </w:t>
      </w:r>
      <w:r w:rsidR="0072273D" w:rsidRPr="000D5AA9">
        <w:rPr>
          <w:rFonts w:ascii="Arial" w:hAnsi="Arial" w:cs="Arial"/>
          <w:noProof/>
          <w:sz w:val="20"/>
          <w:szCs w:val="20"/>
        </w:rPr>
        <w:t>[43,44]</w:t>
      </w:r>
      <w:r w:rsidRPr="000D5AA9">
        <w:rPr>
          <w:rFonts w:ascii="Arial" w:hAnsi="Arial" w:cs="Arial"/>
          <w:sz w:val="20"/>
          <w:szCs w:val="20"/>
        </w:rPr>
        <w:t>. We believe that the very facts that efficient reduction of CO</w:t>
      </w:r>
      <w:r w:rsidRPr="000D5AA9">
        <w:rPr>
          <w:rFonts w:ascii="Arial" w:hAnsi="Arial" w:cs="Arial"/>
          <w:sz w:val="20"/>
          <w:szCs w:val="20"/>
          <w:vertAlign w:val="subscript"/>
        </w:rPr>
        <w:t>2</w:t>
      </w:r>
      <w:r w:rsidRPr="000D5AA9">
        <w:rPr>
          <w:rFonts w:ascii="Arial" w:hAnsi="Arial" w:cs="Arial"/>
          <w:sz w:val="20"/>
          <w:szCs w:val="20"/>
        </w:rPr>
        <w:t xml:space="preserve"> to organics is only possible outside the stability range of water is one of the key paradoxes of life. </w:t>
      </w:r>
    </w:p>
    <w:p w14:paraId="645739C5" w14:textId="028C6C80" w:rsidR="00072896" w:rsidRPr="000D5AA9" w:rsidRDefault="00072896" w:rsidP="00072896">
      <w:pPr>
        <w:spacing w:before="120" w:after="0" w:line="480" w:lineRule="auto"/>
        <w:jc w:val="both"/>
        <w:rPr>
          <w:rFonts w:ascii="Arial" w:hAnsi="Arial" w:cs="Arial"/>
          <w:sz w:val="20"/>
          <w:szCs w:val="20"/>
        </w:rPr>
      </w:pPr>
      <w:r w:rsidRPr="000D5AA9">
        <w:rPr>
          <w:rFonts w:ascii="Arial" w:hAnsi="Arial" w:cs="Arial"/>
          <w:sz w:val="20"/>
          <w:szCs w:val="20"/>
        </w:rPr>
        <w:t>The dominant source of reducing power in the biosphere is the chlorophyll-based photosynthesis, which uses energy of light to produce stable electron-donating compounds with redox potentials as low as –</w:t>
      </w:r>
      <w:r w:rsidR="00343B50" w:rsidRPr="000D5AA9">
        <w:rPr>
          <w:rFonts w:ascii="Arial" w:hAnsi="Arial" w:cs="Arial"/>
          <w:sz w:val="20"/>
          <w:szCs w:val="20"/>
        </w:rPr>
        <w:t>7</w:t>
      </w:r>
      <w:r w:rsidRPr="000D5AA9">
        <w:rPr>
          <w:rFonts w:ascii="Arial" w:hAnsi="Arial" w:cs="Arial"/>
          <w:sz w:val="20"/>
          <w:szCs w:val="20"/>
        </w:rPr>
        <w:t>00 mV</w:t>
      </w:r>
      <w:r w:rsidR="00343B50" w:rsidRPr="000D5AA9">
        <w:rPr>
          <w:rFonts w:ascii="Arial" w:hAnsi="Arial" w:cs="Arial"/>
          <w:sz w:val="20"/>
          <w:szCs w:val="20"/>
        </w:rPr>
        <w:t xml:space="preserve"> </w:t>
      </w:r>
      <w:r w:rsidR="0072273D" w:rsidRPr="000D5AA9">
        <w:rPr>
          <w:rFonts w:ascii="Arial" w:hAnsi="Arial" w:cs="Arial"/>
          <w:noProof/>
          <w:color w:val="000000" w:themeColor="text1"/>
          <w:sz w:val="20"/>
          <w:szCs w:val="20"/>
        </w:rPr>
        <w:t>[45,46]</w:t>
      </w:r>
      <w:r w:rsidRPr="000D5AA9">
        <w:rPr>
          <w:rFonts w:ascii="Arial" w:hAnsi="Arial" w:cs="Arial"/>
          <w:sz w:val="20"/>
          <w:szCs w:val="20"/>
        </w:rPr>
        <w:t>. Photosynthesis is the most productive of several biogenic pathways of the so-called "autotrophic" reduction of CO</w:t>
      </w:r>
      <w:r w:rsidRPr="000D5AA9">
        <w:rPr>
          <w:rFonts w:ascii="Arial" w:hAnsi="Arial" w:cs="Arial"/>
          <w:sz w:val="20"/>
          <w:szCs w:val="20"/>
          <w:vertAlign w:val="subscript"/>
        </w:rPr>
        <w:t>2</w:t>
      </w:r>
      <w:r w:rsidRPr="000D5AA9">
        <w:rPr>
          <w:rFonts w:ascii="Arial" w:hAnsi="Arial" w:cs="Arial"/>
          <w:sz w:val="20"/>
          <w:szCs w:val="20"/>
        </w:rPr>
        <w:t xml:space="preserve"> to organic compounds.  Because of the need to avoid the leakage of electrons to water, all autotrophic processes are very complex and involve many interacting enzymes </w:t>
      </w:r>
      <w:r w:rsidR="0072273D" w:rsidRPr="000D5AA9">
        <w:rPr>
          <w:rFonts w:ascii="Arial" w:hAnsi="Arial" w:cs="Arial"/>
          <w:noProof/>
          <w:sz w:val="20"/>
          <w:szCs w:val="20"/>
        </w:rPr>
        <w:t>[47]</w:t>
      </w:r>
      <w:r w:rsidRPr="000D5AA9">
        <w:rPr>
          <w:rFonts w:ascii="Arial" w:hAnsi="Arial" w:cs="Arial"/>
          <w:sz w:val="20"/>
          <w:szCs w:val="20"/>
        </w:rPr>
        <w:t xml:space="preserve">. </w:t>
      </w:r>
    </w:p>
    <w:p w14:paraId="01501B14" w14:textId="5EE639B3" w:rsidR="00072896" w:rsidRPr="000D5AA9" w:rsidRDefault="00072896" w:rsidP="00072896">
      <w:pPr>
        <w:spacing w:before="120" w:after="0" w:line="480" w:lineRule="auto"/>
        <w:jc w:val="both"/>
        <w:rPr>
          <w:rFonts w:ascii="Arial" w:hAnsi="Arial" w:cs="Arial"/>
          <w:sz w:val="20"/>
          <w:szCs w:val="20"/>
        </w:rPr>
      </w:pPr>
      <w:r w:rsidRPr="000D5AA9">
        <w:rPr>
          <w:rFonts w:ascii="Arial" w:hAnsi="Arial" w:cs="Arial"/>
          <w:sz w:val="20"/>
          <w:szCs w:val="20"/>
        </w:rPr>
        <w:t xml:space="preserve">It is chemically much easier to produce new organic molecules by transforming pre-existing organic molecules; a network of such "heterotrophic" transformations is an essential part of cellular metabolism. Recently, it has been shown that incubation of one of the sugar phosphates involved in glycolysis or pentose phosphate pathway in warm water and in the presence of transition metal catalysts leads to non-enzymatic formation of other intermediates of these pathways, which implies that the chemistry of the respective reactions is not particularly demanding </w:t>
      </w:r>
      <w:r w:rsidR="0072273D" w:rsidRPr="000D5AA9">
        <w:rPr>
          <w:rFonts w:ascii="Arial" w:hAnsi="Arial" w:cs="Arial"/>
          <w:noProof/>
          <w:sz w:val="20"/>
          <w:szCs w:val="20"/>
        </w:rPr>
        <w:t>[48-52]</w:t>
      </w:r>
      <w:r w:rsidRPr="000D5AA9">
        <w:rPr>
          <w:rFonts w:ascii="Arial" w:hAnsi="Arial" w:cs="Arial"/>
          <w:sz w:val="20"/>
          <w:szCs w:val="20"/>
        </w:rPr>
        <w:t>.</w:t>
      </w:r>
    </w:p>
    <w:p w14:paraId="792B7FF1" w14:textId="62C6F699" w:rsidR="00072896" w:rsidRPr="000D5AA9" w:rsidRDefault="00072896" w:rsidP="00072896">
      <w:pPr>
        <w:spacing w:before="120" w:after="0" w:line="480" w:lineRule="auto"/>
        <w:jc w:val="both"/>
        <w:rPr>
          <w:rFonts w:ascii="Arial" w:hAnsi="Arial" w:cs="Arial"/>
          <w:sz w:val="20"/>
          <w:szCs w:val="20"/>
        </w:rPr>
      </w:pPr>
      <w:r w:rsidRPr="000D5AA9">
        <w:rPr>
          <w:rFonts w:ascii="Arial" w:hAnsi="Arial" w:cs="Arial"/>
          <w:sz w:val="20"/>
          <w:szCs w:val="20"/>
        </w:rPr>
        <w:t>Small amounts of organic molecules are also formed abiotically, during the so-called hydrothermal alteration of hot rocks at sites of geothermal activity</w:t>
      </w:r>
      <w:r w:rsidR="00DE22F7" w:rsidRPr="000D5AA9">
        <w:rPr>
          <w:rFonts w:ascii="Arial" w:hAnsi="Arial" w:cs="Arial"/>
          <w:sz w:val="20"/>
          <w:szCs w:val="20"/>
        </w:rPr>
        <w:t>.</w:t>
      </w:r>
      <w:r w:rsidRPr="000D5AA9">
        <w:rPr>
          <w:rFonts w:ascii="Arial" w:hAnsi="Arial" w:cs="Arial"/>
          <w:sz w:val="20"/>
          <w:szCs w:val="20"/>
        </w:rPr>
        <w:t xml:space="preserve">  Earth’s rocks contain about 5% iron, mostly as iron oxide, </w:t>
      </w:r>
      <w:proofErr w:type="spellStart"/>
      <w:r w:rsidRPr="000D5AA9">
        <w:rPr>
          <w:rFonts w:ascii="Arial" w:hAnsi="Arial" w:cs="Arial"/>
          <w:sz w:val="20"/>
          <w:szCs w:val="20"/>
        </w:rPr>
        <w:t>FeO</w:t>
      </w:r>
      <w:proofErr w:type="spellEnd"/>
      <w:r w:rsidRPr="000D5AA9">
        <w:rPr>
          <w:rFonts w:ascii="Arial" w:hAnsi="Arial" w:cs="Arial"/>
          <w:sz w:val="20"/>
          <w:szCs w:val="20"/>
        </w:rPr>
        <w:t>. In the presence of geothermal fluids, at high pressure of the rock, and at temperatures &lt;500ºC, some of the Fe</w:t>
      </w:r>
      <w:r w:rsidRPr="000D5AA9">
        <w:rPr>
          <w:rFonts w:ascii="Arial" w:hAnsi="Arial" w:cs="Arial"/>
          <w:sz w:val="20"/>
          <w:szCs w:val="20"/>
          <w:vertAlign w:val="superscript"/>
        </w:rPr>
        <w:t>2+</w:t>
      </w:r>
      <w:r w:rsidRPr="000D5AA9">
        <w:rPr>
          <w:rFonts w:ascii="Arial" w:hAnsi="Arial" w:cs="Arial"/>
          <w:sz w:val="20"/>
          <w:szCs w:val="20"/>
        </w:rPr>
        <w:t xml:space="preserve"> ions within the rock can be oxidized to Fe</w:t>
      </w:r>
      <w:r w:rsidRPr="000D5AA9">
        <w:rPr>
          <w:rFonts w:ascii="Arial" w:hAnsi="Arial" w:cs="Arial"/>
          <w:sz w:val="20"/>
          <w:szCs w:val="20"/>
          <w:vertAlign w:val="superscript"/>
        </w:rPr>
        <w:t xml:space="preserve">3+ </w:t>
      </w:r>
      <w:r w:rsidRPr="000D5AA9">
        <w:rPr>
          <w:rFonts w:ascii="Arial" w:hAnsi="Arial" w:cs="Arial"/>
          <w:sz w:val="20"/>
          <w:szCs w:val="20"/>
        </w:rPr>
        <w:t>by protons present in the geothermal fluids. This reaction produces magnetite (Fe</w:t>
      </w:r>
      <w:r w:rsidRPr="000D5AA9">
        <w:rPr>
          <w:rFonts w:ascii="Arial" w:hAnsi="Arial" w:cs="Arial"/>
          <w:sz w:val="20"/>
          <w:szCs w:val="20"/>
          <w:vertAlign w:val="subscript"/>
        </w:rPr>
        <w:t>3</w:t>
      </w:r>
      <w:r w:rsidRPr="000D5AA9">
        <w:rPr>
          <w:rFonts w:ascii="Arial" w:hAnsi="Arial" w:cs="Arial"/>
          <w:sz w:val="20"/>
          <w:szCs w:val="20"/>
        </w:rPr>
        <w:t>O</w:t>
      </w:r>
      <w:r w:rsidRPr="000D5AA9">
        <w:rPr>
          <w:rFonts w:ascii="Arial" w:hAnsi="Arial" w:cs="Arial"/>
          <w:sz w:val="20"/>
          <w:szCs w:val="20"/>
          <w:vertAlign w:val="subscript"/>
        </w:rPr>
        <w:t>4</w:t>
      </w:r>
      <w:r w:rsidRPr="000D5AA9">
        <w:rPr>
          <w:rFonts w:ascii="Arial" w:hAnsi="Arial" w:cs="Arial"/>
          <w:sz w:val="20"/>
          <w:szCs w:val="20"/>
        </w:rPr>
        <w:t>) and H</w:t>
      </w:r>
      <w:r w:rsidRPr="000D5AA9">
        <w:rPr>
          <w:rFonts w:ascii="Arial" w:hAnsi="Arial" w:cs="Arial"/>
          <w:sz w:val="20"/>
          <w:szCs w:val="20"/>
          <w:vertAlign w:val="subscript"/>
        </w:rPr>
        <w:t>2</w:t>
      </w:r>
      <w:r w:rsidRPr="000D5AA9">
        <w:rPr>
          <w:rFonts w:ascii="Arial" w:hAnsi="Arial" w:cs="Arial"/>
          <w:sz w:val="20"/>
          <w:szCs w:val="20"/>
        </w:rPr>
        <w:t>. Various organic molecules (mostly hydrocarbons) were shown to be produced under such conditions, albeit at low yields, presumably from the interaction of CO</w:t>
      </w:r>
      <w:r w:rsidRPr="000D5AA9">
        <w:rPr>
          <w:rFonts w:ascii="Arial" w:hAnsi="Arial" w:cs="Arial"/>
          <w:sz w:val="20"/>
          <w:szCs w:val="20"/>
          <w:vertAlign w:val="subscript"/>
        </w:rPr>
        <w:t>2</w:t>
      </w:r>
      <w:r w:rsidRPr="000D5AA9">
        <w:rPr>
          <w:rFonts w:ascii="Arial" w:hAnsi="Arial" w:cs="Arial"/>
          <w:sz w:val="20"/>
          <w:szCs w:val="20"/>
        </w:rPr>
        <w:t xml:space="preserve"> either with H</w:t>
      </w:r>
      <w:r w:rsidRPr="000D5AA9">
        <w:rPr>
          <w:rFonts w:ascii="Arial" w:hAnsi="Arial" w:cs="Arial"/>
          <w:sz w:val="20"/>
          <w:szCs w:val="20"/>
          <w:vertAlign w:val="subscript"/>
        </w:rPr>
        <w:t>2</w:t>
      </w:r>
      <w:r w:rsidRPr="000D5AA9">
        <w:rPr>
          <w:rFonts w:ascii="Arial" w:hAnsi="Arial" w:cs="Arial"/>
          <w:sz w:val="20"/>
          <w:szCs w:val="20"/>
        </w:rPr>
        <w:t xml:space="preserve"> or directly with iron oxides of hot rocks</w:t>
      </w:r>
      <w:r w:rsidR="00DE22F7" w:rsidRPr="000D5AA9">
        <w:rPr>
          <w:rFonts w:ascii="Arial" w:hAnsi="Arial" w:cs="Arial"/>
          <w:sz w:val="20"/>
          <w:szCs w:val="20"/>
        </w:rPr>
        <w:t>.</w:t>
      </w:r>
      <w:r w:rsidRPr="000D5AA9">
        <w:rPr>
          <w:rFonts w:ascii="Arial" w:hAnsi="Arial" w:cs="Arial"/>
          <w:sz w:val="20"/>
          <w:szCs w:val="20"/>
        </w:rPr>
        <w:t xml:space="preserve"> These abiotically produced organic molecules are transported to the surface by geothermal fluids </w:t>
      </w:r>
      <w:r w:rsidR="0072273D" w:rsidRPr="000D5AA9">
        <w:rPr>
          <w:rFonts w:ascii="Arial" w:hAnsi="Arial" w:cs="Arial"/>
          <w:noProof/>
          <w:color w:val="000000" w:themeColor="text1"/>
          <w:sz w:val="20"/>
          <w:szCs w:val="20"/>
        </w:rPr>
        <w:t>[53-66]</w:t>
      </w:r>
      <w:r w:rsidR="00343B50" w:rsidRPr="000D5AA9">
        <w:rPr>
          <w:rFonts w:ascii="Arial" w:hAnsi="Arial" w:cs="Arial"/>
          <w:color w:val="000000" w:themeColor="text1"/>
          <w:sz w:val="20"/>
          <w:szCs w:val="20"/>
        </w:rPr>
        <w:t>.</w:t>
      </w:r>
      <w:r w:rsidRPr="000D5AA9">
        <w:rPr>
          <w:rFonts w:ascii="Arial" w:hAnsi="Arial" w:cs="Arial"/>
          <w:sz w:val="20"/>
          <w:szCs w:val="20"/>
        </w:rPr>
        <w:t xml:space="preserve"> </w:t>
      </w:r>
    </w:p>
    <w:p w14:paraId="017C6C08" w14:textId="21D8944A" w:rsidR="00026572" w:rsidRPr="000D5AA9" w:rsidRDefault="00343B50" w:rsidP="00026572">
      <w:pPr>
        <w:spacing w:before="120" w:after="0" w:line="480" w:lineRule="auto"/>
        <w:jc w:val="both"/>
        <w:rPr>
          <w:rFonts w:ascii="Arial" w:hAnsi="Arial" w:cs="Arial"/>
          <w:color w:val="000000" w:themeColor="text1"/>
          <w:sz w:val="20"/>
          <w:szCs w:val="20"/>
        </w:rPr>
      </w:pPr>
      <w:r w:rsidRPr="000D5AA9">
        <w:rPr>
          <w:rFonts w:ascii="Arial" w:hAnsi="Arial" w:cs="Arial"/>
          <w:color w:val="000000" w:themeColor="text1"/>
          <w:sz w:val="20"/>
          <w:szCs w:val="20"/>
        </w:rPr>
        <w:t>This phenomenon of H</w:t>
      </w:r>
      <w:r w:rsidRPr="000D5AA9">
        <w:rPr>
          <w:rFonts w:ascii="Arial" w:hAnsi="Arial" w:cs="Arial"/>
          <w:color w:val="000000" w:themeColor="text1"/>
          <w:sz w:val="20"/>
          <w:szCs w:val="20"/>
          <w:vertAlign w:val="subscript"/>
        </w:rPr>
        <w:t>2</w:t>
      </w:r>
      <w:r w:rsidRPr="000D5AA9">
        <w:rPr>
          <w:rFonts w:ascii="Arial" w:hAnsi="Arial" w:cs="Arial"/>
          <w:color w:val="000000" w:themeColor="text1"/>
          <w:sz w:val="20"/>
          <w:szCs w:val="20"/>
        </w:rPr>
        <w:t xml:space="preserve"> formation in hot rocks allows the correlation of the redox potential scale for liquid systems at 25°C and pH 7.0 (Fig. S</w:t>
      </w:r>
      <w:r w:rsidR="005A000A" w:rsidRPr="000D5AA9">
        <w:rPr>
          <w:rFonts w:ascii="Arial" w:hAnsi="Arial" w:cs="Arial"/>
          <w:color w:val="000000" w:themeColor="text1"/>
          <w:sz w:val="20"/>
          <w:szCs w:val="20"/>
        </w:rPr>
        <w:t>2</w:t>
      </w:r>
      <w:r w:rsidRPr="000D5AA9">
        <w:rPr>
          <w:rFonts w:ascii="Arial" w:hAnsi="Arial" w:cs="Arial"/>
          <w:color w:val="000000" w:themeColor="text1"/>
          <w:sz w:val="20"/>
          <w:szCs w:val="20"/>
        </w:rPr>
        <w:t xml:space="preserve">.1A) with the reducing power of hot solid rocks, which is characterized not by redox potential but by the oxygen fugacity, </w:t>
      </w:r>
      <w:bookmarkStart w:id="9" w:name="_Hlk161835979"/>
      <w:r w:rsidRPr="000D5AA9">
        <w:rPr>
          <w:rFonts w:ascii="Arial" w:hAnsi="Arial" w:cs="Arial"/>
          <w:i/>
          <w:iCs/>
          <w:color w:val="000000" w:themeColor="text1"/>
          <w:sz w:val="20"/>
          <w:szCs w:val="20"/>
        </w:rPr>
        <w:t>f</w:t>
      </w:r>
      <w:r w:rsidRPr="000D5AA9">
        <w:rPr>
          <w:rFonts w:ascii="Arial" w:hAnsi="Arial" w:cs="Arial"/>
          <w:color w:val="000000" w:themeColor="text1"/>
          <w:sz w:val="20"/>
          <w:szCs w:val="20"/>
        </w:rPr>
        <w:t>(O</w:t>
      </w:r>
      <w:r w:rsidRPr="000D5AA9">
        <w:rPr>
          <w:rFonts w:ascii="Arial" w:hAnsi="Arial" w:cs="Arial"/>
          <w:color w:val="000000" w:themeColor="text1"/>
          <w:sz w:val="20"/>
          <w:szCs w:val="20"/>
          <w:vertAlign w:val="subscript"/>
        </w:rPr>
        <w:t>2</w:t>
      </w:r>
      <w:r w:rsidRPr="000D5AA9">
        <w:rPr>
          <w:rFonts w:ascii="Arial" w:hAnsi="Arial" w:cs="Arial"/>
          <w:color w:val="000000" w:themeColor="text1"/>
          <w:sz w:val="20"/>
          <w:szCs w:val="20"/>
        </w:rPr>
        <w:t>)</w:t>
      </w:r>
      <w:bookmarkEnd w:id="9"/>
      <w:r w:rsidRPr="000D5AA9">
        <w:rPr>
          <w:rFonts w:ascii="Arial" w:hAnsi="Arial" w:cs="Arial"/>
          <w:color w:val="000000" w:themeColor="text1"/>
          <w:sz w:val="20"/>
          <w:szCs w:val="20"/>
        </w:rPr>
        <w:t>. Fugacity (</w:t>
      </w:r>
      <w:r w:rsidRPr="000D5AA9">
        <w:rPr>
          <w:rFonts w:ascii="Arial" w:hAnsi="Arial" w:cs="Arial"/>
          <w:i/>
          <w:iCs/>
          <w:color w:val="000000" w:themeColor="text1"/>
          <w:sz w:val="20"/>
          <w:szCs w:val="20"/>
        </w:rPr>
        <w:t>f</w:t>
      </w:r>
      <w:r w:rsidRPr="000D5AA9">
        <w:rPr>
          <w:rFonts w:ascii="Arial" w:hAnsi="Arial" w:cs="Arial"/>
          <w:color w:val="000000" w:themeColor="text1"/>
          <w:sz w:val="20"/>
          <w:szCs w:val="20"/>
        </w:rPr>
        <w:t>) is defined as the effective partial pressure of a gas (in this case, oxygen gas) in thermodynamic equilibrium with a given mineral assemblage, see Fig. S</w:t>
      </w:r>
      <w:r w:rsidR="005A000A" w:rsidRPr="000D5AA9">
        <w:rPr>
          <w:rFonts w:ascii="Arial" w:hAnsi="Arial" w:cs="Arial"/>
          <w:color w:val="000000" w:themeColor="text1"/>
          <w:sz w:val="20"/>
          <w:szCs w:val="20"/>
        </w:rPr>
        <w:t>2.</w:t>
      </w:r>
      <w:r w:rsidRPr="000D5AA9">
        <w:rPr>
          <w:rFonts w:ascii="Arial" w:hAnsi="Arial" w:cs="Arial"/>
          <w:color w:val="000000" w:themeColor="text1"/>
          <w:sz w:val="20"/>
          <w:szCs w:val="20"/>
        </w:rPr>
        <w:t>1</w:t>
      </w:r>
      <w:r w:rsidR="00E43742" w:rsidRPr="000D5AA9">
        <w:rPr>
          <w:rFonts w:ascii="Arial" w:hAnsi="Arial" w:cs="Arial"/>
          <w:color w:val="000000" w:themeColor="text1"/>
          <w:sz w:val="20"/>
          <w:szCs w:val="20"/>
        </w:rPr>
        <w:t>C</w:t>
      </w:r>
      <w:r w:rsidRPr="000D5AA9">
        <w:rPr>
          <w:rFonts w:ascii="Arial" w:hAnsi="Arial" w:cs="Arial"/>
          <w:color w:val="000000" w:themeColor="text1"/>
          <w:sz w:val="20"/>
          <w:szCs w:val="20"/>
        </w:rPr>
        <w:t xml:space="preserve"> and </w:t>
      </w:r>
      <w:r w:rsidR="0072273D" w:rsidRPr="000D5AA9">
        <w:rPr>
          <w:rFonts w:ascii="Arial" w:hAnsi="Arial" w:cs="Arial"/>
          <w:noProof/>
          <w:color w:val="000000" w:themeColor="text1"/>
          <w:sz w:val="20"/>
          <w:szCs w:val="20"/>
        </w:rPr>
        <w:t>[67-69]</w:t>
      </w:r>
      <w:r w:rsidRPr="000D5AA9">
        <w:rPr>
          <w:rFonts w:ascii="Arial" w:hAnsi="Arial" w:cs="Arial"/>
          <w:color w:val="000000" w:themeColor="text1"/>
          <w:sz w:val="20"/>
          <w:szCs w:val="20"/>
        </w:rPr>
        <w:t xml:space="preserve">. Typically, </w:t>
      </w:r>
      <w:r w:rsidRPr="000D5AA9">
        <w:rPr>
          <w:rFonts w:ascii="Arial" w:hAnsi="Arial" w:cs="Arial"/>
          <w:i/>
          <w:iCs/>
          <w:color w:val="000000" w:themeColor="text1"/>
          <w:sz w:val="20"/>
          <w:szCs w:val="20"/>
        </w:rPr>
        <w:t>f</w:t>
      </w:r>
      <w:r w:rsidRPr="000D5AA9">
        <w:rPr>
          <w:rFonts w:ascii="Arial" w:hAnsi="Arial" w:cs="Arial"/>
          <w:color w:val="000000" w:themeColor="text1"/>
          <w:sz w:val="20"/>
          <w:szCs w:val="20"/>
        </w:rPr>
        <w:t>(O</w:t>
      </w:r>
      <w:r w:rsidRPr="000D5AA9">
        <w:rPr>
          <w:rFonts w:ascii="Arial" w:hAnsi="Arial" w:cs="Arial"/>
          <w:color w:val="000000" w:themeColor="text1"/>
          <w:sz w:val="20"/>
          <w:szCs w:val="20"/>
          <w:vertAlign w:val="subscript"/>
        </w:rPr>
        <w:t>2</w:t>
      </w:r>
      <w:r w:rsidRPr="000D5AA9">
        <w:rPr>
          <w:rFonts w:ascii="Arial" w:hAnsi="Arial" w:cs="Arial"/>
          <w:color w:val="000000" w:themeColor="text1"/>
          <w:sz w:val="20"/>
          <w:szCs w:val="20"/>
        </w:rPr>
        <w:t xml:space="preserve">) is reported in log10 units relative to </w:t>
      </w:r>
      <w:r w:rsidRPr="000D5AA9">
        <w:rPr>
          <w:rFonts w:ascii="Arial" w:hAnsi="Arial" w:cs="Arial"/>
          <w:color w:val="000000" w:themeColor="text1"/>
          <w:sz w:val="20"/>
          <w:szCs w:val="20"/>
        </w:rPr>
        <w:lastRenderedPageBreak/>
        <w:t>well-characterized mineral redox buffers, specifically fayalite-magnetite-quartz (FMQ) or iron-</w:t>
      </w:r>
      <w:proofErr w:type="spellStart"/>
      <w:r w:rsidRPr="000D5AA9">
        <w:rPr>
          <w:rFonts w:ascii="Arial" w:hAnsi="Arial" w:cs="Arial"/>
          <w:color w:val="000000" w:themeColor="text1"/>
          <w:sz w:val="20"/>
          <w:szCs w:val="20"/>
        </w:rPr>
        <w:t>wüstite</w:t>
      </w:r>
      <w:proofErr w:type="spellEnd"/>
      <w:r w:rsidRPr="000D5AA9">
        <w:rPr>
          <w:rFonts w:ascii="Arial" w:hAnsi="Arial" w:cs="Arial"/>
          <w:color w:val="000000" w:themeColor="text1"/>
          <w:sz w:val="20"/>
          <w:szCs w:val="20"/>
        </w:rPr>
        <w:t xml:space="preserve"> (IW), see Fig. S</w:t>
      </w:r>
      <w:r w:rsidR="005A000A" w:rsidRPr="000D5AA9">
        <w:rPr>
          <w:rFonts w:ascii="Arial" w:hAnsi="Arial" w:cs="Arial"/>
          <w:color w:val="000000" w:themeColor="text1"/>
          <w:sz w:val="20"/>
          <w:szCs w:val="20"/>
        </w:rPr>
        <w:t>2</w:t>
      </w:r>
      <w:r w:rsidRPr="000D5AA9">
        <w:rPr>
          <w:rFonts w:ascii="Arial" w:hAnsi="Arial" w:cs="Arial"/>
          <w:color w:val="000000" w:themeColor="text1"/>
          <w:sz w:val="20"/>
          <w:szCs w:val="20"/>
        </w:rPr>
        <w:t>.1</w:t>
      </w:r>
      <w:r w:rsidR="00E43742" w:rsidRPr="000D5AA9">
        <w:rPr>
          <w:rFonts w:ascii="Arial" w:hAnsi="Arial" w:cs="Arial"/>
          <w:color w:val="000000" w:themeColor="text1"/>
          <w:sz w:val="20"/>
          <w:szCs w:val="20"/>
        </w:rPr>
        <w:t>C</w:t>
      </w:r>
      <w:r w:rsidRPr="000D5AA9">
        <w:rPr>
          <w:rFonts w:ascii="Arial" w:hAnsi="Arial" w:cs="Arial"/>
          <w:color w:val="000000" w:themeColor="text1"/>
          <w:sz w:val="20"/>
          <w:szCs w:val="20"/>
        </w:rPr>
        <w:t xml:space="preserve">.  The </w:t>
      </w:r>
      <w:r w:rsidRPr="000D5AA9">
        <w:rPr>
          <w:rFonts w:ascii="Arial" w:hAnsi="Arial" w:cs="Arial"/>
          <w:i/>
          <w:iCs/>
          <w:color w:val="000000" w:themeColor="text1"/>
          <w:sz w:val="20"/>
          <w:szCs w:val="20"/>
        </w:rPr>
        <w:t>f</w:t>
      </w:r>
      <w:r w:rsidRPr="000D5AA9">
        <w:rPr>
          <w:rFonts w:ascii="Arial" w:hAnsi="Arial" w:cs="Arial"/>
          <w:color w:val="000000" w:themeColor="text1"/>
          <w:sz w:val="20"/>
          <w:szCs w:val="20"/>
        </w:rPr>
        <w:t>(O</w:t>
      </w:r>
      <w:r w:rsidRPr="000D5AA9">
        <w:rPr>
          <w:rFonts w:ascii="Arial" w:hAnsi="Arial" w:cs="Arial"/>
          <w:color w:val="000000" w:themeColor="text1"/>
          <w:sz w:val="20"/>
          <w:szCs w:val="20"/>
          <w:vertAlign w:val="subscript"/>
        </w:rPr>
        <w:t>2</w:t>
      </w:r>
      <w:r w:rsidRPr="000D5AA9">
        <w:rPr>
          <w:rFonts w:ascii="Arial" w:hAnsi="Arial" w:cs="Arial"/>
          <w:color w:val="000000" w:themeColor="text1"/>
          <w:sz w:val="20"/>
          <w:szCs w:val="20"/>
        </w:rPr>
        <w:t>) of today’s Earth’s crust and mantle typically varies around the FMQ value. Since the ability of Earth rocks to reduce water protons to H</w:t>
      </w:r>
      <w:r w:rsidRPr="000D5AA9">
        <w:rPr>
          <w:rFonts w:ascii="Arial" w:hAnsi="Arial" w:cs="Arial"/>
          <w:color w:val="000000" w:themeColor="text1"/>
          <w:sz w:val="20"/>
          <w:szCs w:val="20"/>
          <w:vertAlign w:val="subscript"/>
        </w:rPr>
        <w:t>2</w:t>
      </w:r>
      <w:r w:rsidRPr="000D5AA9">
        <w:rPr>
          <w:rFonts w:ascii="Arial" w:hAnsi="Arial" w:cs="Arial"/>
          <w:color w:val="000000" w:themeColor="text1"/>
          <w:sz w:val="20"/>
          <w:szCs w:val="20"/>
        </w:rPr>
        <w:t xml:space="preserve"> is manifested when their temperature drops below 500°C, the reducing power of the FMQ mineral redox buffer at ~ 500°C (</w:t>
      </w:r>
      <w:proofErr w:type="spellStart"/>
      <w:r w:rsidRPr="000D5AA9">
        <w:rPr>
          <w:rFonts w:ascii="Arial" w:hAnsi="Arial" w:cs="Arial"/>
          <w:color w:val="000000" w:themeColor="text1"/>
          <w:sz w:val="20"/>
          <w:szCs w:val="20"/>
        </w:rPr>
        <w:t>log</w:t>
      </w:r>
      <w:r w:rsidRPr="000D5AA9">
        <w:rPr>
          <w:rFonts w:ascii="Arial" w:hAnsi="Arial" w:cs="Arial"/>
          <w:i/>
          <w:iCs/>
          <w:color w:val="000000" w:themeColor="text1"/>
          <w:sz w:val="20"/>
          <w:szCs w:val="20"/>
        </w:rPr>
        <w:t>f</w:t>
      </w:r>
      <w:proofErr w:type="spellEnd"/>
      <w:r w:rsidRPr="000D5AA9">
        <w:rPr>
          <w:rFonts w:ascii="Arial" w:hAnsi="Arial" w:cs="Arial"/>
          <w:color w:val="000000" w:themeColor="text1"/>
          <w:sz w:val="20"/>
          <w:szCs w:val="20"/>
        </w:rPr>
        <w:t>(O</w:t>
      </w:r>
      <w:r w:rsidRPr="000D5AA9">
        <w:rPr>
          <w:rFonts w:ascii="Arial" w:hAnsi="Arial" w:cs="Arial"/>
          <w:color w:val="000000" w:themeColor="text1"/>
          <w:sz w:val="20"/>
          <w:szCs w:val="20"/>
          <w:vertAlign w:val="subscript"/>
        </w:rPr>
        <w:t>2</w:t>
      </w:r>
      <w:r w:rsidRPr="000D5AA9">
        <w:rPr>
          <w:rFonts w:ascii="Arial" w:hAnsi="Arial" w:cs="Arial"/>
          <w:color w:val="000000" w:themeColor="text1"/>
          <w:sz w:val="20"/>
          <w:szCs w:val="20"/>
        </w:rPr>
        <w:t xml:space="preserve">) ~ –20, see </w:t>
      </w:r>
      <w:r w:rsidR="00E43742" w:rsidRPr="000D5AA9">
        <w:rPr>
          <w:rFonts w:ascii="Arial" w:hAnsi="Arial" w:cs="Arial"/>
          <w:color w:val="000000" w:themeColor="text1"/>
          <w:sz w:val="20"/>
          <w:szCs w:val="20"/>
        </w:rPr>
        <w:t>F</w:t>
      </w:r>
      <w:r w:rsidRPr="000D5AA9">
        <w:rPr>
          <w:rFonts w:ascii="Arial" w:hAnsi="Arial" w:cs="Arial"/>
          <w:color w:val="000000" w:themeColor="text1"/>
          <w:sz w:val="20"/>
          <w:szCs w:val="20"/>
        </w:rPr>
        <w:t>ig. S</w:t>
      </w:r>
      <w:r w:rsidR="005A000A" w:rsidRPr="000D5AA9">
        <w:rPr>
          <w:rFonts w:ascii="Arial" w:hAnsi="Arial" w:cs="Arial"/>
          <w:color w:val="000000" w:themeColor="text1"/>
          <w:sz w:val="20"/>
          <w:szCs w:val="20"/>
        </w:rPr>
        <w:t>2</w:t>
      </w:r>
      <w:r w:rsidRPr="000D5AA9">
        <w:rPr>
          <w:rFonts w:ascii="Arial" w:hAnsi="Arial" w:cs="Arial"/>
          <w:color w:val="000000" w:themeColor="text1"/>
          <w:sz w:val="20"/>
          <w:szCs w:val="20"/>
        </w:rPr>
        <w:t>.1</w:t>
      </w:r>
      <w:r w:rsidR="00E43742" w:rsidRPr="000D5AA9">
        <w:rPr>
          <w:rFonts w:ascii="Arial" w:hAnsi="Arial" w:cs="Arial"/>
          <w:color w:val="000000" w:themeColor="text1"/>
          <w:sz w:val="20"/>
          <w:szCs w:val="20"/>
        </w:rPr>
        <w:t>C</w:t>
      </w:r>
      <w:r w:rsidRPr="000D5AA9">
        <w:rPr>
          <w:rFonts w:ascii="Arial" w:hAnsi="Arial" w:cs="Arial"/>
          <w:color w:val="000000" w:themeColor="text1"/>
          <w:sz w:val="20"/>
          <w:szCs w:val="20"/>
        </w:rPr>
        <w:t>) roughly corresponds to the reducing potential (power) of a hydrogen electrode at 25°C, i.e. –410 mV at pH 7.0, see Fig. S</w:t>
      </w:r>
      <w:r w:rsidR="005A000A" w:rsidRPr="000D5AA9">
        <w:rPr>
          <w:rFonts w:ascii="Arial" w:hAnsi="Arial" w:cs="Arial"/>
          <w:color w:val="000000" w:themeColor="text1"/>
          <w:sz w:val="20"/>
          <w:szCs w:val="20"/>
        </w:rPr>
        <w:t>2</w:t>
      </w:r>
      <w:r w:rsidRPr="000D5AA9">
        <w:rPr>
          <w:rFonts w:ascii="Arial" w:hAnsi="Arial" w:cs="Arial"/>
          <w:color w:val="000000" w:themeColor="text1"/>
          <w:sz w:val="20"/>
          <w:szCs w:val="20"/>
        </w:rPr>
        <w:t xml:space="preserve">.1A and </w:t>
      </w:r>
      <w:r w:rsidR="0072273D" w:rsidRPr="000D5AA9">
        <w:rPr>
          <w:rFonts w:ascii="Arial" w:hAnsi="Arial" w:cs="Arial"/>
          <w:noProof/>
          <w:color w:val="000000" w:themeColor="text1"/>
          <w:sz w:val="20"/>
          <w:szCs w:val="20"/>
        </w:rPr>
        <w:t>[67-69]</w:t>
      </w:r>
      <w:r w:rsidRPr="000D5AA9">
        <w:rPr>
          <w:rFonts w:ascii="Arial" w:hAnsi="Arial" w:cs="Arial"/>
          <w:color w:val="000000" w:themeColor="text1"/>
          <w:sz w:val="20"/>
          <w:szCs w:val="20"/>
        </w:rPr>
        <w:t xml:space="preserve">. The </w:t>
      </w:r>
      <w:r w:rsidRPr="000D5AA9">
        <w:rPr>
          <w:rFonts w:ascii="Arial" w:hAnsi="Arial" w:cs="Arial"/>
          <w:i/>
          <w:iCs/>
          <w:color w:val="000000" w:themeColor="text1"/>
          <w:sz w:val="20"/>
          <w:szCs w:val="20"/>
        </w:rPr>
        <w:t>f</w:t>
      </w:r>
      <w:r w:rsidRPr="000D5AA9">
        <w:rPr>
          <w:rFonts w:ascii="Arial" w:hAnsi="Arial" w:cs="Arial"/>
          <w:color w:val="000000" w:themeColor="text1"/>
          <w:sz w:val="20"/>
          <w:szCs w:val="20"/>
        </w:rPr>
        <w:t>(O</w:t>
      </w:r>
      <w:r w:rsidRPr="000D5AA9">
        <w:rPr>
          <w:rFonts w:ascii="Arial" w:hAnsi="Arial" w:cs="Arial"/>
          <w:color w:val="000000" w:themeColor="text1"/>
          <w:sz w:val="20"/>
          <w:szCs w:val="20"/>
          <w:vertAlign w:val="subscript"/>
        </w:rPr>
        <w:t>2</w:t>
      </w:r>
      <w:r w:rsidRPr="000D5AA9">
        <w:rPr>
          <w:rFonts w:ascii="Arial" w:hAnsi="Arial" w:cs="Arial"/>
          <w:color w:val="000000" w:themeColor="text1"/>
          <w:sz w:val="20"/>
          <w:szCs w:val="20"/>
        </w:rPr>
        <w:t>) value decreases with temperature (Fig. S</w:t>
      </w:r>
      <w:r w:rsidR="005A000A" w:rsidRPr="000D5AA9">
        <w:rPr>
          <w:rFonts w:ascii="Arial" w:hAnsi="Arial" w:cs="Arial"/>
          <w:color w:val="000000" w:themeColor="text1"/>
          <w:sz w:val="20"/>
          <w:szCs w:val="20"/>
        </w:rPr>
        <w:t>2</w:t>
      </w:r>
      <w:r w:rsidRPr="000D5AA9">
        <w:rPr>
          <w:rFonts w:ascii="Arial" w:hAnsi="Arial" w:cs="Arial"/>
          <w:color w:val="000000" w:themeColor="text1"/>
          <w:sz w:val="20"/>
          <w:szCs w:val="20"/>
        </w:rPr>
        <w:t>.1</w:t>
      </w:r>
      <w:r w:rsidR="00E43742" w:rsidRPr="000D5AA9">
        <w:rPr>
          <w:rFonts w:ascii="Arial" w:hAnsi="Arial" w:cs="Arial"/>
          <w:color w:val="000000" w:themeColor="text1"/>
          <w:sz w:val="20"/>
          <w:szCs w:val="20"/>
        </w:rPr>
        <w:t>C</w:t>
      </w:r>
      <w:r w:rsidRPr="000D5AA9">
        <w:rPr>
          <w:rFonts w:ascii="Arial" w:hAnsi="Arial" w:cs="Arial"/>
          <w:color w:val="000000" w:themeColor="text1"/>
          <w:sz w:val="20"/>
          <w:szCs w:val="20"/>
        </w:rPr>
        <w:t>), so that at t° &lt; 500°C the reducing power of the rock even increases. However, at t° &lt; 250°C, redox reactions in the rock attenuate</w:t>
      </w:r>
      <w:r w:rsidR="00026572" w:rsidRPr="000D5AA9">
        <w:rPr>
          <w:rFonts w:ascii="Arial" w:hAnsi="Arial" w:cs="Arial"/>
          <w:color w:val="000000" w:themeColor="text1"/>
          <w:sz w:val="20"/>
          <w:szCs w:val="20"/>
        </w:rPr>
        <w:t xml:space="preserve"> because of their high activation barriers </w:t>
      </w:r>
      <w:r w:rsidR="0072273D" w:rsidRPr="000D5AA9">
        <w:rPr>
          <w:rFonts w:ascii="Arial" w:hAnsi="Arial" w:cs="Arial"/>
          <w:noProof/>
          <w:color w:val="000000" w:themeColor="text1"/>
          <w:sz w:val="20"/>
          <w:szCs w:val="20"/>
        </w:rPr>
        <w:t>[70]</w:t>
      </w:r>
      <w:r w:rsidR="00026572" w:rsidRPr="000D5AA9">
        <w:rPr>
          <w:rFonts w:ascii="Arial" w:hAnsi="Arial" w:cs="Arial"/>
          <w:color w:val="000000" w:themeColor="text1"/>
          <w:sz w:val="20"/>
          <w:szCs w:val="20"/>
        </w:rPr>
        <w:t xml:space="preserve">. </w:t>
      </w:r>
    </w:p>
    <w:p w14:paraId="5E69E3C9" w14:textId="51F90305" w:rsidR="00AF2C7B" w:rsidRPr="000D5AA9" w:rsidRDefault="00AF2C7B" w:rsidP="00026572">
      <w:pPr>
        <w:spacing w:before="120" w:after="0" w:line="480" w:lineRule="auto"/>
        <w:jc w:val="both"/>
        <w:rPr>
          <w:rFonts w:ascii="Arial" w:hAnsi="Arial" w:cs="Arial"/>
          <w:color w:val="000000" w:themeColor="text1"/>
          <w:sz w:val="20"/>
          <w:szCs w:val="20"/>
        </w:rPr>
      </w:pPr>
      <w:r w:rsidRPr="000D5AA9">
        <w:rPr>
          <w:rFonts w:ascii="Arial" w:hAnsi="Arial" w:cs="Arial"/>
          <w:color w:val="000000" w:themeColor="text1"/>
          <w:sz w:val="20"/>
          <w:szCs w:val="20"/>
        </w:rPr>
        <w:t xml:space="preserve">When liquid water is interacting with a rock, one can establish a relation between the redox-potential and oxygen fugacity because both </w:t>
      </w:r>
      <w:proofErr w:type="gramStart"/>
      <w:r w:rsidRPr="000D5AA9">
        <w:rPr>
          <w:rFonts w:ascii="Arial" w:hAnsi="Arial" w:cs="Arial"/>
          <w:color w:val="000000" w:themeColor="text1"/>
          <w:sz w:val="20"/>
          <w:szCs w:val="20"/>
        </w:rPr>
        <w:t>this parameters</w:t>
      </w:r>
      <w:proofErr w:type="gramEnd"/>
      <w:r w:rsidRPr="000D5AA9">
        <w:rPr>
          <w:rFonts w:ascii="Arial" w:hAnsi="Arial" w:cs="Arial"/>
          <w:color w:val="000000" w:themeColor="text1"/>
          <w:sz w:val="20"/>
          <w:szCs w:val="20"/>
        </w:rPr>
        <w:t xml:space="preserve"> attain meaning under such conditions. For example, for the reaction described by Eq. (5) this relation will look like </w:t>
      </w:r>
      <w:r w:rsidR="0072273D" w:rsidRPr="000D5AA9">
        <w:rPr>
          <w:rFonts w:ascii="Arial" w:hAnsi="Arial" w:cs="Arial"/>
          <w:noProof/>
          <w:color w:val="000000" w:themeColor="text1"/>
          <w:sz w:val="20"/>
          <w:szCs w:val="20"/>
        </w:rPr>
        <w:t>[69]</w:t>
      </w:r>
      <w:r w:rsidRPr="000D5AA9">
        <w:rPr>
          <w:rFonts w:ascii="Arial" w:hAnsi="Arial" w:cs="Arial"/>
          <w:color w:val="000000" w:themeColor="text1"/>
          <w:sz w:val="20"/>
          <w:szCs w:val="20"/>
        </w:rPr>
        <w:t>:</w:t>
      </w:r>
    </w:p>
    <w:p w14:paraId="77C53F44" w14:textId="7E07EF17" w:rsidR="00AF2C7B" w:rsidRPr="000D5AA9" w:rsidRDefault="00AF2C7B" w:rsidP="00026572">
      <w:pPr>
        <w:spacing w:before="120" w:after="0" w:line="480" w:lineRule="auto"/>
        <w:jc w:val="both"/>
        <w:rPr>
          <w:rFonts w:ascii="Arial" w:hAnsi="Arial" w:cs="Arial"/>
          <w:color w:val="000000" w:themeColor="text1"/>
          <w:sz w:val="20"/>
          <w:szCs w:val="20"/>
          <w:lang w:val="de-DE"/>
        </w:rPr>
      </w:pPr>
      <w:r w:rsidRPr="000D5AA9">
        <w:rPr>
          <w:rFonts w:ascii="Arial" w:hAnsi="Arial" w:cs="Arial"/>
          <w:color w:val="000000" w:themeColor="text1"/>
          <w:sz w:val="20"/>
          <w:szCs w:val="20"/>
          <w:lang w:val="de-DE"/>
        </w:rPr>
        <w:t>E = 1.228 – 0.5991pH + 0.0148logf(O</w:t>
      </w:r>
      <w:r w:rsidRPr="000D5AA9">
        <w:rPr>
          <w:rFonts w:ascii="Arial" w:hAnsi="Arial" w:cs="Arial"/>
          <w:color w:val="000000" w:themeColor="text1"/>
          <w:sz w:val="20"/>
          <w:szCs w:val="20"/>
          <w:vertAlign w:val="subscript"/>
          <w:lang w:val="de-DE"/>
        </w:rPr>
        <w:t>2</w:t>
      </w:r>
      <w:proofErr w:type="gramStart"/>
      <w:r w:rsidRPr="000D5AA9">
        <w:rPr>
          <w:rFonts w:ascii="Arial" w:hAnsi="Arial" w:cs="Arial"/>
          <w:color w:val="000000" w:themeColor="text1"/>
          <w:sz w:val="20"/>
          <w:szCs w:val="20"/>
          <w:lang w:val="de-DE"/>
        </w:rPr>
        <w:t xml:space="preserve">)  </w:t>
      </w:r>
      <w:r w:rsidR="00BE2186" w:rsidRPr="000D5AA9">
        <w:rPr>
          <w:rFonts w:ascii="Arial" w:hAnsi="Arial" w:cs="Arial"/>
          <w:color w:val="000000" w:themeColor="text1"/>
          <w:sz w:val="20"/>
          <w:szCs w:val="20"/>
          <w:lang w:val="de-DE"/>
        </w:rPr>
        <w:tab/>
      </w:r>
      <w:proofErr w:type="gramEnd"/>
      <w:r w:rsidR="00BE2186" w:rsidRPr="000D5AA9">
        <w:rPr>
          <w:rFonts w:ascii="Arial" w:hAnsi="Arial" w:cs="Arial"/>
          <w:color w:val="000000" w:themeColor="text1"/>
          <w:sz w:val="20"/>
          <w:szCs w:val="20"/>
          <w:lang w:val="de-DE"/>
        </w:rPr>
        <w:tab/>
      </w:r>
      <w:r w:rsidR="00BE2186" w:rsidRPr="000D5AA9">
        <w:rPr>
          <w:rFonts w:ascii="Arial" w:hAnsi="Arial" w:cs="Arial"/>
          <w:color w:val="000000" w:themeColor="text1"/>
          <w:sz w:val="20"/>
          <w:szCs w:val="20"/>
          <w:lang w:val="de-DE"/>
        </w:rPr>
        <w:tab/>
      </w:r>
      <w:r w:rsidR="00BE2186" w:rsidRPr="000D5AA9">
        <w:rPr>
          <w:rFonts w:ascii="Arial" w:hAnsi="Arial" w:cs="Arial"/>
          <w:color w:val="000000" w:themeColor="text1"/>
          <w:sz w:val="20"/>
          <w:szCs w:val="20"/>
          <w:lang w:val="de-DE"/>
        </w:rPr>
        <w:tab/>
      </w:r>
      <w:r w:rsidR="00BE2186" w:rsidRPr="000D5AA9">
        <w:rPr>
          <w:rFonts w:ascii="Arial" w:hAnsi="Arial" w:cs="Arial"/>
          <w:color w:val="000000" w:themeColor="text1"/>
          <w:sz w:val="20"/>
          <w:szCs w:val="20"/>
          <w:lang w:val="de-DE"/>
        </w:rPr>
        <w:tab/>
        <w:t>(</w:t>
      </w:r>
      <w:proofErr w:type="spellStart"/>
      <w:r w:rsidR="00BE2186" w:rsidRPr="000D5AA9">
        <w:rPr>
          <w:rFonts w:ascii="Arial" w:hAnsi="Arial" w:cs="Arial"/>
          <w:color w:val="000000" w:themeColor="text1"/>
          <w:sz w:val="20"/>
          <w:szCs w:val="20"/>
          <w:lang w:val="de-DE"/>
        </w:rPr>
        <w:t>Eq</w:t>
      </w:r>
      <w:proofErr w:type="spellEnd"/>
      <w:r w:rsidR="00BE2186" w:rsidRPr="000D5AA9">
        <w:rPr>
          <w:rFonts w:ascii="Arial" w:hAnsi="Arial" w:cs="Arial"/>
          <w:color w:val="000000" w:themeColor="text1"/>
          <w:sz w:val="20"/>
          <w:szCs w:val="20"/>
          <w:lang w:val="de-DE"/>
        </w:rPr>
        <w:t>. 6)</w:t>
      </w:r>
    </w:p>
    <w:p w14:paraId="483FF44F" w14:textId="4058B999" w:rsidR="00343B50" w:rsidRPr="000D5AA9" w:rsidRDefault="00343B50" w:rsidP="00343B50">
      <w:pPr>
        <w:spacing w:before="120" w:after="0" w:line="480" w:lineRule="auto"/>
        <w:jc w:val="both"/>
        <w:rPr>
          <w:rFonts w:ascii="Arial" w:hAnsi="Arial" w:cs="Arial"/>
          <w:color w:val="000000" w:themeColor="text1"/>
          <w:sz w:val="20"/>
          <w:szCs w:val="20"/>
        </w:rPr>
      </w:pPr>
      <w:r w:rsidRPr="000D5AA9">
        <w:rPr>
          <w:rFonts w:ascii="Arial" w:hAnsi="Arial" w:cs="Arial"/>
          <w:color w:val="000000" w:themeColor="text1"/>
          <w:sz w:val="20"/>
          <w:szCs w:val="20"/>
        </w:rPr>
        <w:t xml:space="preserve">Although </w:t>
      </w:r>
      <w:r w:rsidRPr="000D5AA9">
        <w:rPr>
          <w:rFonts w:ascii="Arial" w:hAnsi="Arial" w:cs="Arial"/>
          <w:i/>
          <w:iCs/>
          <w:color w:val="000000" w:themeColor="text1"/>
          <w:sz w:val="20"/>
          <w:szCs w:val="20"/>
        </w:rPr>
        <w:t>f</w:t>
      </w:r>
      <w:r w:rsidRPr="000D5AA9">
        <w:rPr>
          <w:rFonts w:ascii="Arial" w:hAnsi="Arial" w:cs="Arial"/>
          <w:color w:val="000000" w:themeColor="text1"/>
          <w:sz w:val="20"/>
          <w:szCs w:val="20"/>
        </w:rPr>
        <w:t>(O</w:t>
      </w:r>
      <w:r w:rsidRPr="000D5AA9">
        <w:rPr>
          <w:rFonts w:ascii="Arial" w:hAnsi="Arial" w:cs="Arial"/>
          <w:color w:val="000000" w:themeColor="text1"/>
          <w:sz w:val="20"/>
          <w:szCs w:val="20"/>
          <w:vertAlign w:val="subscript"/>
        </w:rPr>
        <w:t>2</w:t>
      </w:r>
      <w:r w:rsidRPr="000D5AA9">
        <w:rPr>
          <w:rFonts w:ascii="Arial" w:hAnsi="Arial" w:cs="Arial"/>
          <w:color w:val="000000" w:themeColor="text1"/>
          <w:sz w:val="20"/>
          <w:szCs w:val="20"/>
        </w:rPr>
        <w:t xml:space="preserve">) is defined in terms of oxygen partial pressure, the value of </w:t>
      </w:r>
      <w:r w:rsidRPr="000D5AA9">
        <w:rPr>
          <w:rFonts w:ascii="Arial" w:hAnsi="Arial" w:cs="Arial"/>
          <w:i/>
          <w:iCs/>
          <w:color w:val="000000" w:themeColor="text1"/>
          <w:sz w:val="20"/>
          <w:szCs w:val="20"/>
        </w:rPr>
        <w:t>f</w:t>
      </w:r>
      <w:r w:rsidRPr="000D5AA9">
        <w:rPr>
          <w:rFonts w:ascii="Arial" w:hAnsi="Arial" w:cs="Arial"/>
          <w:color w:val="000000" w:themeColor="text1"/>
          <w:sz w:val="20"/>
          <w:szCs w:val="20"/>
        </w:rPr>
        <w:t>(O</w:t>
      </w:r>
      <w:r w:rsidRPr="000D5AA9">
        <w:rPr>
          <w:rFonts w:ascii="Arial" w:hAnsi="Arial" w:cs="Arial"/>
          <w:color w:val="000000" w:themeColor="text1"/>
          <w:sz w:val="20"/>
          <w:szCs w:val="20"/>
          <w:vertAlign w:val="subscript"/>
        </w:rPr>
        <w:t>2</w:t>
      </w:r>
      <w:r w:rsidRPr="000D5AA9">
        <w:rPr>
          <w:rFonts w:ascii="Arial" w:hAnsi="Arial" w:cs="Arial"/>
          <w:color w:val="000000" w:themeColor="text1"/>
          <w:sz w:val="20"/>
          <w:szCs w:val="20"/>
        </w:rPr>
        <w:t xml:space="preserve">) is used as an integral parameter to characterize the reducing power of the entire rock </w:t>
      </w:r>
      <w:r w:rsidR="0072273D" w:rsidRPr="000D5AA9">
        <w:rPr>
          <w:rFonts w:ascii="Arial" w:hAnsi="Arial" w:cs="Arial"/>
          <w:noProof/>
          <w:color w:val="000000" w:themeColor="text1"/>
          <w:sz w:val="20"/>
          <w:szCs w:val="20"/>
        </w:rPr>
        <w:t>[67-69]</w:t>
      </w:r>
      <w:r w:rsidRPr="000D5AA9">
        <w:rPr>
          <w:rFonts w:ascii="Arial" w:hAnsi="Arial" w:cs="Arial"/>
          <w:color w:val="000000" w:themeColor="text1"/>
          <w:sz w:val="20"/>
          <w:szCs w:val="20"/>
        </w:rPr>
        <w:t>. The corresponding integral parameter for complex fluid mixtures, such as the Earth’s water reservoirs or cell cytoplasm, is the redox potential of the medium, E</w:t>
      </w:r>
      <w:r w:rsidRPr="000D5AA9">
        <w:rPr>
          <w:rFonts w:ascii="Arial" w:hAnsi="Arial" w:cs="Arial"/>
          <w:i/>
          <w:iCs/>
          <w:color w:val="000000" w:themeColor="text1"/>
          <w:sz w:val="20"/>
          <w:szCs w:val="20"/>
          <w:vertAlign w:val="subscript"/>
        </w:rPr>
        <w:t>h</w:t>
      </w:r>
      <w:r w:rsidRPr="000D5AA9">
        <w:rPr>
          <w:rFonts w:ascii="Arial" w:hAnsi="Arial" w:cs="Arial"/>
          <w:color w:val="000000" w:themeColor="text1"/>
          <w:sz w:val="20"/>
          <w:szCs w:val="20"/>
        </w:rPr>
        <w:t xml:space="preserve"> </w:t>
      </w:r>
      <w:r w:rsidR="0072273D" w:rsidRPr="000D5AA9">
        <w:rPr>
          <w:rFonts w:ascii="Arial" w:hAnsi="Arial" w:cs="Arial"/>
          <w:noProof/>
          <w:color w:val="000000" w:themeColor="text1"/>
          <w:sz w:val="20"/>
          <w:szCs w:val="20"/>
        </w:rPr>
        <w:t>[67,69,71,72]</w:t>
      </w:r>
      <w:r w:rsidRPr="000D5AA9">
        <w:rPr>
          <w:rFonts w:ascii="Arial" w:hAnsi="Arial" w:cs="Arial"/>
          <w:color w:val="000000" w:themeColor="text1"/>
          <w:sz w:val="20"/>
          <w:szCs w:val="20"/>
        </w:rPr>
        <w:t xml:space="preserve">. It can be measured using a chemically inert platinum or gold electrode capable of exchanging electrons with all redox agents present in the solution </w:t>
      </w:r>
      <w:r w:rsidR="0072273D" w:rsidRPr="000D5AA9">
        <w:rPr>
          <w:rFonts w:ascii="Arial" w:hAnsi="Arial" w:cs="Arial"/>
          <w:noProof/>
          <w:color w:val="000000" w:themeColor="text1"/>
          <w:sz w:val="20"/>
          <w:szCs w:val="20"/>
        </w:rPr>
        <w:t>[67,73,74]</w:t>
      </w:r>
      <w:r w:rsidRPr="000D5AA9">
        <w:rPr>
          <w:rFonts w:ascii="Arial" w:hAnsi="Arial" w:cs="Arial"/>
          <w:color w:val="000000" w:themeColor="text1"/>
          <w:sz w:val="20"/>
          <w:szCs w:val="20"/>
        </w:rPr>
        <w:t xml:space="preserve">.  </w:t>
      </w:r>
    </w:p>
    <w:p w14:paraId="03A7C47D" w14:textId="46164DBF" w:rsidR="00343B50" w:rsidRPr="000D5AA9" w:rsidRDefault="00343B50" w:rsidP="00343B50">
      <w:pPr>
        <w:spacing w:before="120" w:after="0" w:line="480" w:lineRule="auto"/>
        <w:jc w:val="both"/>
        <w:rPr>
          <w:rFonts w:ascii="Arial" w:hAnsi="Arial" w:cs="Arial"/>
          <w:color w:val="000000" w:themeColor="text1"/>
          <w:sz w:val="20"/>
          <w:szCs w:val="20"/>
        </w:rPr>
      </w:pPr>
      <w:r w:rsidRPr="000D5AA9">
        <w:rPr>
          <w:rFonts w:ascii="Arial" w:hAnsi="Arial" w:cs="Arial"/>
          <w:color w:val="000000" w:themeColor="text1"/>
          <w:sz w:val="20"/>
          <w:szCs w:val="20"/>
        </w:rPr>
        <w:t>Most modern natural reservoirs in contact with the atmosphere, including the oceans at all depths, have high and positive E</w:t>
      </w:r>
      <w:r w:rsidRPr="000D5AA9">
        <w:rPr>
          <w:rFonts w:ascii="Arial" w:hAnsi="Arial" w:cs="Arial"/>
          <w:i/>
          <w:iCs/>
          <w:color w:val="000000" w:themeColor="text1"/>
          <w:sz w:val="20"/>
          <w:szCs w:val="20"/>
          <w:vertAlign w:val="subscript"/>
        </w:rPr>
        <w:t>h</w:t>
      </w:r>
      <w:r w:rsidRPr="000D5AA9">
        <w:rPr>
          <w:rFonts w:ascii="Arial" w:hAnsi="Arial" w:cs="Arial"/>
          <w:color w:val="000000" w:themeColor="text1"/>
          <w:sz w:val="20"/>
          <w:szCs w:val="20"/>
        </w:rPr>
        <w:t xml:space="preserve"> values in the range of +600 </w:t>
      </w:r>
      <w:r w:rsidRPr="000D5AA9">
        <w:rPr>
          <w:rFonts w:ascii="Arial" w:hAnsi="Arial" w:cs="Arial"/>
          <w:color w:val="000000" w:themeColor="text1"/>
          <w:sz w:val="20"/>
          <w:szCs w:val="20"/>
        </w:rPr>
        <w:sym w:font="Symbol" w:char="F0B8"/>
      </w:r>
      <w:r w:rsidRPr="000D5AA9">
        <w:rPr>
          <w:rFonts w:ascii="Arial" w:hAnsi="Arial" w:cs="Arial"/>
          <w:color w:val="000000" w:themeColor="text1"/>
          <w:sz w:val="20"/>
          <w:szCs w:val="20"/>
        </w:rPr>
        <w:t xml:space="preserve"> +750 mV </w:t>
      </w:r>
      <w:r w:rsidR="0072273D" w:rsidRPr="000D5AA9">
        <w:rPr>
          <w:rFonts w:ascii="Arial" w:hAnsi="Arial" w:cs="Arial"/>
          <w:noProof/>
          <w:color w:val="000000" w:themeColor="text1"/>
          <w:sz w:val="20"/>
          <w:szCs w:val="20"/>
        </w:rPr>
        <w:t>[71]</w:t>
      </w:r>
      <w:r w:rsidRPr="000D5AA9">
        <w:rPr>
          <w:rFonts w:ascii="Arial" w:hAnsi="Arial" w:cs="Arial"/>
          <w:color w:val="000000" w:themeColor="text1"/>
          <w:sz w:val="20"/>
          <w:szCs w:val="20"/>
        </w:rPr>
        <w:t>.  This is because oxygen, with its E</w:t>
      </w:r>
      <w:r w:rsidRPr="000D5AA9">
        <w:rPr>
          <w:rFonts w:ascii="Arial" w:hAnsi="Arial" w:cs="Arial"/>
          <w:color w:val="000000" w:themeColor="text1"/>
          <w:sz w:val="20"/>
          <w:szCs w:val="20"/>
          <w:vertAlign w:val="subscript"/>
        </w:rPr>
        <w:t>0</w:t>
      </w:r>
      <w:r w:rsidRPr="000D5AA9">
        <w:rPr>
          <w:rFonts w:ascii="Arial" w:hAnsi="Arial" w:cs="Arial"/>
          <w:color w:val="000000" w:themeColor="text1"/>
          <w:sz w:val="20"/>
          <w:szCs w:val="20"/>
          <w:vertAlign w:val="superscript"/>
        </w:rPr>
        <w:t>7</w:t>
      </w:r>
      <w:r w:rsidRPr="000D5AA9">
        <w:rPr>
          <w:rFonts w:ascii="Arial" w:hAnsi="Arial" w:cs="Arial"/>
          <w:color w:val="000000" w:themeColor="text1"/>
          <w:sz w:val="20"/>
          <w:szCs w:val="20"/>
        </w:rPr>
        <w:t xml:space="preserve"> of +820 mV (</w:t>
      </w:r>
      <w:proofErr w:type="gramStart"/>
      <w:r w:rsidR="00AF2C7B" w:rsidRPr="000D5AA9">
        <w:rPr>
          <w:rFonts w:ascii="Arial" w:hAnsi="Arial" w:cs="Arial"/>
          <w:color w:val="000000" w:themeColor="text1"/>
          <w:sz w:val="20"/>
          <w:szCs w:val="20"/>
        </w:rPr>
        <w:t>Eq(</w:t>
      </w:r>
      <w:proofErr w:type="gramEnd"/>
      <w:r w:rsidR="00AF2C7B" w:rsidRPr="000D5AA9">
        <w:rPr>
          <w:rFonts w:ascii="Arial" w:hAnsi="Arial" w:cs="Arial"/>
          <w:color w:val="000000" w:themeColor="text1"/>
          <w:sz w:val="20"/>
          <w:szCs w:val="20"/>
        </w:rPr>
        <w:t xml:space="preserve">5) and </w:t>
      </w:r>
      <w:r w:rsidRPr="000D5AA9">
        <w:rPr>
          <w:rFonts w:ascii="Arial" w:hAnsi="Arial" w:cs="Arial"/>
          <w:color w:val="000000" w:themeColor="text1"/>
          <w:sz w:val="20"/>
          <w:szCs w:val="20"/>
        </w:rPr>
        <w:t>Fig. S</w:t>
      </w:r>
      <w:r w:rsidR="00105B01" w:rsidRPr="000D5AA9">
        <w:rPr>
          <w:rFonts w:ascii="Arial" w:hAnsi="Arial" w:cs="Arial"/>
          <w:color w:val="000000" w:themeColor="text1"/>
          <w:sz w:val="20"/>
          <w:szCs w:val="20"/>
        </w:rPr>
        <w:t>2</w:t>
      </w:r>
      <w:r w:rsidRPr="000D5AA9">
        <w:rPr>
          <w:rFonts w:ascii="Arial" w:hAnsi="Arial" w:cs="Arial"/>
          <w:color w:val="000000" w:themeColor="text1"/>
          <w:sz w:val="20"/>
          <w:szCs w:val="20"/>
        </w:rPr>
        <w:t xml:space="preserve">.1A), usually acts as the dominant redox buffer. </w:t>
      </w:r>
    </w:p>
    <w:p w14:paraId="5245572E" w14:textId="55B18ACD" w:rsidR="00343B50" w:rsidRPr="000D5AA9" w:rsidRDefault="00343B50" w:rsidP="00343B50">
      <w:pPr>
        <w:spacing w:before="120" w:after="0" w:line="480" w:lineRule="auto"/>
        <w:jc w:val="both"/>
        <w:rPr>
          <w:rFonts w:ascii="Arial" w:hAnsi="Arial" w:cs="Arial"/>
          <w:color w:val="000000" w:themeColor="text1"/>
          <w:sz w:val="20"/>
          <w:szCs w:val="20"/>
        </w:rPr>
      </w:pPr>
      <w:r w:rsidRPr="000D5AA9">
        <w:rPr>
          <w:rFonts w:ascii="Arial" w:hAnsi="Arial" w:cs="Arial"/>
          <w:color w:val="000000" w:themeColor="text1"/>
          <w:sz w:val="20"/>
          <w:szCs w:val="20"/>
        </w:rPr>
        <w:t xml:space="preserve">In contrast, the redox potential inside cells is rather low, around –300 mV </w:t>
      </w:r>
      <w:r w:rsidR="0072273D" w:rsidRPr="000D5AA9">
        <w:rPr>
          <w:rFonts w:ascii="Arial" w:hAnsi="Arial" w:cs="Arial"/>
          <w:noProof/>
          <w:color w:val="000000" w:themeColor="text1"/>
          <w:sz w:val="20"/>
          <w:szCs w:val="20"/>
        </w:rPr>
        <w:t>[75]</w:t>
      </w:r>
      <w:r w:rsidRPr="000D5AA9">
        <w:rPr>
          <w:rFonts w:ascii="Arial" w:hAnsi="Arial" w:cs="Arial"/>
          <w:color w:val="000000" w:themeColor="text1"/>
          <w:sz w:val="20"/>
          <w:szCs w:val="20"/>
        </w:rPr>
        <w:t xml:space="preserve">. It is thought that the first cells initially lived in highly reduced habitats and then failed to adapt to the oxidation of their environment in response to the appearance of atmospheric oxygen </w:t>
      </w:r>
      <w:r w:rsidR="0072273D" w:rsidRPr="000D5AA9">
        <w:rPr>
          <w:rFonts w:ascii="Arial" w:hAnsi="Arial" w:cs="Arial"/>
          <w:noProof/>
          <w:color w:val="000000" w:themeColor="text1"/>
          <w:sz w:val="20"/>
          <w:szCs w:val="20"/>
        </w:rPr>
        <w:t>[76]</w:t>
      </w:r>
      <w:r w:rsidRPr="000D5AA9">
        <w:rPr>
          <w:rFonts w:ascii="Arial" w:hAnsi="Arial" w:cs="Arial"/>
          <w:color w:val="000000" w:themeColor="text1"/>
          <w:sz w:val="20"/>
          <w:szCs w:val="20"/>
        </w:rPr>
        <w:t>. Therefore, in most cases, cells must keep their cytoplasm much more reduced than the environment, which requires energy.</w:t>
      </w:r>
    </w:p>
    <w:p w14:paraId="38E651F8" w14:textId="2599482B" w:rsidR="00DE22F7" w:rsidRPr="000D5AA9" w:rsidRDefault="00DE22F7" w:rsidP="00DE22F7">
      <w:pPr>
        <w:spacing w:before="120" w:after="0" w:line="480" w:lineRule="auto"/>
        <w:jc w:val="both"/>
        <w:rPr>
          <w:rFonts w:ascii="Arial" w:hAnsi="Arial" w:cs="Arial"/>
          <w:sz w:val="20"/>
          <w:szCs w:val="20"/>
        </w:rPr>
      </w:pPr>
      <w:r w:rsidRPr="000D5AA9">
        <w:rPr>
          <w:rFonts w:ascii="Arial" w:hAnsi="Arial" w:cs="Arial"/>
          <w:sz w:val="20"/>
          <w:szCs w:val="20"/>
        </w:rPr>
        <w:t>In addition to hydrothermal alteration, CO</w:t>
      </w:r>
      <w:r w:rsidRPr="000D5AA9">
        <w:rPr>
          <w:rFonts w:ascii="Arial" w:hAnsi="Arial" w:cs="Arial"/>
          <w:sz w:val="20"/>
          <w:szCs w:val="20"/>
          <w:vertAlign w:val="subscript"/>
        </w:rPr>
        <w:t>2</w:t>
      </w:r>
      <w:r w:rsidRPr="000D5AA9">
        <w:rPr>
          <w:rFonts w:ascii="Arial" w:hAnsi="Arial" w:cs="Arial"/>
          <w:sz w:val="20"/>
          <w:szCs w:val="20"/>
        </w:rPr>
        <w:t xml:space="preserve"> can be abiotically </w:t>
      </w:r>
      <w:proofErr w:type="spellStart"/>
      <w:r w:rsidRPr="000D5AA9">
        <w:rPr>
          <w:rFonts w:ascii="Arial" w:hAnsi="Arial" w:cs="Arial"/>
          <w:sz w:val="20"/>
          <w:szCs w:val="20"/>
        </w:rPr>
        <w:t>photoreduced</w:t>
      </w:r>
      <w:proofErr w:type="spellEnd"/>
      <w:r w:rsidRPr="000D5AA9">
        <w:rPr>
          <w:rFonts w:ascii="Arial" w:hAnsi="Arial" w:cs="Arial"/>
          <w:sz w:val="20"/>
          <w:szCs w:val="20"/>
        </w:rPr>
        <w:t xml:space="preserve"> to diverse organic molecules at the surface of several UV-absorbing naturally occurring minerals with broadband semiconductor properties, in particular TiO</w:t>
      </w:r>
      <w:r w:rsidRPr="000D5AA9">
        <w:rPr>
          <w:rFonts w:ascii="Arial" w:hAnsi="Arial" w:cs="Arial"/>
          <w:sz w:val="20"/>
          <w:szCs w:val="20"/>
          <w:vertAlign w:val="subscript"/>
        </w:rPr>
        <w:t>2</w:t>
      </w:r>
      <w:r w:rsidRPr="000D5AA9">
        <w:rPr>
          <w:rFonts w:ascii="Arial" w:hAnsi="Arial" w:cs="Arial"/>
          <w:sz w:val="20"/>
          <w:szCs w:val="20"/>
        </w:rPr>
        <w:t xml:space="preserve"> (anatase/rutile), </w:t>
      </w:r>
      <w:proofErr w:type="spellStart"/>
      <w:r w:rsidRPr="000D5AA9">
        <w:rPr>
          <w:rFonts w:ascii="Arial" w:hAnsi="Arial" w:cs="Arial"/>
          <w:sz w:val="20"/>
          <w:szCs w:val="20"/>
        </w:rPr>
        <w:t>MnS</w:t>
      </w:r>
      <w:proofErr w:type="spellEnd"/>
      <w:r w:rsidRPr="000D5AA9">
        <w:rPr>
          <w:rFonts w:ascii="Arial" w:hAnsi="Arial" w:cs="Arial"/>
          <w:sz w:val="20"/>
          <w:szCs w:val="20"/>
        </w:rPr>
        <w:t xml:space="preserve"> (alabandite), and ZnS (wurtzite, sphalerite), which may have been deposited at sites of geothermal or volcanic activity </w:t>
      </w:r>
      <w:r w:rsidR="0072273D" w:rsidRPr="000D5AA9">
        <w:rPr>
          <w:rFonts w:ascii="Arial" w:hAnsi="Arial" w:cs="Arial"/>
          <w:noProof/>
          <w:sz w:val="20"/>
          <w:szCs w:val="20"/>
        </w:rPr>
        <w:t>[39,77-82]</w:t>
      </w:r>
      <w:r w:rsidRPr="000D5AA9">
        <w:rPr>
          <w:rFonts w:ascii="Arial" w:hAnsi="Arial" w:cs="Arial"/>
          <w:sz w:val="20"/>
          <w:szCs w:val="20"/>
        </w:rPr>
        <w:t xml:space="preserve">. </w:t>
      </w:r>
    </w:p>
    <w:p w14:paraId="7536A962" w14:textId="3D985A12" w:rsidR="00343B50" w:rsidRPr="000D5AA9" w:rsidRDefault="00343B50" w:rsidP="00343B50">
      <w:pPr>
        <w:spacing w:before="120" w:after="0" w:line="480" w:lineRule="auto"/>
        <w:jc w:val="both"/>
        <w:rPr>
          <w:rFonts w:ascii="Arial" w:hAnsi="Arial" w:cs="Arial"/>
          <w:color w:val="000000" w:themeColor="text1"/>
          <w:sz w:val="20"/>
          <w:szCs w:val="20"/>
        </w:rPr>
      </w:pPr>
      <w:r w:rsidRPr="000D5AA9">
        <w:rPr>
          <w:rFonts w:ascii="Arial" w:hAnsi="Arial" w:cs="Arial"/>
          <w:color w:val="000000" w:themeColor="text1"/>
          <w:sz w:val="20"/>
          <w:szCs w:val="20"/>
        </w:rPr>
        <w:lastRenderedPageBreak/>
        <w:t>Apart from classical electrochemistry, CO</w:t>
      </w:r>
      <w:r w:rsidRPr="000D5AA9">
        <w:rPr>
          <w:rFonts w:ascii="Arial" w:hAnsi="Arial" w:cs="Arial"/>
          <w:color w:val="000000" w:themeColor="text1"/>
          <w:sz w:val="20"/>
          <w:szCs w:val="20"/>
          <w:vertAlign w:val="subscript"/>
        </w:rPr>
        <w:t>2</w:t>
      </w:r>
      <w:r w:rsidRPr="000D5AA9">
        <w:rPr>
          <w:rFonts w:ascii="Arial" w:hAnsi="Arial" w:cs="Arial"/>
          <w:color w:val="000000" w:themeColor="text1"/>
          <w:sz w:val="20"/>
          <w:szCs w:val="20"/>
        </w:rPr>
        <w:t xml:space="preserve"> can also be reduced by ionizing radiation. This was first shown in the context of origin of life research when Calvin and his colleagues imitated terrestrial radioactivity by irradiating a mixture of hydrogen, water, and CO</w:t>
      </w:r>
      <w:r w:rsidRPr="000D5AA9">
        <w:rPr>
          <w:rFonts w:ascii="Arial" w:hAnsi="Arial" w:cs="Arial"/>
          <w:color w:val="000000" w:themeColor="text1"/>
          <w:sz w:val="20"/>
          <w:szCs w:val="20"/>
          <w:vertAlign w:val="subscript"/>
        </w:rPr>
        <w:t>2</w:t>
      </w:r>
      <w:r w:rsidRPr="000D5AA9">
        <w:rPr>
          <w:rFonts w:ascii="Arial" w:hAnsi="Arial" w:cs="Arial"/>
          <w:color w:val="000000" w:themeColor="text1"/>
          <w:sz w:val="20"/>
          <w:szCs w:val="20"/>
        </w:rPr>
        <w:t xml:space="preserve"> with a helium ion beam. They obtained formic acid and formaldehyde </w:t>
      </w:r>
      <w:r w:rsidR="0072273D" w:rsidRPr="000D5AA9">
        <w:rPr>
          <w:rFonts w:ascii="Arial" w:hAnsi="Arial" w:cs="Arial"/>
          <w:noProof/>
          <w:color w:val="000000" w:themeColor="text1"/>
          <w:sz w:val="20"/>
          <w:szCs w:val="20"/>
        </w:rPr>
        <w:t>[83]</w:t>
      </w:r>
      <w:r w:rsidRPr="000D5AA9">
        <w:rPr>
          <w:rFonts w:ascii="Arial" w:hAnsi="Arial" w:cs="Arial"/>
          <w:color w:val="000000" w:themeColor="text1"/>
          <w:sz w:val="20"/>
          <w:szCs w:val="20"/>
        </w:rPr>
        <w:t xml:space="preserve">. </w:t>
      </w:r>
      <w:proofErr w:type="spellStart"/>
      <w:r w:rsidRPr="000D5AA9">
        <w:rPr>
          <w:rFonts w:ascii="Arial" w:hAnsi="Arial" w:cs="Arial"/>
          <w:color w:val="000000" w:themeColor="text1"/>
          <w:sz w:val="20"/>
          <w:szCs w:val="20"/>
        </w:rPr>
        <w:t>Gethoff</w:t>
      </w:r>
      <w:proofErr w:type="spellEnd"/>
      <w:r w:rsidRPr="000D5AA9">
        <w:rPr>
          <w:rFonts w:ascii="Arial" w:hAnsi="Arial" w:cs="Arial"/>
          <w:color w:val="000000" w:themeColor="text1"/>
          <w:sz w:val="20"/>
          <w:szCs w:val="20"/>
        </w:rPr>
        <w:t xml:space="preserve"> and his colleagues showed in 1960 that hydrogen is not needed as an electron donor to obtain organic molecules in such a system. The ionizing radiation itself generated "hydrated electrons" with high reducing power by interacting with water molecules, so that irradiation of a CO</w:t>
      </w:r>
      <w:r w:rsidRPr="000D5AA9">
        <w:rPr>
          <w:rFonts w:ascii="Arial" w:hAnsi="Arial" w:cs="Arial"/>
          <w:color w:val="000000" w:themeColor="text1"/>
          <w:sz w:val="20"/>
          <w:szCs w:val="20"/>
          <w:vertAlign w:val="subscript"/>
        </w:rPr>
        <w:t>2</w:t>
      </w:r>
      <w:r w:rsidRPr="000D5AA9">
        <w:rPr>
          <w:rFonts w:ascii="Arial" w:hAnsi="Arial" w:cs="Arial"/>
          <w:color w:val="000000" w:themeColor="text1"/>
          <w:sz w:val="20"/>
          <w:szCs w:val="20"/>
        </w:rPr>
        <w:t>/water mixture produced organic molecules and H</w:t>
      </w:r>
      <w:r w:rsidRPr="000D5AA9">
        <w:rPr>
          <w:rFonts w:ascii="Arial" w:hAnsi="Arial" w:cs="Arial"/>
          <w:color w:val="000000" w:themeColor="text1"/>
          <w:sz w:val="20"/>
          <w:szCs w:val="20"/>
          <w:vertAlign w:val="subscript"/>
        </w:rPr>
        <w:t>2</w:t>
      </w:r>
      <w:r w:rsidRPr="000D5AA9">
        <w:rPr>
          <w:rFonts w:ascii="Arial" w:hAnsi="Arial" w:cs="Arial"/>
          <w:color w:val="000000" w:themeColor="text1"/>
          <w:sz w:val="20"/>
          <w:szCs w:val="20"/>
        </w:rPr>
        <w:t xml:space="preserve"> </w:t>
      </w:r>
      <w:r w:rsidR="0072273D" w:rsidRPr="000D5AA9">
        <w:rPr>
          <w:rFonts w:ascii="Arial" w:hAnsi="Arial" w:cs="Arial"/>
          <w:noProof/>
          <w:color w:val="000000" w:themeColor="text1"/>
          <w:sz w:val="20"/>
          <w:szCs w:val="20"/>
        </w:rPr>
        <w:t>[65,84]</w:t>
      </w:r>
      <w:r w:rsidRPr="000D5AA9">
        <w:rPr>
          <w:rFonts w:ascii="Arial" w:hAnsi="Arial" w:cs="Arial"/>
          <w:color w:val="000000" w:themeColor="text1"/>
          <w:sz w:val="20"/>
          <w:szCs w:val="20"/>
        </w:rPr>
        <w:t>. Although it is still unclear how the "hydrated electrons" with an apparent E</w:t>
      </w:r>
      <w:r w:rsidRPr="000D5AA9">
        <w:rPr>
          <w:rFonts w:ascii="Arial" w:hAnsi="Arial" w:cs="Arial"/>
          <w:color w:val="000000" w:themeColor="text1"/>
          <w:sz w:val="20"/>
          <w:szCs w:val="20"/>
          <w:vertAlign w:val="subscript"/>
        </w:rPr>
        <w:t>0</w:t>
      </w:r>
      <w:r w:rsidRPr="000D5AA9">
        <w:rPr>
          <w:rFonts w:ascii="Arial" w:hAnsi="Arial" w:cs="Arial"/>
          <w:color w:val="000000" w:themeColor="text1"/>
          <w:sz w:val="20"/>
          <w:szCs w:val="20"/>
          <w:vertAlign w:val="superscript"/>
        </w:rPr>
        <w:t>7</w:t>
      </w:r>
      <w:r w:rsidRPr="000D5AA9">
        <w:rPr>
          <w:rFonts w:ascii="Arial" w:hAnsi="Arial" w:cs="Arial"/>
          <w:color w:val="000000" w:themeColor="text1"/>
          <w:sz w:val="20"/>
          <w:szCs w:val="20"/>
        </w:rPr>
        <w:t xml:space="preserve"> of ~ –2.9 V are formed </w:t>
      </w:r>
      <w:r w:rsidR="0072273D" w:rsidRPr="000D5AA9">
        <w:rPr>
          <w:rFonts w:ascii="Arial" w:hAnsi="Arial" w:cs="Arial"/>
          <w:noProof/>
          <w:color w:val="000000" w:themeColor="text1"/>
          <w:sz w:val="20"/>
          <w:szCs w:val="20"/>
        </w:rPr>
        <w:t>[85,86]</w:t>
      </w:r>
      <w:r w:rsidRPr="000D5AA9">
        <w:rPr>
          <w:rFonts w:ascii="Arial" w:hAnsi="Arial" w:cs="Arial"/>
          <w:color w:val="000000" w:themeColor="text1"/>
          <w:sz w:val="20"/>
          <w:szCs w:val="20"/>
        </w:rPr>
        <w:t xml:space="preserve">, their ability to promote the formation of carbon- and nitrogen-containing organic molecules has been demonstrated in various systems </w:t>
      </w:r>
      <w:r w:rsidR="0072273D" w:rsidRPr="000D5AA9">
        <w:rPr>
          <w:rFonts w:ascii="Arial" w:hAnsi="Arial" w:cs="Arial"/>
          <w:noProof/>
          <w:color w:val="000000" w:themeColor="text1"/>
          <w:sz w:val="20"/>
          <w:szCs w:val="20"/>
        </w:rPr>
        <w:t>[87-89]</w:t>
      </w:r>
      <w:r w:rsidRPr="000D5AA9">
        <w:rPr>
          <w:rFonts w:ascii="Arial" w:hAnsi="Arial" w:cs="Arial"/>
          <w:color w:val="000000" w:themeColor="text1"/>
          <w:sz w:val="20"/>
          <w:szCs w:val="20"/>
        </w:rPr>
        <w:t xml:space="preserve">. </w:t>
      </w:r>
    </w:p>
    <w:bookmarkEnd w:id="0"/>
    <w:p w14:paraId="633BAF74" w14:textId="30FD6694" w:rsidR="00072896" w:rsidRPr="000D5AA9" w:rsidRDefault="00072896" w:rsidP="00072896">
      <w:pPr>
        <w:spacing w:before="120" w:after="0" w:line="480" w:lineRule="auto"/>
        <w:jc w:val="both"/>
        <w:rPr>
          <w:rFonts w:ascii="Arial" w:hAnsi="Arial" w:cs="Arial"/>
          <w:sz w:val="20"/>
          <w:szCs w:val="20"/>
        </w:rPr>
      </w:pPr>
      <w:r w:rsidRPr="000D5AA9">
        <w:rPr>
          <w:rFonts w:ascii="Arial" w:hAnsi="Arial" w:cs="Arial"/>
          <w:sz w:val="20"/>
          <w:szCs w:val="20"/>
        </w:rPr>
        <w:t xml:space="preserve">Not surprisingly, several origin-of-life scenarios invoke natural ionizing radiation as a source of reducing energy for primordial syntheses. Some of these scenarios consider radioactive isotopes of actinides, such as isotopes of uranium (U) and Thorium (Th) </w:t>
      </w:r>
      <w:r w:rsidR="0072273D" w:rsidRPr="000D5AA9">
        <w:rPr>
          <w:rFonts w:ascii="Arial" w:hAnsi="Arial" w:cs="Arial"/>
          <w:noProof/>
          <w:sz w:val="20"/>
          <w:szCs w:val="20"/>
        </w:rPr>
        <w:t>[90,91]</w:t>
      </w:r>
      <w:r w:rsidRPr="000D5AA9">
        <w:rPr>
          <w:rFonts w:ascii="Arial" w:hAnsi="Arial" w:cs="Arial"/>
          <w:sz w:val="20"/>
          <w:szCs w:val="20"/>
        </w:rPr>
        <w:t xml:space="preserve">, while others rely on the radioactivity of the natural potassium isotope </w:t>
      </w:r>
      <w:r w:rsidRPr="000D5AA9">
        <w:rPr>
          <w:rFonts w:ascii="Arial" w:hAnsi="Arial" w:cs="Arial"/>
          <w:sz w:val="20"/>
          <w:szCs w:val="20"/>
          <w:vertAlign w:val="superscript"/>
        </w:rPr>
        <w:t>40</w:t>
      </w:r>
      <w:r w:rsidRPr="000D5AA9">
        <w:rPr>
          <w:rFonts w:ascii="Arial" w:hAnsi="Arial" w:cs="Arial"/>
          <w:sz w:val="20"/>
          <w:szCs w:val="20"/>
        </w:rPr>
        <w:t xml:space="preserve">K </w:t>
      </w:r>
      <w:r w:rsidR="0072273D" w:rsidRPr="000D5AA9">
        <w:rPr>
          <w:rFonts w:ascii="Arial" w:hAnsi="Arial" w:cs="Arial"/>
          <w:noProof/>
          <w:sz w:val="20"/>
          <w:szCs w:val="20"/>
        </w:rPr>
        <w:t>[92,93]</w:t>
      </w:r>
      <w:r w:rsidRPr="000D5AA9">
        <w:rPr>
          <w:rFonts w:ascii="Arial" w:hAnsi="Arial" w:cs="Arial"/>
          <w:sz w:val="20"/>
          <w:szCs w:val="20"/>
        </w:rPr>
        <w:t xml:space="preserve">. Actinide radioactivity is stronger, while </w:t>
      </w:r>
      <w:r w:rsidRPr="000D5AA9">
        <w:rPr>
          <w:rFonts w:ascii="Arial" w:hAnsi="Arial" w:cs="Arial"/>
          <w:sz w:val="20"/>
          <w:szCs w:val="20"/>
          <w:vertAlign w:val="superscript"/>
        </w:rPr>
        <w:t>40</w:t>
      </w:r>
      <w:r w:rsidRPr="000D5AA9">
        <w:rPr>
          <w:rFonts w:ascii="Arial" w:hAnsi="Arial" w:cs="Arial"/>
          <w:sz w:val="20"/>
          <w:szCs w:val="20"/>
        </w:rPr>
        <w:t xml:space="preserve">K is more abundant in the crust </w:t>
      </w:r>
      <w:r w:rsidR="0072273D" w:rsidRPr="000D5AA9">
        <w:rPr>
          <w:rFonts w:ascii="Arial" w:hAnsi="Arial" w:cs="Arial"/>
          <w:noProof/>
          <w:sz w:val="20"/>
          <w:szCs w:val="20"/>
        </w:rPr>
        <w:t>[92,93]</w:t>
      </w:r>
      <w:r w:rsidRPr="000D5AA9">
        <w:rPr>
          <w:rFonts w:ascii="Arial" w:hAnsi="Arial" w:cs="Arial"/>
          <w:sz w:val="20"/>
          <w:szCs w:val="20"/>
        </w:rPr>
        <w:t>, so there seems to be a kind of tie.</w:t>
      </w:r>
    </w:p>
    <w:p w14:paraId="00156E4A" w14:textId="1F94B7BD" w:rsidR="00343B50" w:rsidRPr="000D5AA9" w:rsidRDefault="00343B50" w:rsidP="00343B50">
      <w:pPr>
        <w:spacing w:before="120" w:after="0" w:line="480" w:lineRule="auto"/>
        <w:jc w:val="both"/>
        <w:rPr>
          <w:rFonts w:ascii="Arial" w:hAnsi="Arial" w:cs="Arial"/>
          <w:color w:val="000000" w:themeColor="text1"/>
          <w:sz w:val="20"/>
          <w:szCs w:val="20"/>
        </w:rPr>
      </w:pPr>
      <w:r w:rsidRPr="000D5AA9">
        <w:rPr>
          <w:rFonts w:ascii="Arial" w:hAnsi="Arial" w:cs="Arial"/>
          <w:color w:val="000000" w:themeColor="text1"/>
          <w:sz w:val="20"/>
          <w:szCs w:val="20"/>
        </w:rPr>
        <w:t xml:space="preserve">In general, it has been repeatedly shown that high energy inputs, such as UV illumination, γ-irradiation, proton beams, or electrical discharges, can generate organic molecules from simpler inorganic building blocks see </w:t>
      </w:r>
      <w:r w:rsidR="0072273D" w:rsidRPr="000D5AA9">
        <w:rPr>
          <w:rFonts w:ascii="Arial" w:hAnsi="Arial" w:cs="Arial"/>
          <w:noProof/>
          <w:color w:val="000000" w:themeColor="text1"/>
          <w:sz w:val="20"/>
          <w:szCs w:val="20"/>
        </w:rPr>
        <w:t>[84,88,94-105]</w:t>
      </w:r>
      <w:r w:rsidRPr="000D5AA9">
        <w:rPr>
          <w:rFonts w:ascii="Arial" w:hAnsi="Arial" w:cs="Arial"/>
          <w:color w:val="000000" w:themeColor="text1"/>
          <w:sz w:val="20"/>
          <w:szCs w:val="20"/>
        </w:rPr>
        <w:t xml:space="preserve"> and references therein. </w:t>
      </w:r>
    </w:p>
    <w:p w14:paraId="7CF3C55F" w14:textId="77777777" w:rsidR="00072896" w:rsidRPr="000D5AA9" w:rsidRDefault="00072896" w:rsidP="00072896">
      <w:pPr>
        <w:spacing w:before="120" w:after="0" w:line="480" w:lineRule="auto"/>
        <w:jc w:val="both"/>
        <w:rPr>
          <w:rFonts w:ascii="Arial" w:hAnsi="Arial" w:cs="Arial"/>
          <w:b/>
          <w:bCs/>
          <w:sz w:val="20"/>
          <w:szCs w:val="20"/>
        </w:rPr>
      </w:pPr>
    </w:p>
    <w:p w14:paraId="2EE7B763" w14:textId="506F11DC" w:rsidR="00072896" w:rsidRPr="000D5AA9" w:rsidRDefault="00105B01" w:rsidP="00072896">
      <w:pPr>
        <w:spacing w:before="120" w:after="0" w:line="480" w:lineRule="auto"/>
        <w:jc w:val="both"/>
        <w:rPr>
          <w:rFonts w:ascii="Arial" w:hAnsi="Arial" w:cs="Arial"/>
          <w:b/>
          <w:bCs/>
          <w:sz w:val="20"/>
          <w:szCs w:val="20"/>
        </w:rPr>
      </w:pPr>
      <w:r w:rsidRPr="000D5AA9">
        <w:rPr>
          <w:rFonts w:ascii="Arial" w:hAnsi="Arial" w:cs="Arial"/>
          <w:b/>
          <w:bCs/>
          <w:sz w:val="20"/>
          <w:szCs w:val="20"/>
        </w:rPr>
        <w:t>S</w:t>
      </w:r>
      <w:r w:rsidR="00072896" w:rsidRPr="000D5AA9">
        <w:rPr>
          <w:rFonts w:ascii="Arial" w:hAnsi="Arial" w:cs="Arial"/>
          <w:b/>
          <w:bCs/>
          <w:sz w:val="20"/>
          <w:szCs w:val="20"/>
        </w:rPr>
        <w:t>2.2. Abiotic Syntheses of Organic Molecules and the Tar Paradox.</w:t>
      </w:r>
    </w:p>
    <w:p w14:paraId="0A731DC5" w14:textId="40A032D6" w:rsidR="00072896" w:rsidRPr="000D5AA9" w:rsidRDefault="00072896" w:rsidP="00072896">
      <w:pPr>
        <w:spacing w:before="120" w:after="0" w:line="480" w:lineRule="auto"/>
        <w:jc w:val="both"/>
        <w:rPr>
          <w:rFonts w:ascii="Arial" w:hAnsi="Arial" w:cs="Arial"/>
          <w:sz w:val="20"/>
          <w:szCs w:val="20"/>
        </w:rPr>
      </w:pPr>
      <w:r w:rsidRPr="000D5AA9">
        <w:rPr>
          <w:rFonts w:ascii="Arial" w:hAnsi="Arial" w:cs="Arial"/>
          <w:sz w:val="20"/>
          <w:szCs w:val="20"/>
        </w:rPr>
        <w:t>The immediate products of stepwise CO</w:t>
      </w:r>
      <w:r w:rsidRPr="000D5AA9">
        <w:rPr>
          <w:rFonts w:ascii="Arial" w:hAnsi="Arial" w:cs="Arial"/>
          <w:sz w:val="20"/>
          <w:szCs w:val="20"/>
          <w:vertAlign w:val="subscript"/>
        </w:rPr>
        <w:t>2</w:t>
      </w:r>
      <w:r w:rsidRPr="000D5AA9">
        <w:rPr>
          <w:rFonts w:ascii="Arial" w:hAnsi="Arial" w:cs="Arial"/>
          <w:sz w:val="20"/>
          <w:szCs w:val="20"/>
        </w:rPr>
        <w:t xml:space="preserve"> reduction are simple organic molecules with one carbon atom (C1 compounds) such as </w:t>
      </w:r>
      <w:proofErr w:type="spellStart"/>
      <w:r w:rsidRPr="000D5AA9">
        <w:rPr>
          <w:rFonts w:ascii="Arial" w:hAnsi="Arial" w:cs="Arial"/>
          <w:sz w:val="20"/>
          <w:szCs w:val="20"/>
        </w:rPr>
        <w:t>formate</w:t>
      </w:r>
      <w:proofErr w:type="spellEnd"/>
      <w:r w:rsidRPr="000D5AA9">
        <w:rPr>
          <w:rFonts w:ascii="Arial" w:hAnsi="Arial" w:cs="Arial"/>
          <w:sz w:val="20"/>
          <w:szCs w:val="20"/>
        </w:rPr>
        <w:t xml:space="preserve">, formaldehyde, methanol, and methane, see Fig. </w:t>
      </w:r>
      <w:r w:rsidR="00343B50" w:rsidRPr="000D5AA9">
        <w:rPr>
          <w:rFonts w:ascii="Arial" w:hAnsi="Arial" w:cs="Arial"/>
          <w:sz w:val="20"/>
          <w:szCs w:val="20"/>
        </w:rPr>
        <w:t>S</w:t>
      </w:r>
      <w:r w:rsidR="00105B01" w:rsidRPr="000D5AA9">
        <w:rPr>
          <w:rFonts w:ascii="Arial" w:hAnsi="Arial" w:cs="Arial"/>
          <w:sz w:val="20"/>
          <w:szCs w:val="20"/>
        </w:rPr>
        <w:t>2</w:t>
      </w:r>
      <w:r w:rsidR="00343B50" w:rsidRPr="000D5AA9">
        <w:rPr>
          <w:rFonts w:ascii="Arial" w:hAnsi="Arial" w:cs="Arial"/>
          <w:sz w:val="20"/>
          <w:szCs w:val="20"/>
        </w:rPr>
        <w:t>.1B</w:t>
      </w:r>
      <w:r w:rsidRPr="000D5AA9">
        <w:rPr>
          <w:rFonts w:ascii="Arial" w:hAnsi="Arial" w:cs="Arial"/>
          <w:sz w:val="20"/>
          <w:szCs w:val="20"/>
        </w:rPr>
        <w:t xml:space="preserve"> and </w:t>
      </w:r>
      <w:r w:rsidR="0072273D" w:rsidRPr="000D5AA9">
        <w:rPr>
          <w:rFonts w:ascii="Arial" w:hAnsi="Arial" w:cs="Arial"/>
          <w:noProof/>
          <w:sz w:val="20"/>
          <w:szCs w:val="20"/>
        </w:rPr>
        <w:t>[94,100]</w:t>
      </w:r>
      <w:r w:rsidRPr="000D5AA9">
        <w:rPr>
          <w:rFonts w:ascii="Arial" w:hAnsi="Arial" w:cs="Arial"/>
          <w:sz w:val="20"/>
          <w:szCs w:val="20"/>
        </w:rPr>
        <w:t xml:space="preserve">. Oparin speculated that the interaction of such simple organic compounds with hydrogen and nitrogen in the atmosphere may have resulted in increasingly complex organic molecules </w:t>
      </w:r>
      <w:r w:rsidR="0072273D" w:rsidRPr="000D5AA9">
        <w:rPr>
          <w:rFonts w:ascii="Arial" w:hAnsi="Arial" w:cs="Arial"/>
          <w:noProof/>
          <w:sz w:val="20"/>
          <w:szCs w:val="20"/>
        </w:rPr>
        <w:t>[106,107]</w:t>
      </w:r>
      <w:r w:rsidRPr="000D5AA9">
        <w:rPr>
          <w:rFonts w:ascii="Arial" w:hAnsi="Arial" w:cs="Arial"/>
          <w:sz w:val="20"/>
          <w:szCs w:val="20"/>
        </w:rPr>
        <w:t xml:space="preserve">. In 1952, Miller and Urey tested this hypothesis experimentally by sending electrical discharges through a flask containing water vapor, hydrogen, methane, and ammonia. They obtained amino acids and some other organic molecules </w:t>
      </w:r>
      <w:r w:rsidR="0072273D" w:rsidRPr="000D5AA9">
        <w:rPr>
          <w:rFonts w:ascii="Arial" w:hAnsi="Arial" w:cs="Arial"/>
          <w:noProof/>
          <w:sz w:val="20"/>
          <w:szCs w:val="20"/>
        </w:rPr>
        <w:t>[95,103]</w:t>
      </w:r>
      <w:r w:rsidRPr="000D5AA9">
        <w:rPr>
          <w:rFonts w:ascii="Arial" w:hAnsi="Arial" w:cs="Arial"/>
          <w:sz w:val="20"/>
          <w:szCs w:val="20"/>
        </w:rPr>
        <w:t xml:space="preserve">. </w:t>
      </w:r>
    </w:p>
    <w:p w14:paraId="7D49C902" w14:textId="13A91F52" w:rsidR="00072896" w:rsidRPr="000D5AA9" w:rsidRDefault="00072896" w:rsidP="00072896">
      <w:pPr>
        <w:spacing w:before="120" w:after="0" w:line="480" w:lineRule="auto"/>
        <w:jc w:val="both"/>
        <w:rPr>
          <w:rFonts w:ascii="Arial" w:hAnsi="Arial" w:cs="Arial"/>
          <w:sz w:val="20"/>
          <w:szCs w:val="20"/>
        </w:rPr>
      </w:pPr>
      <w:bookmarkStart w:id="10" w:name="_Hlk184499525"/>
      <w:r w:rsidRPr="000D5AA9">
        <w:rPr>
          <w:rFonts w:ascii="Arial" w:hAnsi="Arial" w:cs="Arial"/>
          <w:sz w:val="20"/>
          <w:szCs w:val="20"/>
        </w:rPr>
        <w:lastRenderedPageBreak/>
        <w:t xml:space="preserve">In all such experiments, however, the reaction products mostly deposit on the walls of the experimental flasks as tar incapable of further chemical transformation.  </w:t>
      </w:r>
      <w:bookmarkEnd w:id="10"/>
      <w:r w:rsidRPr="000D5AA9">
        <w:rPr>
          <w:rFonts w:ascii="Arial" w:hAnsi="Arial" w:cs="Arial"/>
          <w:sz w:val="20"/>
          <w:szCs w:val="20"/>
        </w:rPr>
        <w:t xml:space="preserve">The reason is that randomly formed organic molecules are usually non-polar and tend to stick together, which is what happens in the experiments. </w:t>
      </w:r>
    </w:p>
    <w:p w14:paraId="12B145A5" w14:textId="6295A6F3" w:rsidR="00072896" w:rsidRPr="000D5AA9" w:rsidRDefault="00072896" w:rsidP="00072896">
      <w:pPr>
        <w:spacing w:before="120" w:after="0" w:line="480" w:lineRule="auto"/>
        <w:jc w:val="both"/>
        <w:rPr>
          <w:rFonts w:ascii="Arial" w:hAnsi="Arial" w:cs="Arial"/>
          <w:sz w:val="20"/>
          <w:szCs w:val="20"/>
        </w:rPr>
      </w:pPr>
      <w:r w:rsidRPr="000D5AA9">
        <w:rPr>
          <w:rFonts w:ascii="Arial" w:hAnsi="Arial" w:cs="Arial"/>
          <w:sz w:val="20"/>
          <w:szCs w:val="20"/>
        </w:rPr>
        <w:t xml:space="preserve">Benner and his colleagues approached this problem experimentally. In addition to their formulation of the "tar paradox" ("Organic systems, given energy and left to themselves, devolve into uselessly complex mixtures" </w:t>
      </w:r>
      <w:r w:rsidR="0072273D" w:rsidRPr="000D5AA9">
        <w:rPr>
          <w:rFonts w:ascii="Arial" w:hAnsi="Arial" w:cs="Arial"/>
          <w:noProof/>
          <w:sz w:val="20"/>
          <w:szCs w:val="20"/>
        </w:rPr>
        <w:t>[32]</w:t>
      </w:r>
      <w:r w:rsidRPr="000D5AA9">
        <w:rPr>
          <w:rFonts w:ascii="Arial" w:hAnsi="Arial" w:cs="Arial"/>
          <w:sz w:val="20"/>
          <w:szCs w:val="20"/>
        </w:rPr>
        <w:t xml:space="preserve">), they showed how tar deposition can be prevented in the case of the so-called </w:t>
      </w:r>
      <w:proofErr w:type="spellStart"/>
      <w:r w:rsidRPr="000D5AA9">
        <w:rPr>
          <w:rFonts w:ascii="Arial" w:hAnsi="Arial" w:cs="Arial"/>
          <w:sz w:val="20"/>
          <w:szCs w:val="20"/>
        </w:rPr>
        <w:t>formose</w:t>
      </w:r>
      <w:proofErr w:type="spellEnd"/>
      <w:r w:rsidRPr="000D5AA9">
        <w:rPr>
          <w:rFonts w:ascii="Arial" w:hAnsi="Arial" w:cs="Arial"/>
          <w:sz w:val="20"/>
          <w:szCs w:val="20"/>
        </w:rPr>
        <w:t xml:space="preserve"> reaction, discovered by Butlerov as early as 1859 </w:t>
      </w:r>
      <w:r w:rsidR="0072273D" w:rsidRPr="000D5AA9">
        <w:rPr>
          <w:rFonts w:ascii="Arial" w:hAnsi="Arial" w:cs="Arial"/>
          <w:noProof/>
          <w:sz w:val="20"/>
          <w:szCs w:val="20"/>
        </w:rPr>
        <w:t>[108]</w:t>
      </w:r>
      <w:r w:rsidRPr="000D5AA9">
        <w:rPr>
          <w:rFonts w:ascii="Arial" w:hAnsi="Arial" w:cs="Arial"/>
          <w:sz w:val="20"/>
          <w:szCs w:val="20"/>
        </w:rPr>
        <w:t xml:space="preserve">. This reaction is thought to be of key importance for prebiotic syntheses because it produces a viscous mixture of sugars and organic acids with 4 to 7 carbon atoms (C4-C7 compounds) from C1-C3 aldehydes and/or alcohols </w:t>
      </w:r>
      <w:r w:rsidR="0072273D" w:rsidRPr="000D5AA9">
        <w:rPr>
          <w:rFonts w:ascii="Arial" w:hAnsi="Arial" w:cs="Arial"/>
          <w:noProof/>
          <w:sz w:val="20"/>
          <w:szCs w:val="20"/>
        </w:rPr>
        <w:t>[109,110]</w:t>
      </w:r>
      <w:r w:rsidRPr="000D5AA9">
        <w:rPr>
          <w:rFonts w:ascii="Arial" w:hAnsi="Arial" w:cs="Arial"/>
          <w:sz w:val="20"/>
          <w:szCs w:val="20"/>
        </w:rPr>
        <w:t>. The Butlerov reaction appears to be unique in producing complex molecules from simpler building blocks without energy input and in water. The reaction proceeds spontaneously under mildly alkaline conditions and is enhanced by metal cations (Ca</w:t>
      </w:r>
      <w:r w:rsidRPr="000D5AA9">
        <w:rPr>
          <w:rFonts w:ascii="Arial" w:hAnsi="Arial" w:cs="Arial"/>
          <w:sz w:val="20"/>
          <w:szCs w:val="20"/>
          <w:vertAlign w:val="superscript"/>
        </w:rPr>
        <w:t>2+</w:t>
      </w:r>
      <w:r w:rsidRPr="000D5AA9">
        <w:rPr>
          <w:rFonts w:ascii="Arial" w:hAnsi="Arial" w:cs="Arial"/>
          <w:sz w:val="20"/>
          <w:szCs w:val="20"/>
        </w:rPr>
        <w:t>, Mg</w:t>
      </w:r>
      <w:r w:rsidRPr="000D5AA9">
        <w:rPr>
          <w:rFonts w:ascii="Arial" w:hAnsi="Arial" w:cs="Arial"/>
          <w:sz w:val="20"/>
          <w:szCs w:val="20"/>
          <w:vertAlign w:val="superscript"/>
        </w:rPr>
        <w:t>2+</w:t>
      </w:r>
      <w:r w:rsidRPr="000D5AA9">
        <w:rPr>
          <w:rFonts w:ascii="Arial" w:hAnsi="Arial" w:cs="Arial"/>
          <w:sz w:val="20"/>
          <w:szCs w:val="20"/>
        </w:rPr>
        <w:t>, Na</w:t>
      </w:r>
      <w:r w:rsidRPr="000D5AA9">
        <w:rPr>
          <w:rFonts w:ascii="Arial" w:hAnsi="Arial" w:cs="Arial"/>
          <w:sz w:val="20"/>
          <w:szCs w:val="20"/>
          <w:vertAlign w:val="superscript"/>
        </w:rPr>
        <w:t>+</w:t>
      </w:r>
      <w:r w:rsidRPr="000D5AA9">
        <w:rPr>
          <w:rFonts w:ascii="Arial" w:hAnsi="Arial" w:cs="Arial"/>
          <w:sz w:val="20"/>
          <w:szCs w:val="20"/>
        </w:rPr>
        <w:t>, K</w:t>
      </w:r>
      <w:r w:rsidRPr="000D5AA9">
        <w:rPr>
          <w:rFonts w:ascii="Arial" w:hAnsi="Arial" w:cs="Arial"/>
          <w:sz w:val="20"/>
          <w:szCs w:val="20"/>
          <w:vertAlign w:val="superscript"/>
        </w:rPr>
        <w:t>+</w:t>
      </w:r>
      <w:r w:rsidRPr="000D5AA9">
        <w:rPr>
          <w:rFonts w:ascii="Arial" w:hAnsi="Arial" w:cs="Arial"/>
          <w:sz w:val="20"/>
          <w:szCs w:val="20"/>
        </w:rPr>
        <w:t>) as catalysts. The reaction is stimulated by UV light, in the presence of which it proceeds even with a C1-molecule of formaldehyde (COH</w:t>
      </w:r>
      <w:r w:rsidRPr="000D5AA9">
        <w:rPr>
          <w:rFonts w:ascii="Arial" w:hAnsi="Arial" w:cs="Arial"/>
          <w:sz w:val="20"/>
          <w:szCs w:val="20"/>
          <w:vertAlign w:val="subscript"/>
        </w:rPr>
        <w:t>2</w:t>
      </w:r>
      <w:r w:rsidRPr="000D5AA9">
        <w:rPr>
          <w:rFonts w:ascii="Arial" w:hAnsi="Arial" w:cs="Arial"/>
          <w:sz w:val="20"/>
          <w:szCs w:val="20"/>
        </w:rPr>
        <w:t xml:space="preserve">, see Fig. </w:t>
      </w:r>
      <w:r w:rsidR="00105B01" w:rsidRPr="000D5AA9">
        <w:rPr>
          <w:rFonts w:ascii="Arial" w:hAnsi="Arial" w:cs="Arial"/>
          <w:sz w:val="20"/>
          <w:szCs w:val="20"/>
        </w:rPr>
        <w:t>S2.</w:t>
      </w:r>
      <w:r w:rsidRPr="000D5AA9">
        <w:rPr>
          <w:rFonts w:ascii="Arial" w:hAnsi="Arial" w:cs="Arial"/>
          <w:sz w:val="20"/>
          <w:szCs w:val="20"/>
        </w:rPr>
        <w:t>2</w:t>
      </w:r>
      <w:r w:rsidR="00105B01" w:rsidRPr="000D5AA9">
        <w:rPr>
          <w:rFonts w:ascii="Arial" w:hAnsi="Arial" w:cs="Arial"/>
          <w:sz w:val="20"/>
          <w:szCs w:val="20"/>
        </w:rPr>
        <w:t>.</w:t>
      </w:r>
      <w:r w:rsidRPr="000D5AA9">
        <w:rPr>
          <w:rFonts w:ascii="Arial" w:hAnsi="Arial" w:cs="Arial"/>
          <w:sz w:val="20"/>
          <w:szCs w:val="20"/>
        </w:rPr>
        <w:t xml:space="preserve">) as the sole substrate </w:t>
      </w:r>
      <w:r w:rsidR="0072273D" w:rsidRPr="000D5AA9">
        <w:rPr>
          <w:rFonts w:ascii="Arial" w:hAnsi="Arial" w:cs="Arial"/>
          <w:noProof/>
          <w:sz w:val="20"/>
          <w:szCs w:val="20"/>
        </w:rPr>
        <w:t>[111]</w:t>
      </w:r>
      <w:r w:rsidRPr="000D5AA9">
        <w:rPr>
          <w:rFonts w:ascii="Arial" w:hAnsi="Arial" w:cs="Arial"/>
          <w:sz w:val="20"/>
          <w:szCs w:val="20"/>
        </w:rPr>
        <w:t>. Biologically</w:t>
      </w:r>
      <w:proofErr w:type="gramStart"/>
      <w:r w:rsidRPr="000D5AA9">
        <w:rPr>
          <w:rFonts w:ascii="Arial" w:hAnsi="Arial" w:cs="Arial"/>
          <w:sz w:val="20"/>
          <w:szCs w:val="20"/>
        </w:rPr>
        <w:t xml:space="preserve"> most</w:t>
      </w:r>
      <w:proofErr w:type="gramEnd"/>
      <w:r w:rsidRPr="000D5AA9">
        <w:rPr>
          <w:rFonts w:ascii="Arial" w:hAnsi="Arial" w:cs="Arial"/>
          <w:sz w:val="20"/>
          <w:szCs w:val="20"/>
        </w:rPr>
        <w:t xml:space="preserve"> relevant ribose, a component of RNA, makes up about 1% of the product mixture.</w:t>
      </w:r>
    </w:p>
    <w:p w14:paraId="35C97E6B" w14:textId="43C325A3" w:rsidR="00072896" w:rsidRPr="000D5AA9" w:rsidRDefault="00072896" w:rsidP="00072896">
      <w:pPr>
        <w:spacing w:before="120" w:after="0" w:line="480" w:lineRule="auto"/>
        <w:jc w:val="both"/>
        <w:rPr>
          <w:rFonts w:ascii="Arial" w:hAnsi="Arial" w:cs="Arial"/>
          <w:sz w:val="20"/>
          <w:szCs w:val="20"/>
        </w:rPr>
      </w:pPr>
      <w:r w:rsidRPr="000D5AA9">
        <w:rPr>
          <w:rFonts w:ascii="Arial" w:hAnsi="Arial" w:cs="Arial"/>
          <w:sz w:val="20"/>
          <w:szCs w:val="20"/>
        </w:rPr>
        <w:t>Benner and his colleagues showed that the "caramelization" of the product sugars can be prevented by adding high concentrations of borate to the solution. Borate anions (BO</w:t>
      </w:r>
      <w:r w:rsidRPr="000D5AA9">
        <w:rPr>
          <w:rFonts w:ascii="Arial" w:hAnsi="Arial" w:cs="Arial"/>
          <w:sz w:val="20"/>
          <w:szCs w:val="20"/>
          <w:vertAlign w:val="subscript"/>
        </w:rPr>
        <w:t>2</w:t>
      </w:r>
      <w:r w:rsidRPr="000D5AA9">
        <w:rPr>
          <w:rFonts w:ascii="Arial" w:hAnsi="Arial" w:cs="Arial"/>
          <w:sz w:val="20"/>
          <w:szCs w:val="20"/>
          <w:vertAlign w:val="superscript"/>
        </w:rPr>
        <w:t>–</w:t>
      </w:r>
      <w:r w:rsidRPr="000D5AA9">
        <w:rPr>
          <w:rFonts w:ascii="Arial" w:hAnsi="Arial" w:cs="Arial"/>
          <w:sz w:val="20"/>
          <w:szCs w:val="20"/>
        </w:rPr>
        <w:t xml:space="preserve">), by binding to the sugar molecules in a unique way (see Fig. </w:t>
      </w:r>
      <w:r w:rsidR="00105B01" w:rsidRPr="000D5AA9">
        <w:rPr>
          <w:rFonts w:ascii="Arial" w:hAnsi="Arial" w:cs="Arial"/>
          <w:sz w:val="20"/>
          <w:szCs w:val="20"/>
        </w:rPr>
        <w:t>S2.2.</w:t>
      </w:r>
      <w:r w:rsidRPr="000D5AA9">
        <w:rPr>
          <w:rFonts w:ascii="Arial" w:hAnsi="Arial" w:cs="Arial"/>
          <w:sz w:val="20"/>
          <w:szCs w:val="20"/>
        </w:rPr>
        <w:t xml:space="preserve">), drove the reaction towards the specific formation of C5 sugars, which increased the yield of ribose </w:t>
      </w:r>
      <w:r w:rsidR="0072273D" w:rsidRPr="000D5AA9">
        <w:rPr>
          <w:rFonts w:ascii="Arial" w:hAnsi="Arial" w:cs="Arial"/>
          <w:noProof/>
          <w:sz w:val="20"/>
          <w:szCs w:val="20"/>
        </w:rPr>
        <w:t>[112,113]</w:t>
      </w:r>
      <w:r w:rsidRPr="000D5AA9">
        <w:rPr>
          <w:rFonts w:ascii="Arial" w:hAnsi="Arial" w:cs="Arial"/>
          <w:sz w:val="20"/>
          <w:szCs w:val="20"/>
        </w:rPr>
        <w:t xml:space="preserve">. </w:t>
      </w:r>
    </w:p>
    <w:p w14:paraId="0E03A08C" w14:textId="56C92737" w:rsidR="00072896" w:rsidRPr="000D5AA9" w:rsidRDefault="006D7FC4" w:rsidP="00072896">
      <w:pPr>
        <w:spacing w:before="120" w:after="0" w:line="480" w:lineRule="auto"/>
        <w:jc w:val="both"/>
        <w:rPr>
          <w:rFonts w:ascii="Arial" w:hAnsi="Arial" w:cs="Arial"/>
          <w:sz w:val="20"/>
          <w:szCs w:val="20"/>
        </w:rPr>
      </w:pPr>
      <w:r w:rsidRPr="000D5AA9">
        <w:rPr>
          <w:rFonts w:ascii="Arial" w:hAnsi="Arial" w:cs="Arial"/>
          <w:noProof/>
          <w:sz w:val="20"/>
          <w:szCs w:val="20"/>
        </w:rPr>
        <w:lastRenderedPageBreak/>
        <w:drawing>
          <wp:inline distT="0" distB="0" distL="0" distR="0" wp14:anchorId="7DF252DA" wp14:editId="7398AA6B">
            <wp:extent cx="4841444" cy="3816266"/>
            <wp:effectExtent l="0" t="0" r="0" b="0"/>
            <wp:docPr id="1931456441" name="Grafik 1" descr="Ein Bild, das Text, Schrift, Screensho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56441" name="Grafik 1" descr="Ein Bild, das Text, Schrift, Screenshot, Diagramm enthält.&#10;&#10;Automatisch generierte Beschreibung"/>
                    <pic:cNvPicPr/>
                  </pic:nvPicPr>
                  <pic:blipFill>
                    <a:blip r:embed="rId24"/>
                    <a:stretch>
                      <a:fillRect/>
                    </a:stretch>
                  </pic:blipFill>
                  <pic:spPr>
                    <a:xfrm>
                      <a:off x="0" y="0"/>
                      <a:ext cx="4845892" cy="3819773"/>
                    </a:xfrm>
                    <a:prstGeom prst="rect">
                      <a:avLst/>
                    </a:prstGeom>
                  </pic:spPr>
                </pic:pic>
              </a:graphicData>
            </a:graphic>
          </wp:inline>
        </w:drawing>
      </w:r>
      <w:r w:rsidR="00D52D36" w:rsidRPr="000D5AA9">
        <w:rPr>
          <w:rFonts w:ascii="Arial" w:hAnsi="Arial" w:cs="Arial"/>
          <w:noProof/>
          <w:sz w:val="20"/>
          <w:szCs w:val="20"/>
        </w:rPr>
        <mc:AlternateContent>
          <mc:Choice Requires="wps">
            <w:drawing>
              <wp:anchor distT="0" distB="0" distL="114300" distR="114300" simplePos="0" relativeHeight="251660288" behindDoc="0" locked="0" layoutInCell="1" allowOverlap="1" wp14:anchorId="3FB8A4E0" wp14:editId="2999F10E">
                <wp:simplePos x="0" y="0"/>
                <wp:positionH relativeFrom="column">
                  <wp:posOffset>2350135</wp:posOffset>
                </wp:positionH>
                <wp:positionV relativeFrom="paragraph">
                  <wp:posOffset>2442845</wp:posOffset>
                </wp:positionV>
                <wp:extent cx="1356851" cy="201840"/>
                <wp:effectExtent l="0" t="0" r="0" b="8255"/>
                <wp:wrapNone/>
                <wp:docPr id="10" name="Rechteck 9">
                  <a:extLst xmlns:a="http://schemas.openxmlformats.org/drawingml/2006/main">
                    <a:ext uri="{FF2B5EF4-FFF2-40B4-BE49-F238E27FC236}">
                      <a16:creationId xmlns:a16="http://schemas.microsoft.com/office/drawing/2014/main" id="{5BA52392-81D9-A587-4852-732DC1DACD88}"/>
                    </a:ext>
                  </a:extLst>
                </wp:docPr>
                <wp:cNvGraphicFramePr/>
                <a:graphic xmlns:a="http://schemas.openxmlformats.org/drawingml/2006/main">
                  <a:graphicData uri="http://schemas.microsoft.com/office/word/2010/wordprocessingShape">
                    <wps:wsp>
                      <wps:cNvSpPr/>
                      <wps:spPr>
                        <a:xfrm>
                          <a:off x="0" y="0"/>
                          <a:ext cx="1356851" cy="201840"/>
                        </a:xfrm>
                        <a:prstGeom prst="rect">
                          <a:avLst/>
                        </a:prstGeom>
                        <a:solidFill>
                          <a:schemeClr val="bg1">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751F9373" id="Rechteck 9" o:spid="_x0000_s1026" style="position:absolute;margin-left:185.05pt;margin-top:192.35pt;width:106.85pt;height:15.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" fillcolor="#bfbfbf [2412]" stroked="f" strokeweight="1pt"/>
            </w:pict>
          </mc:Fallback>
        </mc:AlternateContent>
      </w:r>
      <w:r w:rsidR="00D52D36" w:rsidRPr="000D5AA9">
        <w:rPr>
          <w:rFonts w:ascii="Arial" w:hAnsi="Arial" w:cs="Arial"/>
          <w:noProof/>
          <w:sz w:val="20"/>
          <w:szCs w:val="20"/>
        </w:rPr>
        <mc:AlternateContent>
          <mc:Choice Requires="wpg">
            <w:drawing>
              <wp:anchor distT="0" distB="0" distL="114300" distR="114300" simplePos="0" relativeHeight="251661312" behindDoc="0" locked="0" layoutInCell="1" allowOverlap="1" wp14:anchorId="11C16B19" wp14:editId="44365CB9">
                <wp:simplePos x="0" y="0"/>
                <wp:positionH relativeFrom="column">
                  <wp:posOffset>2173605</wp:posOffset>
                </wp:positionH>
                <wp:positionV relativeFrom="paragraph">
                  <wp:posOffset>2315210</wp:posOffset>
                </wp:positionV>
                <wp:extent cx="1474470" cy="450215"/>
                <wp:effectExtent l="0" t="0" r="0" b="6985"/>
                <wp:wrapNone/>
                <wp:docPr id="13" name="Gruppieren 12">
                  <a:extLst xmlns:a="http://schemas.openxmlformats.org/drawingml/2006/main">
                    <a:ext uri="{FF2B5EF4-FFF2-40B4-BE49-F238E27FC236}">
                      <a16:creationId xmlns:a16="http://schemas.microsoft.com/office/drawing/2014/main" id="{87AE4CC5-D5C9-6706-7498-71045F98AB6E}"/>
                    </a:ext>
                  </a:extLst>
                </wp:docPr>
                <wp:cNvGraphicFramePr/>
                <a:graphic xmlns:a="http://schemas.openxmlformats.org/drawingml/2006/main">
                  <a:graphicData uri="http://schemas.microsoft.com/office/word/2010/wordprocessingGroup">
                    <wpg:wgp>
                      <wpg:cNvGrpSpPr/>
                      <wpg:grpSpPr>
                        <a:xfrm>
                          <a:off x="0" y="0"/>
                          <a:ext cx="1474470" cy="450215"/>
                          <a:chOff x="2173626" y="2316018"/>
                          <a:chExt cx="1474470" cy="450215"/>
                        </a:xfrm>
                      </wpg:grpSpPr>
                      <wps:wsp>
                        <wps:cNvPr id="1697905388" name="Rechteck 1697905388">
                          <a:extLst>
                            <a:ext uri="{FF2B5EF4-FFF2-40B4-BE49-F238E27FC236}">
                              <a16:creationId xmlns:a16="http://schemas.microsoft.com/office/drawing/2014/main" id="{FEBA3C66-507F-7084-C00F-DAC065F05168}"/>
                            </a:ext>
                          </a:extLst>
                        </wps:cNvPr>
                        <wps:cNvSpPr/>
                        <wps:spPr>
                          <a:xfrm>
                            <a:off x="2219796" y="2368666"/>
                            <a:ext cx="1356851" cy="20184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028152499" name="Textfeld 6">
                          <a:extLst>
                            <a:ext uri="{FF2B5EF4-FFF2-40B4-BE49-F238E27FC236}">
                              <a16:creationId xmlns:a16="http://schemas.microsoft.com/office/drawing/2014/main" id="{F76BAFDF-0786-D339-2CAF-A2E3932E76DF}"/>
                            </a:ext>
                          </a:extLst>
                        </wps:cNvPr>
                        <wps:cNvSpPr txBox="1"/>
                        <wps:spPr>
                          <a:xfrm>
                            <a:off x="2173626" y="2316018"/>
                            <a:ext cx="1474470" cy="450215"/>
                          </a:xfrm>
                          <a:prstGeom prst="rect">
                            <a:avLst/>
                          </a:prstGeom>
                          <a:noFill/>
                          <a:ln>
                            <a:noFill/>
                          </a:ln>
                        </wps:spPr>
                        <wps:txbx>
                          <w:txbxContent>
                            <w:p w14:paraId="3EFDB4FB" w14:textId="77777777" w:rsidR="00D52D36" w:rsidRDefault="00D52D36" w:rsidP="00D52D36">
                              <w:pPr>
                                <w:textAlignment w:val="baseline"/>
                                <w:rPr>
                                  <w:color w:val="000000" w:themeColor="text1"/>
                                  <w:kern w:val="24"/>
                                  <w:sz w:val="26"/>
                                  <w:szCs w:val="26"/>
                                  <w14:ligatures w14:val="none"/>
                                </w:rPr>
                              </w:pPr>
                              <w:r>
                                <w:rPr>
                                  <w:color w:val="000000" w:themeColor="text1"/>
                                  <w:kern w:val="24"/>
                                  <w:sz w:val="26"/>
                                  <w:szCs w:val="26"/>
                                </w:rPr>
                                <w:t>Ziegler et al., 2018</w:t>
                              </w:r>
                            </w:p>
                          </w:txbxContent>
                        </wps:txbx>
                        <wps:bodyPr wrap="square" rtlCol="0">
                          <a:spAutoFit/>
                        </wps:bodyPr>
                      </wps:wsp>
                    </wpg:wgp>
                  </a:graphicData>
                </a:graphic>
              </wp:anchor>
            </w:drawing>
          </mc:Choice>
          <mc:Fallback>
            <w:pict>
              <v:group w14:anchorId="11C16B19" id="Gruppieren 12" o:spid="_x0000_s1026" style="position:absolute;left:0;text-align:left;margin-left:171.15pt;margin-top:182.3pt;width:116.1pt;height:35.45pt;z-index:251661312" coordorigin="21736,23160" coordsize="14744,4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">
                <v:rect id="Rechteck 1697905388" o:spid="_x0000_s1027" style="position:absolute;left:22197;top:23686;width:13569;height:2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" fillcolor="white [3212]" strokecolor="black [3213]" strokeweight="1pt"/>
                <v:shapetype id="_x0000_t202" coordsize="21600,21600" o:spt="202" path="m,l,21600r21600,l21600,xe">
                  <v:stroke joinstyle="miter"/>
                  <v:path gradientshapeok="t" o:connecttype="rect"/>
                </v:shapetype>
                <v:shape id="Textfeld 6" o:spid="_x0000_s1028" type="#_x0000_t202" style="position:absolute;left:21736;top:23160;width:14744;height:4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" filled="f" stroked="f">
                  <v:textbox style="mso-fit-shape-to-text:t">
                    <w:txbxContent>
                      <w:p w14:paraId="3EFDB4FB" w14:textId="77777777" w:rsidR="00D52D36" w:rsidRDefault="00D52D36" w:rsidP="00D52D36">
                        <w:pPr>
                          <w:textAlignment w:val="baseline"/>
                          <w:rPr>
                            <w:color w:val="000000" w:themeColor="text1"/>
                            <w:kern w:val="24"/>
                            <w:sz w:val="26"/>
                            <w:szCs w:val="26"/>
                            <w14:ligatures w14:val="none"/>
                          </w:rPr>
                        </w:pPr>
                        <w:r>
                          <w:rPr>
                            <w:color w:val="000000" w:themeColor="text1"/>
                            <w:kern w:val="24"/>
                            <w:sz w:val="26"/>
                            <w:szCs w:val="26"/>
                          </w:rPr>
                          <w:t>Ziegler et al., 2018</w:t>
                        </w:r>
                      </w:p>
                    </w:txbxContent>
                  </v:textbox>
                </v:shape>
              </v:group>
            </w:pict>
          </mc:Fallback>
        </mc:AlternateContent>
      </w:r>
    </w:p>
    <w:p w14:paraId="04114BB2" w14:textId="3D9AF6B0" w:rsidR="00072896" w:rsidRPr="000D5AA9" w:rsidRDefault="00072896" w:rsidP="006D7FC4">
      <w:pPr>
        <w:spacing w:before="120" w:after="0"/>
        <w:jc w:val="both"/>
        <w:rPr>
          <w:rFonts w:ascii="Arial" w:hAnsi="Arial" w:cs="Arial"/>
          <w:sz w:val="20"/>
          <w:szCs w:val="20"/>
        </w:rPr>
      </w:pPr>
      <w:r w:rsidRPr="000D5AA9">
        <w:rPr>
          <w:rFonts w:ascii="Arial" w:hAnsi="Arial" w:cs="Arial"/>
          <w:sz w:val="20"/>
          <w:szCs w:val="20"/>
        </w:rPr>
        <w:t xml:space="preserve">Figure </w:t>
      </w:r>
      <w:r w:rsidR="004654CF" w:rsidRPr="000D5AA9">
        <w:rPr>
          <w:rFonts w:ascii="Arial" w:hAnsi="Arial" w:cs="Arial"/>
          <w:sz w:val="20"/>
          <w:szCs w:val="20"/>
        </w:rPr>
        <w:t>S2.2.</w:t>
      </w:r>
      <w:r w:rsidRPr="000D5AA9">
        <w:rPr>
          <w:rFonts w:ascii="Arial" w:hAnsi="Arial" w:cs="Arial"/>
          <w:sz w:val="20"/>
          <w:szCs w:val="20"/>
        </w:rPr>
        <w:t xml:space="preserve">  </w:t>
      </w:r>
      <w:r w:rsidR="004654CF" w:rsidRPr="000D5AA9">
        <w:rPr>
          <w:rFonts w:ascii="Arial" w:hAnsi="Arial" w:cs="Arial"/>
          <w:sz w:val="20"/>
          <w:szCs w:val="20"/>
        </w:rPr>
        <w:t xml:space="preserve">Formation of linear pentoses under borate and molybdate control (Modified from </w:t>
      </w:r>
      <w:r w:rsidR="0072273D" w:rsidRPr="000D5AA9">
        <w:rPr>
          <w:rFonts w:ascii="Arial" w:hAnsi="Arial" w:cs="Arial"/>
          <w:noProof/>
          <w:sz w:val="20"/>
          <w:szCs w:val="20"/>
        </w:rPr>
        <w:t>[114]</w:t>
      </w:r>
      <w:r w:rsidR="004654CF" w:rsidRPr="000D5AA9">
        <w:rPr>
          <w:rFonts w:ascii="Arial" w:hAnsi="Arial" w:cs="Arial"/>
          <w:sz w:val="20"/>
          <w:szCs w:val="20"/>
        </w:rPr>
        <w:t xml:space="preserve">). </w:t>
      </w:r>
    </w:p>
    <w:p w14:paraId="5BC9B036" w14:textId="77777777" w:rsidR="006D7FC4" w:rsidRPr="000D5AA9" w:rsidRDefault="006D7FC4" w:rsidP="006D7FC4">
      <w:pPr>
        <w:spacing w:before="120" w:after="0" w:line="480" w:lineRule="auto"/>
        <w:jc w:val="both"/>
        <w:rPr>
          <w:rFonts w:ascii="Arial" w:hAnsi="Arial" w:cs="Arial"/>
          <w:sz w:val="20"/>
          <w:szCs w:val="20"/>
        </w:rPr>
      </w:pPr>
    </w:p>
    <w:p w14:paraId="2691910E" w14:textId="2865944F" w:rsidR="00072896" w:rsidRPr="000D5AA9" w:rsidRDefault="00072896" w:rsidP="006D7FC4">
      <w:pPr>
        <w:spacing w:before="120" w:after="0" w:line="480" w:lineRule="auto"/>
        <w:jc w:val="both"/>
        <w:rPr>
          <w:rFonts w:ascii="Arial" w:hAnsi="Arial" w:cs="Arial"/>
          <w:sz w:val="20"/>
          <w:szCs w:val="20"/>
        </w:rPr>
      </w:pPr>
      <w:r w:rsidRPr="000D5AA9">
        <w:rPr>
          <w:rFonts w:ascii="Arial" w:hAnsi="Arial" w:cs="Arial"/>
          <w:sz w:val="20"/>
          <w:szCs w:val="20"/>
        </w:rPr>
        <w:t>However, most of the C5-sugars obtained in the presence of borate were branched, in contrast to the linear sugars present in RNA and DNA. Therefore, Benner and his colleagues next showed that branched C5-sugars can be linearized in the presence of molybdenum oxide (MoO</w:t>
      </w:r>
      <w:r w:rsidRPr="000D5AA9">
        <w:rPr>
          <w:rFonts w:ascii="Arial" w:hAnsi="Arial" w:cs="Arial"/>
          <w:sz w:val="20"/>
          <w:szCs w:val="20"/>
          <w:vertAlign w:val="subscript"/>
        </w:rPr>
        <w:t>4</w:t>
      </w:r>
      <w:r w:rsidRPr="000D5AA9">
        <w:rPr>
          <w:rFonts w:ascii="Arial" w:hAnsi="Arial" w:cs="Arial"/>
          <w:sz w:val="20"/>
          <w:szCs w:val="20"/>
          <w:vertAlign w:val="superscript"/>
        </w:rPr>
        <w:t>2-</w:t>
      </w:r>
      <w:r w:rsidRPr="000D5AA9">
        <w:rPr>
          <w:rFonts w:ascii="Arial" w:hAnsi="Arial" w:cs="Arial"/>
          <w:sz w:val="20"/>
          <w:szCs w:val="20"/>
        </w:rPr>
        <w:t xml:space="preserve">) as a catalyst, see Fig. </w:t>
      </w:r>
      <w:r w:rsidR="00105B01" w:rsidRPr="000D5AA9">
        <w:rPr>
          <w:rFonts w:ascii="Arial" w:hAnsi="Arial" w:cs="Arial"/>
          <w:sz w:val="20"/>
          <w:szCs w:val="20"/>
        </w:rPr>
        <w:t>S2.2.</w:t>
      </w:r>
      <w:r w:rsidRPr="000D5AA9">
        <w:rPr>
          <w:rFonts w:ascii="Arial" w:hAnsi="Arial" w:cs="Arial"/>
          <w:sz w:val="20"/>
          <w:szCs w:val="20"/>
        </w:rPr>
        <w:t xml:space="preserve"> and </w:t>
      </w:r>
      <w:r w:rsidR="0072273D" w:rsidRPr="000D5AA9">
        <w:rPr>
          <w:rFonts w:ascii="Arial" w:hAnsi="Arial" w:cs="Arial"/>
          <w:noProof/>
          <w:sz w:val="20"/>
          <w:szCs w:val="20"/>
        </w:rPr>
        <w:t>[114]</w:t>
      </w:r>
      <w:r w:rsidRPr="000D5AA9">
        <w:rPr>
          <w:rFonts w:ascii="Arial" w:hAnsi="Arial" w:cs="Arial"/>
          <w:sz w:val="20"/>
          <w:szCs w:val="20"/>
        </w:rPr>
        <w:t xml:space="preserve">. </w:t>
      </w:r>
    </w:p>
    <w:p w14:paraId="04A9E4B5" w14:textId="1F2CD0A0" w:rsidR="00523F65" w:rsidRPr="000D5AA9" w:rsidRDefault="00523F65" w:rsidP="006D7FC4">
      <w:pPr>
        <w:spacing w:before="120" w:after="0" w:line="480" w:lineRule="auto"/>
        <w:jc w:val="both"/>
        <w:rPr>
          <w:rFonts w:ascii="Arial" w:hAnsi="Arial" w:cs="Arial"/>
          <w:color w:val="000000" w:themeColor="text1"/>
          <w:sz w:val="20"/>
          <w:szCs w:val="20"/>
        </w:rPr>
      </w:pPr>
      <w:r w:rsidRPr="000D5AA9">
        <w:rPr>
          <w:rFonts w:ascii="Arial" w:hAnsi="Arial" w:cs="Arial"/>
          <w:color w:val="000000" w:themeColor="text1"/>
          <w:sz w:val="20"/>
          <w:szCs w:val="20"/>
        </w:rPr>
        <w:t xml:space="preserve">In fact, the abiotic formation of any sugar is welcome because sugars and their phosphorylated derivates are interconvertible; it has been shown that incubation of one of the sugar phosphates in warm water and in the presence of transition metal ions as catalysts leads to a slow, non-enzymatic formation of other biologically relevant sugars, which implies that the interconversion of such sugars is not particularly chemically challenging </w:t>
      </w:r>
      <w:r w:rsidR="0072273D" w:rsidRPr="000D5AA9">
        <w:rPr>
          <w:rFonts w:ascii="Arial" w:hAnsi="Arial" w:cs="Arial"/>
          <w:noProof/>
          <w:color w:val="000000" w:themeColor="text1"/>
          <w:sz w:val="20"/>
          <w:szCs w:val="20"/>
        </w:rPr>
        <w:t>[48-52]</w:t>
      </w:r>
      <w:r w:rsidRPr="000D5AA9">
        <w:rPr>
          <w:rFonts w:ascii="Arial" w:hAnsi="Arial" w:cs="Arial"/>
          <w:color w:val="000000" w:themeColor="text1"/>
          <w:sz w:val="20"/>
          <w:szCs w:val="20"/>
        </w:rPr>
        <w:t>.</w:t>
      </w:r>
    </w:p>
    <w:p w14:paraId="39769210" w14:textId="77777777" w:rsidR="00072896" w:rsidRPr="000D5AA9" w:rsidRDefault="00072896" w:rsidP="00072896">
      <w:pPr>
        <w:spacing w:before="120" w:after="0" w:line="480" w:lineRule="auto"/>
        <w:jc w:val="both"/>
        <w:rPr>
          <w:rFonts w:ascii="Arial" w:hAnsi="Arial" w:cs="Arial"/>
          <w:sz w:val="20"/>
          <w:szCs w:val="20"/>
        </w:rPr>
      </w:pPr>
      <w:r w:rsidRPr="000D5AA9">
        <w:rPr>
          <w:rFonts w:ascii="Arial" w:hAnsi="Arial" w:cs="Arial"/>
          <w:sz w:val="20"/>
          <w:szCs w:val="20"/>
        </w:rPr>
        <w:t xml:space="preserve">The pioneering research of Benner and his colleagues provides a tentative solution to the "tar" paradox. </w:t>
      </w:r>
      <w:bookmarkStart w:id="11" w:name="_Hlk184499804"/>
      <w:r w:rsidRPr="000D5AA9">
        <w:rPr>
          <w:rFonts w:ascii="Arial" w:hAnsi="Arial" w:cs="Arial"/>
          <w:sz w:val="20"/>
          <w:szCs w:val="20"/>
        </w:rPr>
        <w:t xml:space="preserve">Abiotically formed organic molecules can avoid getting into the tar by specifically binding to solvent components. </w:t>
      </w:r>
      <w:bookmarkEnd w:id="11"/>
      <w:r w:rsidRPr="000D5AA9">
        <w:rPr>
          <w:rFonts w:ascii="Arial" w:hAnsi="Arial" w:cs="Arial"/>
          <w:sz w:val="20"/>
          <w:szCs w:val="20"/>
        </w:rPr>
        <w:t xml:space="preserve">This gives them a chance to participate in further catalytic transformations, the direction of which can be controlled by </w:t>
      </w:r>
      <w:proofErr w:type="gramStart"/>
      <w:r w:rsidRPr="000D5AA9">
        <w:rPr>
          <w:rFonts w:ascii="Arial" w:hAnsi="Arial" w:cs="Arial"/>
          <w:sz w:val="20"/>
          <w:szCs w:val="20"/>
        </w:rPr>
        <w:t>particular molecules</w:t>
      </w:r>
      <w:proofErr w:type="gramEnd"/>
      <w:r w:rsidRPr="000D5AA9">
        <w:rPr>
          <w:rFonts w:ascii="Arial" w:hAnsi="Arial" w:cs="Arial"/>
          <w:sz w:val="20"/>
          <w:szCs w:val="20"/>
        </w:rPr>
        <w:t xml:space="preserve"> present in </w:t>
      </w:r>
      <w:proofErr w:type="gramStart"/>
      <w:r w:rsidRPr="000D5AA9">
        <w:rPr>
          <w:rFonts w:ascii="Arial" w:hAnsi="Arial" w:cs="Arial"/>
          <w:sz w:val="20"/>
          <w:szCs w:val="20"/>
        </w:rPr>
        <w:t>solution</w:t>
      </w:r>
      <w:proofErr w:type="gramEnd"/>
      <w:r w:rsidRPr="000D5AA9">
        <w:rPr>
          <w:rFonts w:ascii="Arial" w:hAnsi="Arial" w:cs="Arial"/>
          <w:sz w:val="20"/>
          <w:szCs w:val="20"/>
        </w:rPr>
        <w:t>.  So, the solvent matters.</w:t>
      </w:r>
      <w:bookmarkStart w:id="12" w:name="_Hlk109407311"/>
    </w:p>
    <w:p w14:paraId="49FA912F" w14:textId="35C4776D" w:rsidR="00072896" w:rsidRPr="000D5AA9" w:rsidRDefault="00105B01" w:rsidP="00072896">
      <w:pPr>
        <w:tabs>
          <w:tab w:val="left" w:pos="8364"/>
        </w:tabs>
        <w:spacing w:before="120" w:after="0" w:line="480" w:lineRule="auto"/>
        <w:jc w:val="both"/>
        <w:rPr>
          <w:rFonts w:ascii="Arial" w:hAnsi="Arial" w:cs="Arial"/>
          <w:b/>
          <w:bCs/>
          <w:sz w:val="20"/>
          <w:szCs w:val="20"/>
        </w:rPr>
      </w:pPr>
      <w:r w:rsidRPr="000D5AA9">
        <w:rPr>
          <w:rFonts w:ascii="Arial" w:hAnsi="Arial" w:cs="Arial"/>
          <w:b/>
          <w:bCs/>
          <w:sz w:val="20"/>
          <w:szCs w:val="20"/>
        </w:rPr>
        <w:lastRenderedPageBreak/>
        <w:t>S</w:t>
      </w:r>
      <w:r w:rsidR="00072896" w:rsidRPr="000D5AA9">
        <w:rPr>
          <w:rFonts w:ascii="Arial" w:hAnsi="Arial" w:cs="Arial"/>
          <w:b/>
          <w:bCs/>
          <w:sz w:val="20"/>
          <w:szCs w:val="20"/>
        </w:rPr>
        <w:t>2.3. Key biomolecules contain many CN bonds which are absent in inorganic nature (paradox of the CN bonds)</w:t>
      </w:r>
    </w:p>
    <w:bookmarkEnd w:id="12"/>
    <w:p w14:paraId="2CA08DB8" w14:textId="74A1868D" w:rsidR="00072896" w:rsidRPr="000D5AA9" w:rsidRDefault="00072896" w:rsidP="00072896">
      <w:pPr>
        <w:tabs>
          <w:tab w:val="left" w:pos="8364"/>
        </w:tabs>
        <w:spacing w:before="120" w:after="0" w:line="480" w:lineRule="auto"/>
        <w:jc w:val="both"/>
        <w:rPr>
          <w:rFonts w:ascii="Arial" w:hAnsi="Arial" w:cs="Arial"/>
          <w:sz w:val="20"/>
          <w:szCs w:val="20"/>
        </w:rPr>
      </w:pPr>
      <w:r w:rsidRPr="000D5AA9">
        <w:rPr>
          <w:rFonts w:ascii="Arial" w:hAnsi="Arial" w:cs="Arial"/>
          <w:sz w:val="20"/>
          <w:szCs w:val="20"/>
        </w:rPr>
        <w:t xml:space="preserve">Proteins and nucleic acids are more enriched in nitrogen than other organic molecules. As shown in Fig. </w:t>
      </w:r>
      <w:r w:rsidR="004654CF" w:rsidRPr="000D5AA9">
        <w:rPr>
          <w:rFonts w:ascii="Arial" w:hAnsi="Arial" w:cs="Arial"/>
          <w:sz w:val="20"/>
          <w:szCs w:val="20"/>
        </w:rPr>
        <w:t>S2.3.</w:t>
      </w:r>
      <w:r w:rsidRPr="000D5AA9">
        <w:rPr>
          <w:rFonts w:ascii="Arial" w:hAnsi="Arial" w:cs="Arial"/>
          <w:sz w:val="20"/>
          <w:szCs w:val="20"/>
        </w:rPr>
        <w:t xml:space="preserve"> </w:t>
      </w:r>
      <w:proofErr w:type="gramStart"/>
      <w:r w:rsidRPr="000D5AA9">
        <w:rPr>
          <w:rFonts w:ascii="Arial" w:hAnsi="Arial" w:cs="Arial"/>
          <w:sz w:val="20"/>
          <w:szCs w:val="20"/>
        </w:rPr>
        <w:t>they</w:t>
      </w:r>
      <w:proofErr w:type="gramEnd"/>
      <w:r w:rsidRPr="000D5AA9">
        <w:rPr>
          <w:rFonts w:ascii="Arial" w:hAnsi="Arial" w:cs="Arial"/>
          <w:sz w:val="20"/>
          <w:szCs w:val="20"/>
        </w:rPr>
        <w:t xml:space="preserve"> contain many CN bonds. Paradoxically, CN bonds are not usual in the inanimate nature.  Therefore, the origin of the CN bond in biomolecules has been widely debated. </w:t>
      </w:r>
    </w:p>
    <w:p w14:paraId="0E4C8103" w14:textId="082ADD83" w:rsidR="004654CF" w:rsidRPr="000D5AA9" w:rsidRDefault="00417DAE" w:rsidP="004654CF">
      <w:pPr>
        <w:tabs>
          <w:tab w:val="left" w:pos="8364"/>
        </w:tabs>
        <w:spacing w:before="120" w:after="0" w:line="480" w:lineRule="auto"/>
        <w:jc w:val="both"/>
        <w:rPr>
          <w:rFonts w:ascii="Arial" w:hAnsi="Arial" w:cs="Arial"/>
          <w:color w:val="000000" w:themeColor="text1"/>
          <w:sz w:val="20"/>
          <w:szCs w:val="20"/>
        </w:rPr>
      </w:pPr>
      <w:r w:rsidRPr="000D5AA9">
        <w:rPr>
          <w:rFonts w:ascii="Arial" w:hAnsi="Arial" w:cs="Arial"/>
          <w:noProof/>
          <w:color w:val="000000" w:themeColor="text1"/>
          <w:sz w:val="20"/>
          <w:szCs w:val="20"/>
        </w:rPr>
        <w:drawing>
          <wp:inline distT="0" distB="0" distL="0" distR="0" wp14:anchorId="6F809047" wp14:editId="6985ED79">
            <wp:extent cx="5056144" cy="6461185"/>
            <wp:effectExtent l="0" t="0" r="0" b="0"/>
            <wp:docPr id="2034832085" name="Grafik 1" descr="Ein Bild, das Text, Diagramm,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32085" name="Grafik 1" descr="Ein Bild, das Text, Diagramm, Screenshot enthält.&#10;&#10;Automatisch generierte Beschreibung"/>
                    <pic:cNvPicPr/>
                  </pic:nvPicPr>
                  <pic:blipFill>
                    <a:blip r:embed="rId25"/>
                    <a:stretch>
                      <a:fillRect/>
                    </a:stretch>
                  </pic:blipFill>
                  <pic:spPr>
                    <a:xfrm>
                      <a:off x="0" y="0"/>
                      <a:ext cx="5063884" cy="6471076"/>
                    </a:xfrm>
                    <a:prstGeom prst="rect">
                      <a:avLst/>
                    </a:prstGeom>
                  </pic:spPr>
                </pic:pic>
              </a:graphicData>
            </a:graphic>
          </wp:inline>
        </w:drawing>
      </w:r>
    </w:p>
    <w:p w14:paraId="27FE0178" w14:textId="7BF375A6" w:rsidR="004654CF" w:rsidRPr="000D5AA9" w:rsidRDefault="004654CF" w:rsidP="006D7FC4">
      <w:pPr>
        <w:tabs>
          <w:tab w:val="left" w:pos="8364"/>
        </w:tabs>
        <w:spacing w:before="120" w:after="0"/>
        <w:jc w:val="both"/>
        <w:rPr>
          <w:rFonts w:ascii="Arial" w:hAnsi="Arial" w:cs="Arial"/>
          <w:color w:val="000000" w:themeColor="text1"/>
          <w:sz w:val="20"/>
          <w:szCs w:val="20"/>
        </w:rPr>
      </w:pPr>
      <w:r w:rsidRPr="000D5AA9">
        <w:rPr>
          <w:rFonts w:ascii="Arial" w:hAnsi="Arial" w:cs="Arial"/>
          <w:color w:val="000000" w:themeColor="text1"/>
          <w:sz w:val="20"/>
          <w:szCs w:val="20"/>
        </w:rPr>
        <w:t xml:space="preserve">Figure S2.3. Biomolecules. The CN bonds are green shaded. A, amino acids and formation of a peptide bond between them; B, Nucleotides, their structure and complementary interactions; C, condensation reactions; D, cyclic nucleotides and mechanisms of their polymerization (modified from </w:t>
      </w:r>
      <w:r w:rsidR="0072273D" w:rsidRPr="000D5AA9">
        <w:rPr>
          <w:rFonts w:ascii="Arial" w:hAnsi="Arial" w:cs="Arial"/>
          <w:noProof/>
          <w:color w:val="000000" w:themeColor="text1"/>
          <w:sz w:val="20"/>
          <w:szCs w:val="20"/>
        </w:rPr>
        <w:t>[115]</w:t>
      </w:r>
      <w:r w:rsidRPr="000D5AA9">
        <w:rPr>
          <w:rFonts w:ascii="Arial" w:hAnsi="Arial" w:cs="Arial"/>
          <w:color w:val="000000" w:themeColor="text1"/>
          <w:sz w:val="20"/>
          <w:szCs w:val="20"/>
        </w:rPr>
        <w:t xml:space="preserve">); E, Ribonucleotide-containing enzyme cofactors. </w:t>
      </w:r>
    </w:p>
    <w:p w14:paraId="509183BA" w14:textId="77777777" w:rsidR="004654CF" w:rsidRPr="000D5AA9" w:rsidRDefault="004654CF" w:rsidP="004654CF">
      <w:pPr>
        <w:tabs>
          <w:tab w:val="left" w:pos="8364"/>
        </w:tabs>
        <w:spacing w:before="120" w:after="0" w:line="360" w:lineRule="auto"/>
        <w:jc w:val="both"/>
        <w:rPr>
          <w:rFonts w:ascii="Arial" w:hAnsi="Arial" w:cs="Arial"/>
          <w:color w:val="000000" w:themeColor="text1"/>
          <w:sz w:val="20"/>
          <w:szCs w:val="20"/>
        </w:rPr>
      </w:pPr>
    </w:p>
    <w:p w14:paraId="2A7B59D1" w14:textId="4C5D7E8F" w:rsidR="00072896" w:rsidRPr="000D5AA9" w:rsidRDefault="00072896" w:rsidP="00072896">
      <w:pPr>
        <w:spacing w:before="120" w:after="0" w:line="480" w:lineRule="auto"/>
        <w:jc w:val="both"/>
        <w:rPr>
          <w:rFonts w:ascii="Arial" w:hAnsi="Arial" w:cs="Arial"/>
          <w:sz w:val="20"/>
          <w:szCs w:val="20"/>
        </w:rPr>
      </w:pPr>
      <w:r w:rsidRPr="000D5AA9">
        <w:rPr>
          <w:rFonts w:ascii="Arial" w:hAnsi="Arial" w:cs="Arial"/>
          <w:sz w:val="20"/>
          <w:szCs w:val="20"/>
        </w:rPr>
        <w:t xml:space="preserve">As early as 1976, Mukhin and his colleagues </w:t>
      </w:r>
      <w:proofErr w:type="gramStart"/>
      <w:r w:rsidRPr="000D5AA9">
        <w:rPr>
          <w:rFonts w:ascii="Arial" w:hAnsi="Arial" w:cs="Arial"/>
          <w:sz w:val="20"/>
          <w:szCs w:val="20"/>
        </w:rPr>
        <w:t>has discovered</w:t>
      </w:r>
      <w:proofErr w:type="gramEnd"/>
      <w:r w:rsidRPr="000D5AA9">
        <w:rPr>
          <w:rFonts w:ascii="Arial" w:hAnsi="Arial" w:cs="Arial"/>
          <w:sz w:val="20"/>
          <w:szCs w:val="20"/>
        </w:rPr>
        <w:t xml:space="preserve"> large amounts of HCN in the volcanic lava and attributed them to high-temperature chemical reactions in the throat of volcanoes </w:t>
      </w:r>
      <w:r w:rsidR="0072273D" w:rsidRPr="000D5AA9">
        <w:rPr>
          <w:rFonts w:ascii="Arial" w:hAnsi="Arial" w:cs="Arial"/>
          <w:noProof/>
          <w:sz w:val="20"/>
          <w:szCs w:val="20"/>
        </w:rPr>
        <w:t>[55]</w:t>
      </w:r>
      <w:r w:rsidRPr="000D5AA9">
        <w:rPr>
          <w:rFonts w:ascii="Arial" w:hAnsi="Arial" w:cs="Arial"/>
          <w:sz w:val="20"/>
          <w:szCs w:val="20"/>
        </w:rPr>
        <w:t xml:space="preserve">. As pointed by Calvin, the reaction of cyanide formation from methane and ammonia becomes thermodynamically favorable at T &gt; 1050 K </w:t>
      </w:r>
      <w:r w:rsidR="0072273D" w:rsidRPr="000D5AA9">
        <w:rPr>
          <w:rFonts w:ascii="Arial" w:hAnsi="Arial" w:cs="Arial"/>
          <w:noProof/>
          <w:sz w:val="20"/>
          <w:szCs w:val="20"/>
        </w:rPr>
        <w:t>[116]</w:t>
      </w:r>
      <w:r w:rsidRPr="000D5AA9">
        <w:rPr>
          <w:rFonts w:ascii="Arial" w:hAnsi="Arial" w:cs="Arial"/>
          <w:sz w:val="20"/>
          <w:szCs w:val="20"/>
        </w:rPr>
        <w:t xml:space="preserve">. </w:t>
      </w:r>
    </w:p>
    <w:p w14:paraId="59317812" w14:textId="200A9C26" w:rsidR="00072896" w:rsidRPr="000D5AA9" w:rsidRDefault="00072896" w:rsidP="00072896">
      <w:pPr>
        <w:spacing w:before="120" w:after="0" w:line="480" w:lineRule="auto"/>
        <w:jc w:val="both"/>
        <w:rPr>
          <w:rFonts w:ascii="Arial" w:hAnsi="Arial" w:cs="Arial"/>
          <w:sz w:val="20"/>
          <w:szCs w:val="20"/>
        </w:rPr>
      </w:pPr>
      <w:r w:rsidRPr="000D5AA9">
        <w:rPr>
          <w:rFonts w:ascii="Arial" w:hAnsi="Arial" w:cs="Arial"/>
          <w:sz w:val="20"/>
          <w:szCs w:val="20"/>
        </w:rPr>
        <w:t>A promising simple stock compound for making CN bonds is ammoni</w:t>
      </w:r>
      <w:r w:rsidR="004654CF" w:rsidRPr="000D5AA9">
        <w:rPr>
          <w:rFonts w:ascii="Arial" w:hAnsi="Arial" w:cs="Arial"/>
          <w:sz w:val="20"/>
          <w:szCs w:val="20"/>
        </w:rPr>
        <w:t>um</w:t>
      </w:r>
      <w:r w:rsidRPr="000D5AA9">
        <w:rPr>
          <w:rFonts w:ascii="Arial" w:hAnsi="Arial" w:cs="Arial"/>
          <w:sz w:val="20"/>
          <w:szCs w:val="20"/>
        </w:rPr>
        <w:t xml:space="preserve"> </w:t>
      </w:r>
      <w:proofErr w:type="spellStart"/>
      <w:r w:rsidRPr="000D5AA9">
        <w:rPr>
          <w:rFonts w:ascii="Arial" w:hAnsi="Arial" w:cs="Arial"/>
          <w:sz w:val="20"/>
          <w:szCs w:val="20"/>
        </w:rPr>
        <w:t>formate</w:t>
      </w:r>
      <w:proofErr w:type="spellEnd"/>
      <w:r w:rsidRPr="000D5AA9">
        <w:rPr>
          <w:rFonts w:ascii="Arial" w:hAnsi="Arial" w:cs="Arial"/>
          <w:sz w:val="20"/>
          <w:szCs w:val="20"/>
        </w:rPr>
        <w:t xml:space="preserve"> </w:t>
      </w:r>
      <w:r w:rsidR="0072273D" w:rsidRPr="000D5AA9">
        <w:rPr>
          <w:rFonts w:ascii="Arial" w:hAnsi="Arial" w:cs="Arial"/>
          <w:noProof/>
          <w:sz w:val="20"/>
          <w:szCs w:val="20"/>
        </w:rPr>
        <w:t>[117]</w:t>
      </w:r>
      <w:r w:rsidRPr="000D5AA9">
        <w:rPr>
          <w:rFonts w:ascii="Arial" w:hAnsi="Arial" w:cs="Arial"/>
          <w:sz w:val="20"/>
          <w:szCs w:val="20"/>
        </w:rPr>
        <w:t>. It does not contain a covalent CN bond but can be converted to the CN bond-containing formamide (HCONH</w:t>
      </w:r>
      <w:r w:rsidRPr="000D5AA9">
        <w:rPr>
          <w:rFonts w:ascii="Arial" w:hAnsi="Arial" w:cs="Arial"/>
          <w:sz w:val="20"/>
          <w:szCs w:val="20"/>
          <w:vertAlign w:val="subscript"/>
        </w:rPr>
        <w:t>2</w:t>
      </w:r>
      <w:r w:rsidRPr="000D5AA9">
        <w:rPr>
          <w:rFonts w:ascii="Arial" w:hAnsi="Arial" w:cs="Arial"/>
          <w:sz w:val="20"/>
          <w:szCs w:val="20"/>
        </w:rPr>
        <w:t xml:space="preserve">) </w:t>
      </w:r>
      <w:r w:rsidR="004245BE" w:rsidRPr="000D5AA9">
        <w:rPr>
          <w:rFonts w:ascii="Arial" w:hAnsi="Arial" w:cs="Arial"/>
          <w:sz w:val="20"/>
          <w:szCs w:val="20"/>
        </w:rPr>
        <w:t xml:space="preserve">either </w:t>
      </w:r>
      <w:r w:rsidRPr="000D5AA9">
        <w:rPr>
          <w:rFonts w:ascii="Arial" w:hAnsi="Arial" w:cs="Arial"/>
          <w:sz w:val="20"/>
          <w:szCs w:val="20"/>
        </w:rPr>
        <w:t xml:space="preserve">via a single dehydration step or </w:t>
      </w:r>
      <w:proofErr w:type="gramStart"/>
      <w:r w:rsidRPr="000D5AA9">
        <w:rPr>
          <w:rFonts w:ascii="Arial" w:hAnsi="Arial" w:cs="Arial"/>
          <w:sz w:val="20"/>
          <w:szCs w:val="20"/>
        </w:rPr>
        <w:t>in the course of</w:t>
      </w:r>
      <w:proofErr w:type="gramEnd"/>
      <w:r w:rsidRPr="000D5AA9">
        <w:rPr>
          <w:rFonts w:ascii="Arial" w:hAnsi="Arial" w:cs="Arial"/>
          <w:sz w:val="20"/>
          <w:szCs w:val="20"/>
        </w:rPr>
        <w:t xml:space="preserve"> interaction with urea as studied by Hud and his colleagues</w:t>
      </w:r>
      <w:r w:rsidR="004245BE" w:rsidRPr="000D5AA9">
        <w:rPr>
          <w:rFonts w:ascii="Arial" w:hAnsi="Arial" w:cs="Arial"/>
          <w:sz w:val="20"/>
          <w:szCs w:val="20"/>
        </w:rPr>
        <w:t>, see Fig. S2.4 and</w:t>
      </w:r>
      <w:r w:rsidRPr="000D5AA9">
        <w:rPr>
          <w:rFonts w:ascii="Arial" w:hAnsi="Arial" w:cs="Arial"/>
          <w:sz w:val="20"/>
          <w:szCs w:val="20"/>
        </w:rPr>
        <w:t xml:space="preserve"> </w:t>
      </w:r>
      <w:r w:rsidR="0072273D" w:rsidRPr="000D5AA9">
        <w:rPr>
          <w:rFonts w:ascii="Arial" w:hAnsi="Arial" w:cs="Arial"/>
          <w:noProof/>
          <w:sz w:val="20"/>
          <w:szCs w:val="20"/>
        </w:rPr>
        <w:t>[117]</w:t>
      </w:r>
      <w:r w:rsidRPr="000D5AA9">
        <w:rPr>
          <w:rFonts w:ascii="Arial" w:hAnsi="Arial" w:cs="Arial"/>
          <w:sz w:val="20"/>
          <w:szCs w:val="20"/>
        </w:rPr>
        <w:t xml:space="preserve">. Notably, both ammonium and </w:t>
      </w:r>
      <w:proofErr w:type="spellStart"/>
      <w:r w:rsidRPr="000D5AA9">
        <w:rPr>
          <w:rFonts w:ascii="Arial" w:hAnsi="Arial" w:cs="Arial"/>
          <w:sz w:val="20"/>
          <w:szCs w:val="20"/>
        </w:rPr>
        <w:t>formate</w:t>
      </w:r>
      <w:proofErr w:type="spellEnd"/>
      <w:r w:rsidRPr="000D5AA9">
        <w:rPr>
          <w:rFonts w:ascii="Arial" w:hAnsi="Arial" w:cs="Arial"/>
          <w:sz w:val="20"/>
          <w:szCs w:val="20"/>
        </w:rPr>
        <w:t xml:space="preserve"> can be produced in geochemical processes. The ammonium is the form in which nitrogen is present in the mantle and is delivered by geothermal vapor </w:t>
      </w:r>
      <w:r w:rsidR="0072273D" w:rsidRPr="000D5AA9">
        <w:rPr>
          <w:rFonts w:ascii="Arial" w:hAnsi="Arial" w:cs="Arial"/>
          <w:noProof/>
          <w:sz w:val="20"/>
          <w:szCs w:val="20"/>
        </w:rPr>
        <w:t>[118]</w:t>
      </w:r>
      <w:r w:rsidRPr="000D5AA9">
        <w:rPr>
          <w:rFonts w:ascii="Arial" w:hAnsi="Arial" w:cs="Arial"/>
          <w:sz w:val="20"/>
          <w:szCs w:val="20"/>
        </w:rPr>
        <w:t xml:space="preserve">, see also Section </w:t>
      </w:r>
      <w:r w:rsidR="004245BE" w:rsidRPr="000D5AA9">
        <w:rPr>
          <w:rFonts w:ascii="Arial" w:hAnsi="Arial" w:cs="Arial"/>
          <w:sz w:val="20"/>
          <w:szCs w:val="20"/>
        </w:rPr>
        <w:t>S</w:t>
      </w:r>
      <w:r w:rsidRPr="000D5AA9">
        <w:rPr>
          <w:rFonts w:ascii="Arial" w:hAnsi="Arial" w:cs="Arial"/>
          <w:sz w:val="20"/>
          <w:szCs w:val="20"/>
        </w:rPr>
        <w:t xml:space="preserve">2.8. below. </w:t>
      </w:r>
      <w:proofErr w:type="spellStart"/>
      <w:r w:rsidRPr="000D5AA9">
        <w:rPr>
          <w:rFonts w:ascii="Arial" w:hAnsi="Arial" w:cs="Arial"/>
          <w:sz w:val="20"/>
          <w:szCs w:val="20"/>
        </w:rPr>
        <w:t>Formate</w:t>
      </w:r>
      <w:proofErr w:type="spellEnd"/>
      <w:r w:rsidRPr="000D5AA9">
        <w:rPr>
          <w:rFonts w:ascii="Arial" w:hAnsi="Arial" w:cs="Arial"/>
          <w:sz w:val="20"/>
          <w:szCs w:val="20"/>
        </w:rPr>
        <w:t xml:space="preserve"> is generated in the very first step of any abiotic CO</w:t>
      </w:r>
      <w:r w:rsidRPr="000D5AA9">
        <w:rPr>
          <w:rFonts w:ascii="Arial" w:hAnsi="Arial" w:cs="Arial"/>
          <w:sz w:val="20"/>
          <w:szCs w:val="20"/>
          <w:vertAlign w:val="subscript"/>
        </w:rPr>
        <w:t>2</w:t>
      </w:r>
      <w:r w:rsidRPr="000D5AA9">
        <w:rPr>
          <w:rFonts w:ascii="Arial" w:hAnsi="Arial" w:cs="Arial"/>
          <w:sz w:val="20"/>
          <w:szCs w:val="20"/>
        </w:rPr>
        <w:t xml:space="preserve"> reduction (see Fig. </w:t>
      </w:r>
      <w:r w:rsidR="00AF2C7B" w:rsidRPr="000D5AA9">
        <w:rPr>
          <w:rFonts w:ascii="Arial" w:hAnsi="Arial" w:cs="Arial"/>
          <w:sz w:val="20"/>
          <w:szCs w:val="20"/>
        </w:rPr>
        <w:t>S2.1B</w:t>
      </w:r>
      <w:r w:rsidRPr="000D5AA9">
        <w:rPr>
          <w:rFonts w:ascii="Arial" w:hAnsi="Arial" w:cs="Arial"/>
          <w:sz w:val="20"/>
          <w:szCs w:val="20"/>
        </w:rPr>
        <w:t xml:space="preserve"> above). </w:t>
      </w:r>
    </w:p>
    <w:p w14:paraId="630A1050" w14:textId="0ACA08B2" w:rsidR="004654CF" w:rsidRPr="000D5AA9" w:rsidRDefault="006D7FC4" w:rsidP="004654CF">
      <w:pPr>
        <w:spacing w:before="120" w:after="0" w:line="480" w:lineRule="auto"/>
        <w:jc w:val="both"/>
        <w:rPr>
          <w:rFonts w:ascii="Arial" w:hAnsi="Arial" w:cs="Arial"/>
          <w:sz w:val="20"/>
          <w:szCs w:val="20"/>
        </w:rPr>
      </w:pPr>
      <w:r w:rsidRPr="000D5AA9">
        <w:rPr>
          <w:rFonts w:ascii="Arial" w:hAnsi="Arial" w:cs="Arial"/>
          <w:noProof/>
          <w:sz w:val="20"/>
          <w:szCs w:val="20"/>
        </w:rPr>
        <w:lastRenderedPageBreak/>
        <w:drawing>
          <wp:inline distT="0" distB="0" distL="0" distR="0" wp14:anchorId="03BC3B55" wp14:editId="77AAF96C">
            <wp:extent cx="5760720" cy="7168515"/>
            <wp:effectExtent l="0" t="0" r="0" b="0"/>
            <wp:docPr id="579116728" name="Grafik 1" descr="Ein Bild, das Diagramm, Text, Zeichnung, Entwur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16728" name="Grafik 1" descr="Ein Bild, das Diagramm, Text, Zeichnung, Entwurf enthält.&#10;&#10;Automatisch generierte Beschreibung"/>
                    <pic:cNvPicPr/>
                  </pic:nvPicPr>
                  <pic:blipFill>
                    <a:blip r:embed="rId26"/>
                    <a:stretch>
                      <a:fillRect/>
                    </a:stretch>
                  </pic:blipFill>
                  <pic:spPr>
                    <a:xfrm>
                      <a:off x="0" y="0"/>
                      <a:ext cx="5760720" cy="7168515"/>
                    </a:xfrm>
                    <a:prstGeom prst="rect">
                      <a:avLst/>
                    </a:prstGeom>
                  </pic:spPr>
                </pic:pic>
              </a:graphicData>
            </a:graphic>
          </wp:inline>
        </w:drawing>
      </w:r>
    </w:p>
    <w:p w14:paraId="1420BFB5" w14:textId="1646AB6B" w:rsidR="004654CF" w:rsidRPr="000D5AA9" w:rsidRDefault="004654CF" w:rsidP="00BE2186">
      <w:pPr>
        <w:spacing w:before="120" w:after="0"/>
        <w:jc w:val="both"/>
        <w:rPr>
          <w:rFonts w:ascii="Arial" w:hAnsi="Arial" w:cs="Arial"/>
          <w:sz w:val="20"/>
          <w:szCs w:val="20"/>
        </w:rPr>
      </w:pPr>
      <w:r w:rsidRPr="000D5AA9">
        <w:rPr>
          <w:rFonts w:ascii="Arial" w:hAnsi="Arial" w:cs="Arial"/>
          <w:sz w:val="20"/>
          <w:szCs w:val="20"/>
        </w:rPr>
        <w:t xml:space="preserve">Figure S2.4. </w:t>
      </w:r>
      <w:r w:rsidR="006839C6" w:rsidRPr="000D5AA9">
        <w:rPr>
          <w:rFonts w:ascii="Arial" w:hAnsi="Arial" w:cs="Arial"/>
          <w:sz w:val="20"/>
          <w:szCs w:val="20"/>
        </w:rPr>
        <w:t xml:space="preserve">Chemistry of formamide (from </w:t>
      </w:r>
      <w:r w:rsidR="0072273D" w:rsidRPr="000D5AA9">
        <w:rPr>
          <w:rFonts w:ascii="Arial" w:hAnsi="Arial" w:cs="Arial"/>
          <w:noProof/>
          <w:sz w:val="20"/>
          <w:szCs w:val="20"/>
        </w:rPr>
        <w:t>[119]</w:t>
      </w:r>
      <w:r w:rsidR="006839C6" w:rsidRPr="000D5AA9">
        <w:rPr>
          <w:rFonts w:ascii="Arial" w:hAnsi="Arial" w:cs="Arial"/>
          <w:sz w:val="20"/>
          <w:szCs w:val="20"/>
        </w:rPr>
        <w:t xml:space="preserve">). Abbreviations. PI = Photon Irradiation, </w:t>
      </w:r>
      <w:proofErr w:type="spellStart"/>
      <w:r w:rsidR="006839C6" w:rsidRPr="000D5AA9">
        <w:rPr>
          <w:rFonts w:ascii="Arial" w:hAnsi="Arial" w:cs="Arial"/>
          <w:sz w:val="20"/>
          <w:szCs w:val="20"/>
        </w:rPr>
        <w:t>Pyr</w:t>
      </w:r>
      <w:proofErr w:type="spellEnd"/>
      <w:r w:rsidR="006839C6" w:rsidRPr="000D5AA9">
        <w:rPr>
          <w:rFonts w:ascii="Arial" w:hAnsi="Arial" w:cs="Arial"/>
          <w:sz w:val="20"/>
          <w:szCs w:val="20"/>
        </w:rPr>
        <w:t xml:space="preserve"> = Pyrolysis, DT and DP = high temperature and/or high pressure. Top, r</w:t>
      </w:r>
      <w:r w:rsidRPr="000D5AA9">
        <w:rPr>
          <w:rFonts w:ascii="Arial" w:hAnsi="Arial" w:cs="Arial"/>
          <w:sz w:val="20"/>
          <w:szCs w:val="20"/>
        </w:rPr>
        <w:t xml:space="preserve">elationship between formamide and other prebiotic feedstock molecules, such as HCN, </w:t>
      </w:r>
      <w:r w:rsidR="006D7FC4" w:rsidRPr="000D5AA9">
        <w:rPr>
          <w:rFonts w:ascii="Arial" w:hAnsi="Arial" w:cs="Arial"/>
          <w:sz w:val="20"/>
          <w:szCs w:val="20"/>
        </w:rPr>
        <w:t xml:space="preserve">and </w:t>
      </w:r>
      <w:r w:rsidRPr="000D5AA9">
        <w:rPr>
          <w:rFonts w:ascii="Arial" w:hAnsi="Arial" w:cs="Arial"/>
          <w:sz w:val="20"/>
          <w:szCs w:val="20"/>
        </w:rPr>
        <w:t xml:space="preserve">ammonium </w:t>
      </w:r>
      <w:proofErr w:type="spellStart"/>
      <w:r w:rsidRPr="000D5AA9">
        <w:rPr>
          <w:rFonts w:ascii="Arial" w:hAnsi="Arial" w:cs="Arial"/>
          <w:sz w:val="20"/>
          <w:szCs w:val="20"/>
        </w:rPr>
        <w:t>formate</w:t>
      </w:r>
      <w:proofErr w:type="spellEnd"/>
      <w:r w:rsidRPr="000D5AA9">
        <w:rPr>
          <w:rFonts w:ascii="Arial" w:hAnsi="Arial" w:cs="Arial"/>
          <w:sz w:val="20"/>
          <w:szCs w:val="20"/>
        </w:rPr>
        <w:t xml:space="preserve"> (NH</w:t>
      </w:r>
      <w:r w:rsidRPr="000D5AA9">
        <w:rPr>
          <w:rFonts w:ascii="Arial" w:hAnsi="Arial" w:cs="Arial"/>
          <w:sz w:val="20"/>
          <w:szCs w:val="20"/>
          <w:vertAlign w:val="subscript"/>
        </w:rPr>
        <w:t>4</w:t>
      </w:r>
      <w:r w:rsidRPr="000D5AA9">
        <w:rPr>
          <w:rFonts w:ascii="Arial" w:hAnsi="Arial" w:cs="Arial"/>
          <w:sz w:val="20"/>
          <w:szCs w:val="20"/>
          <w:vertAlign w:val="superscript"/>
        </w:rPr>
        <w:t>+</w:t>
      </w:r>
      <w:r w:rsidRPr="000D5AA9">
        <w:rPr>
          <w:rFonts w:ascii="Arial" w:hAnsi="Arial" w:cs="Arial"/>
          <w:sz w:val="20"/>
          <w:szCs w:val="20"/>
        </w:rPr>
        <w:t>HCOO</w:t>
      </w:r>
      <w:r w:rsidRPr="000D5AA9">
        <w:rPr>
          <w:rFonts w:ascii="Arial" w:hAnsi="Arial" w:cs="Arial"/>
          <w:sz w:val="20"/>
          <w:szCs w:val="20"/>
          <w:vertAlign w:val="superscript"/>
        </w:rPr>
        <w:t>−</w:t>
      </w:r>
      <w:proofErr w:type="gramStart"/>
      <w:r w:rsidRPr="000D5AA9">
        <w:rPr>
          <w:rFonts w:ascii="Arial" w:hAnsi="Arial" w:cs="Arial"/>
          <w:sz w:val="20"/>
          <w:szCs w:val="20"/>
        </w:rPr>
        <w:t>)</w:t>
      </w:r>
      <w:r w:rsidR="006839C6" w:rsidRPr="000D5AA9">
        <w:rPr>
          <w:rFonts w:ascii="Arial" w:hAnsi="Arial" w:cs="Arial"/>
          <w:sz w:val="20"/>
          <w:szCs w:val="20"/>
        </w:rPr>
        <w:t>;  bottom</w:t>
      </w:r>
      <w:proofErr w:type="gramEnd"/>
      <w:r w:rsidR="006839C6" w:rsidRPr="000D5AA9">
        <w:rPr>
          <w:rFonts w:ascii="Arial" w:hAnsi="Arial" w:cs="Arial"/>
          <w:sz w:val="20"/>
          <w:szCs w:val="20"/>
        </w:rPr>
        <w:t>, prebiotically relevant products of formamide chemistry</w:t>
      </w:r>
      <w:r w:rsidRPr="000D5AA9">
        <w:rPr>
          <w:rFonts w:ascii="Arial" w:hAnsi="Arial" w:cs="Arial"/>
          <w:sz w:val="20"/>
          <w:szCs w:val="20"/>
        </w:rPr>
        <w:t>.</w:t>
      </w:r>
      <w:r w:rsidR="006839C6" w:rsidRPr="000D5AA9">
        <w:rPr>
          <w:rFonts w:ascii="Arial" w:hAnsi="Arial" w:cs="Arial"/>
          <w:sz w:val="20"/>
          <w:szCs w:val="20"/>
        </w:rPr>
        <w:t xml:space="preserve"> </w:t>
      </w:r>
    </w:p>
    <w:p w14:paraId="59D83FE0" w14:textId="7A46A741" w:rsidR="00072896" w:rsidRPr="000D5AA9" w:rsidRDefault="00072896" w:rsidP="00072896">
      <w:pPr>
        <w:tabs>
          <w:tab w:val="left" w:pos="8364"/>
        </w:tabs>
        <w:spacing w:before="120" w:after="0" w:line="480" w:lineRule="auto"/>
        <w:jc w:val="both"/>
        <w:rPr>
          <w:rFonts w:ascii="Arial" w:hAnsi="Arial" w:cs="Arial"/>
          <w:sz w:val="20"/>
          <w:szCs w:val="20"/>
        </w:rPr>
      </w:pPr>
      <w:r w:rsidRPr="000D5AA9">
        <w:rPr>
          <w:rFonts w:ascii="Arial" w:hAnsi="Arial" w:cs="Arial"/>
          <w:sz w:val="20"/>
          <w:szCs w:val="20"/>
        </w:rPr>
        <w:t xml:space="preserve">Not surprisingly, </w:t>
      </w:r>
      <w:r w:rsidR="006839C6" w:rsidRPr="000D5AA9">
        <w:rPr>
          <w:rFonts w:ascii="Arial" w:hAnsi="Arial" w:cs="Arial"/>
          <w:sz w:val="20"/>
          <w:szCs w:val="20"/>
        </w:rPr>
        <w:t xml:space="preserve">Saladino, </w:t>
      </w:r>
      <w:r w:rsidRPr="000D5AA9">
        <w:rPr>
          <w:rFonts w:ascii="Arial" w:hAnsi="Arial" w:cs="Arial"/>
          <w:sz w:val="20"/>
          <w:szCs w:val="20"/>
        </w:rPr>
        <w:t>di Mauro and many other researchers have favored abiotic syntheses of biomolecules from formamide (HCONH</w:t>
      </w:r>
      <w:r w:rsidRPr="000D5AA9">
        <w:rPr>
          <w:rFonts w:ascii="Arial" w:hAnsi="Arial" w:cs="Arial"/>
          <w:sz w:val="20"/>
          <w:szCs w:val="20"/>
          <w:vertAlign w:val="subscript"/>
        </w:rPr>
        <w:t>2</w:t>
      </w:r>
      <w:r w:rsidRPr="000D5AA9">
        <w:rPr>
          <w:rFonts w:ascii="Arial" w:hAnsi="Arial" w:cs="Arial"/>
          <w:sz w:val="20"/>
          <w:szCs w:val="20"/>
        </w:rPr>
        <w:t>), which is sometimes called a “free-living peptide bond” because of the structural similarity (</w:t>
      </w:r>
      <w:proofErr w:type="spellStart"/>
      <w:r w:rsidRPr="000D5AA9">
        <w:rPr>
          <w:rFonts w:ascii="Arial" w:hAnsi="Arial" w:cs="Arial"/>
          <w:sz w:val="20"/>
          <w:szCs w:val="20"/>
        </w:rPr>
        <w:t>cf</w:t>
      </w:r>
      <w:proofErr w:type="spellEnd"/>
      <w:r w:rsidRPr="000D5AA9">
        <w:rPr>
          <w:rFonts w:ascii="Arial" w:hAnsi="Arial" w:cs="Arial"/>
          <w:sz w:val="20"/>
          <w:szCs w:val="20"/>
        </w:rPr>
        <w:t xml:space="preserve"> </w:t>
      </w:r>
      <w:r w:rsidR="00AF2C7B" w:rsidRPr="000D5AA9">
        <w:rPr>
          <w:rFonts w:ascii="Arial" w:hAnsi="Arial" w:cs="Arial"/>
          <w:sz w:val="20"/>
          <w:szCs w:val="20"/>
        </w:rPr>
        <w:t xml:space="preserve">with </w:t>
      </w:r>
      <w:r w:rsidRPr="000D5AA9">
        <w:rPr>
          <w:rFonts w:ascii="Arial" w:hAnsi="Arial" w:cs="Arial"/>
          <w:sz w:val="20"/>
          <w:szCs w:val="20"/>
        </w:rPr>
        <w:t xml:space="preserve">Fig. </w:t>
      </w:r>
      <w:r w:rsidR="00AF2C7B" w:rsidRPr="000D5AA9">
        <w:rPr>
          <w:rFonts w:ascii="Arial" w:hAnsi="Arial" w:cs="Arial"/>
          <w:sz w:val="20"/>
          <w:szCs w:val="20"/>
        </w:rPr>
        <w:t>S2.3 above</w:t>
      </w:r>
      <w:r w:rsidRPr="000D5AA9">
        <w:rPr>
          <w:rFonts w:ascii="Arial" w:hAnsi="Arial" w:cs="Arial"/>
          <w:sz w:val="20"/>
          <w:szCs w:val="20"/>
        </w:rPr>
        <w:t xml:space="preserve">). It was repeatedly shown that heating of </w:t>
      </w:r>
      <w:r w:rsidRPr="000D5AA9">
        <w:rPr>
          <w:rFonts w:ascii="Arial" w:hAnsi="Arial" w:cs="Arial"/>
          <w:sz w:val="20"/>
          <w:szCs w:val="20"/>
        </w:rPr>
        <w:lastRenderedPageBreak/>
        <w:t xml:space="preserve">formamide, its illumination by UV light, or its treatment by proton beam yield nitrogen bases and amino acids; the reactions can be boosted by certain minerals </w:t>
      </w:r>
      <w:r w:rsidR="0072273D" w:rsidRPr="000D5AA9">
        <w:rPr>
          <w:rFonts w:ascii="Arial" w:hAnsi="Arial" w:cs="Arial"/>
          <w:noProof/>
          <w:sz w:val="20"/>
          <w:szCs w:val="20"/>
        </w:rPr>
        <w:t>[88,89,104,120-135]</w:t>
      </w:r>
      <w:r w:rsidRPr="000D5AA9">
        <w:rPr>
          <w:rFonts w:ascii="Arial" w:hAnsi="Arial" w:cs="Arial"/>
          <w:sz w:val="20"/>
          <w:szCs w:val="20"/>
        </w:rPr>
        <w:t xml:space="preserve">. These exciting findings prompted the concept of the origin of life in a “Formamide World” based on the ability of formamide (if present) to accumulate upon the evaporation of water because of its high boiling temperature of 210°C </w:t>
      </w:r>
      <w:r w:rsidR="0072273D" w:rsidRPr="000D5AA9">
        <w:rPr>
          <w:rFonts w:ascii="Arial" w:hAnsi="Arial" w:cs="Arial"/>
          <w:noProof/>
          <w:sz w:val="20"/>
          <w:szCs w:val="20"/>
        </w:rPr>
        <w:t>[104,129]</w:t>
      </w:r>
      <w:r w:rsidRPr="000D5AA9">
        <w:rPr>
          <w:rFonts w:ascii="Arial" w:hAnsi="Arial" w:cs="Arial"/>
          <w:sz w:val="20"/>
          <w:szCs w:val="20"/>
        </w:rPr>
        <w:t>.</w:t>
      </w:r>
    </w:p>
    <w:p w14:paraId="362BB3E9" w14:textId="22FFF177" w:rsidR="00072896" w:rsidRPr="000D5AA9" w:rsidRDefault="00072896" w:rsidP="00072896">
      <w:pPr>
        <w:spacing w:before="120" w:after="0" w:line="480" w:lineRule="auto"/>
        <w:jc w:val="both"/>
        <w:rPr>
          <w:rFonts w:ascii="Arial" w:hAnsi="Arial" w:cs="Arial"/>
          <w:sz w:val="20"/>
          <w:szCs w:val="20"/>
        </w:rPr>
      </w:pPr>
      <w:r w:rsidRPr="000D5AA9">
        <w:rPr>
          <w:rFonts w:ascii="Arial" w:hAnsi="Arial" w:cs="Arial"/>
          <w:sz w:val="20"/>
          <w:szCs w:val="20"/>
        </w:rPr>
        <w:t>Sutherland and his colleagues put more emphasis on nitriles, compounds with a terminal highly reactive CN group, with hydrogen cyanide (HCN) as their simplest representative (</w:t>
      </w:r>
      <w:r w:rsidRPr="000D5AA9">
        <w:rPr>
          <w:rFonts w:ascii="Arial" w:hAnsi="Arial" w:cs="Arial"/>
          <w:sz w:val="20"/>
          <w:szCs w:val="20"/>
          <w:rPrChange w:id="13" w:author="Armen Mulkidjanian" w:date="2024-04-18T12:33:00Z">
            <w:rPr>
              <w:rFonts w:ascii="Arial" w:hAnsi="Arial" w:cs="Arial"/>
            </w:rPr>
          </w:rPrChange>
        </w:rPr>
        <w:t xml:space="preserve">Fig. </w:t>
      </w:r>
      <w:r w:rsidR="00417DAE" w:rsidRPr="000D5AA9">
        <w:rPr>
          <w:rFonts w:ascii="Arial" w:hAnsi="Arial" w:cs="Arial"/>
          <w:sz w:val="20"/>
          <w:szCs w:val="20"/>
        </w:rPr>
        <w:t>S2.4</w:t>
      </w:r>
      <w:r w:rsidRPr="000D5AA9">
        <w:rPr>
          <w:rFonts w:ascii="Arial" w:hAnsi="Arial" w:cs="Arial"/>
          <w:sz w:val="20"/>
          <w:szCs w:val="20"/>
        </w:rPr>
        <w:t xml:space="preserve">). These authors have elucidated a network of chemical reactions leading to nucleotides, amino acids and even glycerol, which is the building block both for sugars (via the </w:t>
      </w:r>
      <w:proofErr w:type="spellStart"/>
      <w:r w:rsidRPr="000D5AA9">
        <w:rPr>
          <w:rFonts w:ascii="Arial" w:hAnsi="Arial" w:cs="Arial"/>
          <w:sz w:val="20"/>
          <w:szCs w:val="20"/>
        </w:rPr>
        <w:t>formose</w:t>
      </w:r>
      <w:proofErr w:type="spellEnd"/>
      <w:r w:rsidRPr="000D5AA9">
        <w:rPr>
          <w:rFonts w:ascii="Arial" w:hAnsi="Arial" w:cs="Arial"/>
          <w:sz w:val="20"/>
          <w:szCs w:val="20"/>
        </w:rPr>
        <w:t xml:space="preserve"> reaction, see Section </w:t>
      </w:r>
      <w:r w:rsidR="00105B01" w:rsidRPr="000D5AA9">
        <w:rPr>
          <w:rFonts w:ascii="Arial" w:hAnsi="Arial" w:cs="Arial"/>
          <w:sz w:val="20"/>
          <w:szCs w:val="20"/>
        </w:rPr>
        <w:t>S</w:t>
      </w:r>
      <w:r w:rsidRPr="000D5AA9">
        <w:rPr>
          <w:rFonts w:ascii="Arial" w:hAnsi="Arial" w:cs="Arial"/>
          <w:sz w:val="20"/>
          <w:szCs w:val="20"/>
        </w:rPr>
        <w:t xml:space="preserve">2.2 above) and for lipids </w:t>
      </w:r>
      <w:r w:rsidR="0072273D" w:rsidRPr="000D5AA9">
        <w:rPr>
          <w:rFonts w:ascii="Arial" w:hAnsi="Arial" w:cs="Arial"/>
          <w:noProof/>
          <w:sz w:val="20"/>
          <w:szCs w:val="20"/>
        </w:rPr>
        <w:t>[136-141]</w:t>
      </w:r>
      <w:r w:rsidRPr="000D5AA9">
        <w:rPr>
          <w:rFonts w:ascii="Arial" w:hAnsi="Arial" w:cs="Arial"/>
          <w:sz w:val="20"/>
          <w:szCs w:val="20"/>
        </w:rPr>
        <w:t>.</w:t>
      </w:r>
    </w:p>
    <w:p w14:paraId="497E7CE7" w14:textId="75399433" w:rsidR="00417DAE" w:rsidRPr="000D5AA9" w:rsidRDefault="00417DAE" w:rsidP="00417DAE">
      <w:pPr>
        <w:spacing w:before="120" w:after="0" w:line="480" w:lineRule="auto"/>
        <w:jc w:val="both"/>
        <w:rPr>
          <w:rFonts w:ascii="Arial" w:hAnsi="Arial" w:cs="Arial"/>
          <w:color w:val="000000" w:themeColor="text1"/>
          <w:sz w:val="20"/>
          <w:szCs w:val="20"/>
        </w:rPr>
      </w:pPr>
      <w:r w:rsidRPr="000D5AA9">
        <w:rPr>
          <w:rFonts w:ascii="Arial" w:hAnsi="Arial" w:cs="Arial"/>
          <w:color w:val="000000" w:themeColor="text1"/>
          <w:sz w:val="20"/>
          <w:szCs w:val="20"/>
        </w:rPr>
        <w:t xml:space="preserve">The molecules containing CN bonds, such as cyanide or formamide, may also have been formed in the primordial atmosphere and Hadean ice by UV light </w:t>
      </w:r>
      <w:r w:rsidR="0072273D" w:rsidRPr="000D5AA9">
        <w:rPr>
          <w:rFonts w:ascii="Arial" w:hAnsi="Arial" w:cs="Arial"/>
          <w:noProof/>
          <w:color w:val="000000" w:themeColor="text1"/>
          <w:sz w:val="20"/>
          <w:szCs w:val="20"/>
        </w:rPr>
        <w:t>[142,143]</w:t>
      </w:r>
      <w:r w:rsidRPr="000D5AA9">
        <w:rPr>
          <w:rFonts w:ascii="Arial" w:hAnsi="Arial" w:cs="Arial"/>
          <w:color w:val="000000" w:themeColor="text1"/>
          <w:sz w:val="20"/>
          <w:szCs w:val="20"/>
        </w:rPr>
        <w:t xml:space="preserve">, solar wind </w:t>
      </w:r>
      <w:r w:rsidR="0072273D" w:rsidRPr="000D5AA9">
        <w:rPr>
          <w:rFonts w:ascii="Arial" w:hAnsi="Arial" w:cs="Arial"/>
          <w:noProof/>
          <w:color w:val="000000" w:themeColor="text1"/>
          <w:sz w:val="20"/>
          <w:szCs w:val="20"/>
        </w:rPr>
        <w:t>[144]</w:t>
      </w:r>
      <w:r w:rsidRPr="000D5AA9">
        <w:rPr>
          <w:rFonts w:ascii="Arial" w:hAnsi="Arial" w:cs="Arial"/>
          <w:color w:val="000000" w:themeColor="text1"/>
          <w:sz w:val="20"/>
          <w:szCs w:val="20"/>
        </w:rPr>
        <w:t xml:space="preserve">, and electric discharges that were simulated already by Miller </w:t>
      </w:r>
      <w:r w:rsidR="0072273D" w:rsidRPr="000D5AA9">
        <w:rPr>
          <w:rFonts w:ascii="Arial" w:hAnsi="Arial" w:cs="Arial"/>
          <w:noProof/>
          <w:color w:val="000000" w:themeColor="text1"/>
          <w:sz w:val="20"/>
          <w:szCs w:val="20"/>
        </w:rPr>
        <w:t>[95,103]</w:t>
      </w:r>
      <w:r w:rsidRPr="000D5AA9">
        <w:rPr>
          <w:rFonts w:ascii="Arial" w:hAnsi="Arial" w:cs="Arial"/>
          <w:color w:val="000000" w:themeColor="text1"/>
          <w:sz w:val="20"/>
          <w:szCs w:val="20"/>
        </w:rPr>
        <w:t xml:space="preserve">.   </w:t>
      </w:r>
    </w:p>
    <w:p w14:paraId="45A1C950" w14:textId="77777777" w:rsidR="00072896" w:rsidRPr="000D5AA9" w:rsidRDefault="00072896" w:rsidP="00072896">
      <w:pPr>
        <w:spacing w:before="120" w:after="0" w:line="480" w:lineRule="auto"/>
        <w:jc w:val="both"/>
        <w:rPr>
          <w:rFonts w:ascii="Arial" w:hAnsi="Arial" w:cs="Arial"/>
          <w:sz w:val="20"/>
          <w:szCs w:val="20"/>
        </w:rPr>
      </w:pPr>
    </w:p>
    <w:p w14:paraId="6AB4C978" w14:textId="3CF86C15" w:rsidR="00072896" w:rsidRPr="000D5AA9" w:rsidRDefault="004245BE" w:rsidP="00072896">
      <w:pPr>
        <w:spacing w:before="120" w:after="0" w:line="480" w:lineRule="auto"/>
        <w:jc w:val="both"/>
        <w:rPr>
          <w:rFonts w:ascii="Arial" w:hAnsi="Arial" w:cs="Arial"/>
          <w:b/>
          <w:bCs/>
          <w:sz w:val="20"/>
          <w:szCs w:val="20"/>
        </w:rPr>
      </w:pPr>
      <w:r w:rsidRPr="000D5AA9">
        <w:rPr>
          <w:rFonts w:ascii="Arial" w:hAnsi="Arial" w:cs="Arial"/>
          <w:b/>
          <w:bCs/>
          <w:sz w:val="20"/>
          <w:szCs w:val="20"/>
        </w:rPr>
        <w:t>S</w:t>
      </w:r>
      <w:r w:rsidR="00072896" w:rsidRPr="000D5AA9">
        <w:rPr>
          <w:rFonts w:ascii="Arial" w:hAnsi="Arial" w:cs="Arial"/>
          <w:b/>
          <w:bCs/>
          <w:sz w:val="20"/>
          <w:szCs w:val="20"/>
        </w:rPr>
        <w:t xml:space="preserve">2.4. Biomolecules and their polymers are prone to hydrolysis (the water paradox). </w:t>
      </w:r>
    </w:p>
    <w:p w14:paraId="34A1DE68" w14:textId="151D82B4" w:rsidR="00072896" w:rsidRPr="000D5AA9" w:rsidRDefault="00072896" w:rsidP="00072896">
      <w:pPr>
        <w:spacing w:before="120" w:after="0" w:line="480" w:lineRule="auto"/>
        <w:jc w:val="both"/>
        <w:rPr>
          <w:rFonts w:ascii="Arial" w:hAnsi="Arial" w:cs="Arial"/>
          <w:sz w:val="20"/>
          <w:szCs w:val="20"/>
        </w:rPr>
      </w:pPr>
      <w:r w:rsidRPr="000D5AA9">
        <w:rPr>
          <w:rFonts w:ascii="Arial" w:hAnsi="Arial" w:cs="Arial"/>
          <w:sz w:val="20"/>
          <w:szCs w:val="20"/>
        </w:rPr>
        <w:t xml:space="preserve">A common feature of biopolymers, such as RNA, DNA, proteins, and oligosaccharides, is that they are formed in the cell by a polycondensation mechanism, where the addition of each monomer is accompanied by </w:t>
      </w:r>
      <w:proofErr w:type="gramStart"/>
      <w:r w:rsidRPr="000D5AA9">
        <w:rPr>
          <w:rFonts w:ascii="Arial" w:hAnsi="Arial" w:cs="Arial"/>
          <w:sz w:val="20"/>
          <w:szCs w:val="20"/>
        </w:rPr>
        <w:t>release</w:t>
      </w:r>
      <w:proofErr w:type="gramEnd"/>
      <w:r w:rsidRPr="000D5AA9">
        <w:rPr>
          <w:rFonts w:ascii="Arial" w:hAnsi="Arial" w:cs="Arial"/>
          <w:sz w:val="20"/>
          <w:szCs w:val="20"/>
        </w:rPr>
        <w:t xml:space="preserve"> of a water molecule, see Fig. S</w:t>
      </w:r>
      <w:r w:rsidR="00417DAE" w:rsidRPr="000D5AA9">
        <w:rPr>
          <w:rFonts w:ascii="Arial" w:hAnsi="Arial" w:cs="Arial"/>
          <w:sz w:val="20"/>
          <w:szCs w:val="20"/>
        </w:rPr>
        <w:t xml:space="preserve">2.3C </w:t>
      </w:r>
      <w:r w:rsidRPr="000D5AA9">
        <w:rPr>
          <w:rFonts w:ascii="Arial" w:hAnsi="Arial" w:cs="Arial"/>
          <w:sz w:val="20"/>
          <w:szCs w:val="20"/>
        </w:rPr>
        <w:t xml:space="preserve">and </w:t>
      </w:r>
      <w:r w:rsidR="0072273D" w:rsidRPr="000D5AA9">
        <w:rPr>
          <w:rFonts w:ascii="Arial" w:hAnsi="Arial" w:cs="Arial"/>
          <w:noProof/>
          <w:sz w:val="20"/>
          <w:szCs w:val="20"/>
        </w:rPr>
        <w:t>[32,145]</w:t>
      </w:r>
      <w:r w:rsidRPr="000D5AA9">
        <w:rPr>
          <w:rFonts w:ascii="Arial" w:hAnsi="Arial" w:cs="Arial"/>
          <w:sz w:val="20"/>
          <w:szCs w:val="20"/>
        </w:rPr>
        <w:t>.  Furthermore, even the formation of single nucleotides implies condensation of a nucleobase with a sugar into a nucleoside and further condensation(s) with phosphate group(s), see Fig. S</w:t>
      </w:r>
      <w:r w:rsidR="00417DAE" w:rsidRPr="000D5AA9">
        <w:rPr>
          <w:rFonts w:ascii="Arial" w:hAnsi="Arial" w:cs="Arial"/>
          <w:sz w:val="20"/>
          <w:szCs w:val="20"/>
        </w:rPr>
        <w:t>2.3C</w:t>
      </w:r>
      <w:r w:rsidRPr="000D5AA9">
        <w:rPr>
          <w:rFonts w:ascii="Arial" w:hAnsi="Arial" w:cs="Arial"/>
          <w:sz w:val="20"/>
          <w:szCs w:val="20"/>
        </w:rPr>
        <w:t xml:space="preserve"> and </w:t>
      </w:r>
      <w:r w:rsidR="0072273D" w:rsidRPr="000D5AA9">
        <w:rPr>
          <w:rFonts w:ascii="Arial" w:hAnsi="Arial" w:cs="Arial"/>
          <w:noProof/>
          <w:sz w:val="20"/>
          <w:szCs w:val="20"/>
        </w:rPr>
        <w:t>[146]</w:t>
      </w:r>
      <w:r w:rsidRPr="000D5AA9">
        <w:rPr>
          <w:rFonts w:ascii="Arial" w:hAnsi="Arial" w:cs="Arial"/>
          <w:sz w:val="20"/>
          <w:szCs w:val="20"/>
        </w:rPr>
        <w:t xml:space="preserve">. Such condensation reactions cannot occur spontaneously in water; on the contrary, water usually shifts the reaction equilibrium towards the breakdown of such polymers.  In modern organisms, these polycondensation reactions proceed only when driven by excess free energy provided by bioenergetic reactions. Hence, since water ultimately leads to destruction of DNA, RNA, proteins, and polysaccharides, it could hardly have served as a suitable medium upon their spontaneous emergence at the beginning of times. </w:t>
      </w:r>
    </w:p>
    <w:p w14:paraId="40DDFF24" w14:textId="2C65F4A0" w:rsidR="00072896" w:rsidRPr="000D5AA9" w:rsidRDefault="00417DAE" w:rsidP="00072896">
      <w:pPr>
        <w:spacing w:before="120" w:after="0" w:line="480" w:lineRule="auto"/>
        <w:jc w:val="both"/>
        <w:rPr>
          <w:rFonts w:ascii="Arial" w:hAnsi="Arial" w:cs="Arial"/>
          <w:sz w:val="20"/>
          <w:szCs w:val="20"/>
        </w:rPr>
      </w:pPr>
      <w:r w:rsidRPr="000D5AA9">
        <w:rPr>
          <w:rFonts w:ascii="Arial" w:hAnsi="Arial" w:cs="Arial"/>
          <w:sz w:val="20"/>
          <w:szCs w:val="20"/>
        </w:rPr>
        <w:t>To enable condensation reactions at the origin of life,</w:t>
      </w:r>
      <w:r w:rsidR="00072896" w:rsidRPr="000D5AA9">
        <w:rPr>
          <w:rFonts w:ascii="Arial" w:hAnsi="Arial" w:cs="Arial"/>
          <w:sz w:val="20"/>
          <w:szCs w:val="20"/>
        </w:rPr>
        <w:t xml:space="preserve"> researchers </w:t>
      </w:r>
      <w:r w:rsidRPr="000D5AA9">
        <w:rPr>
          <w:rFonts w:ascii="Arial" w:hAnsi="Arial" w:cs="Arial"/>
          <w:sz w:val="20"/>
          <w:szCs w:val="20"/>
        </w:rPr>
        <w:t xml:space="preserve">have </w:t>
      </w:r>
      <w:r w:rsidR="00072896" w:rsidRPr="000D5AA9">
        <w:rPr>
          <w:rFonts w:ascii="Arial" w:hAnsi="Arial" w:cs="Arial"/>
          <w:sz w:val="20"/>
          <w:szCs w:val="20"/>
        </w:rPr>
        <w:t>usually consider</w:t>
      </w:r>
      <w:r w:rsidRPr="000D5AA9">
        <w:rPr>
          <w:rFonts w:ascii="Arial" w:hAnsi="Arial" w:cs="Arial"/>
          <w:sz w:val="20"/>
          <w:szCs w:val="20"/>
        </w:rPr>
        <w:t>ed</w:t>
      </w:r>
      <w:r w:rsidR="00072896" w:rsidRPr="000D5AA9">
        <w:rPr>
          <w:rFonts w:ascii="Arial" w:hAnsi="Arial" w:cs="Arial"/>
          <w:sz w:val="20"/>
          <w:szCs w:val="20"/>
        </w:rPr>
        <w:t xml:space="preserve"> fluctuating systems with wet/dry cycling, such as tidal zones, periodically drying pools, geothermal systems with fluctuating activity, deserts periodically wetted by rains, and so on </w:t>
      </w:r>
      <w:r w:rsidR="0072273D" w:rsidRPr="000D5AA9">
        <w:rPr>
          <w:rFonts w:ascii="Arial" w:hAnsi="Arial" w:cs="Arial"/>
          <w:noProof/>
          <w:sz w:val="20"/>
          <w:szCs w:val="20"/>
        </w:rPr>
        <w:t>[33,133,147-153]</w:t>
      </w:r>
      <w:r w:rsidR="00072896" w:rsidRPr="000D5AA9">
        <w:rPr>
          <w:rFonts w:ascii="Arial" w:hAnsi="Arial" w:cs="Arial"/>
          <w:sz w:val="20"/>
          <w:szCs w:val="20"/>
        </w:rPr>
        <w:t xml:space="preserve">. </w:t>
      </w:r>
    </w:p>
    <w:p w14:paraId="1F91ED3C" w14:textId="13FB57AF" w:rsidR="00072896" w:rsidRPr="000D5AA9" w:rsidRDefault="00072896" w:rsidP="00072896">
      <w:pPr>
        <w:spacing w:before="120" w:after="0" w:line="480" w:lineRule="auto"/>
        <w:jc w:val="both"/>
        <w:rPr>
          <w:rFonts w:ascii="Arial" w:hAnsi="Arial" w:cs="Arial"/>
          <w:sz w:val="20"/>
          <w:szCs w:val="20"/>
        </w:rPr>
      </w:pPr>
      <w:r w:rsidRPr="000D5AA9">
        <w:rPr>
          <w:rFonts w:ascii="Arial" w:hAnsi="Arial" w:cs="Arial"/>
          <w:sz w:val="20"/>
          <w:szCs w:val="20"/>
        </w:rPr>
        <w:lastRenderedPageBreak/>
        <w:t xml:space="preserve">Another option is represented by eutectic (water/ice) systems where water is temporarily removed from the reaction volume by freezing </w:t>
      </w:r>
      <w:r w:rsidR="0072273D" w:rsidRPr="000D5AA9">
        <w:rPr>
          <w:rFonts w:ascii="Arial" w:hAnsi="Arial" w:cs="Arial"/>
          <w:noProof/>
          <w:sz w:val="20"/>
          <w:szCs w:val="20"/>
        </w:rPr>
        <w:t>[154-158]</w:t>
      </w:r>
      <w:r w:rsidRPr="000D5AA9">
        <w:rPr>
          <w:rFonts w:ascii="Arial" w:hAnsi="Arial" w:cs="Arial"/>
          <w:sz w:val="20"/>
          <w:szCs w:val="20"/>
        </w:rPr>
        <w:t xml:space="preserve">; in such systems spontaneous polycondensation of nucleotides proceeds indeed </w:t>
      </w:r>
      <w:r w:rsidR="0072273D" w:rsidRPr="000D5AA9">
        <w:rPr>
          <w:rFonts w:ascii="Arial" w:hAnsi="Arial" w:cs="Arial"/>
          <w:noProof/>
          <w:sz w:val="20"/>
          <w:szCs w:val="20"/>
        </w:rPr>
        <w:t>[159-161]</w:t>
      </w:r>
      <w:r w:rsidRPr="000D5AA9">
        <w:rPr>
          <w:rFonts w:ascii="Arial" w:hAnsi="Arial" w:cs="Arial"/>
          <w:sz w:val="20"/>
          <w:szCs w:val="20"/>
        </w:rPr>
        <w:t xml:space="preserve">. </w:t>
      </w:r>
    </w:p>
    <w:p w14:paraId="3C46D284" w14:textId="1A343FCE" w:rsidR="00072896" w:rsidRPr="000D5AA9" w:rsidRDefault="00072896" w:rsidP="00072896">
      <w:pPr>
        <w:spacing w:before="120" w:after="0" w:line="480" w:lineRule="auto"/>
        <w:jc w:val="both"/>
        <w:rPr>
          <w:rFonts w:ascii="Arial" w:hAnsi="Arial" w:cs="Arial"/>
          <w:sz w:val="20"/>
          <w:szCs w:val="20"/>
        </w:rPr>
      </w:pPr>
      <w:r w:rsidRPr="000D5AA9">
        <w:rPr>
          <w:rFonts w:ascii="Arial" w:hAnsi="Arial" w:cs="Arial"/>
          <w:sz w:val="20"/>
          <w:szCs w:val="20"/>
        </w:rPr>
        <w:t xml:space="preserve">Yet another option is to envision the formation of the first biopolymers in anhydrous solvents, specifically in formamide that can additionally serve as a building block for biomolecules, see Section </w:t>
      </w:r>
      <w:r w:rsidR="00105B01" w:rsidRPr="000D5AA9">
        <w:rPr>
          <w:rFonts w:ascii="Arial" w:hAnsi="Arial" w:cs="Arial"/>
          <w:sz w:val="20"/>
          <w:szCs w:val="20"/>
        </w:rPr>
        <w:t>S</w:t>
      </w:r>
      <w:r w:rsidRPr="000D5AA9">
        <w:rPr>
          <w:rFonts w:ascii="Arial" w:hAnsi="Arial" w:cs="Arial"/>
          <w:sz w:val="20"/>
          <w:szCs w:val="20"/>
        </w:rPr>
        <w:t xml:space="preserve">2.3. above and </w:t>
      </w:r>
      <w:r w:rsidR="0072273D" w:rsidRPr="000D5AA9">
        <w:rPr>
          <w:rFonts w:ascii="Arial" w:hAnsi="Arial" w:cs="Arial"/>
          <w:noProof/>
          <w:sz w:val="20"/>
          <w:szCs w:val="20"/>
        </w:rPr>
        <w:t>[104,129,150]</w:t>
      </w:r>
      <w:r w:rsidRPr="000D5AA9">
        <w:rPr>
          <w:rFonts w:ascii="Arial" w:hAnsi="Arial" w:cs="Arial"/>
          <w:sz w:val="20"/>
          <w:szCs w:val="20"/>
        </w:rPr>
        <w:t xml:space="preserve">.  </w:t>
      </w:r>
    </w:p>
    <w:p w14:paraId="0406E2E1" w14:textId="5144A36C" w:rsidR="00072896" w:rsidRPr="000D5AA9" w:rsidRDefault="00072896" w:rsidP="00072896">
      <w:pPr>
        <w:spacing w:before="120" w:after="0" w:line="480" w:lineRule="auto"/>
        <w:jc w:val="both"/>
        <w:rPr>
          <w:rFonts w:ascii="Arial" w:hAnsi="Arial" w:cs="Arial"/>
          <w:sz w:val="20"/>
          <w:szCs w:val="20"/>
        </w:rPr>
      </w:pPr>
      <w:r w:rsidRPr="000D5AA9">
        <w:rPr>
          <w:rFonts w:ascii="Arial" w:hAnsi="Arial" w:cs="Arial"/>
          <w:sz w:val="20"/>
          <w:szCs w:val="20"/>
        </w:rPr>
        <w:t xml:space="preserve">While envisioning the formation of complex primordial biomolecules, several researchers have considered so-called impact crater scenarios </w:t>
      </w:r>
      <w:r w:rsidR="0072273D" w:rsidRPr="000D5AA9">
        <w:rPr>
          <w:rFonts w:ascii="Arial" w:hAnsi="Arial" w:cs="Arial"/>
          <w:noProof/>
          <w:sz w:val="20"/>
          <w:szCs w:val="20"/>
        </w:rPr>
        <w:t>[132,137,139,162]</w:t>
      </w:r>
      <w:r w:rsidRPr="000D5AA9">
        <w:rPr>
          <w:rFonts w:ascii="Arial" w:hAnsi="Arial" w:cs="Arial"/>
          <w:sz w:val="20"/>
          <w:szCs w:val="20"/>
        </w:rPr>
        <w:t xml:space="preserve">. In these scenarios, the early evolution of life has been proposed to follow the evolution of a meteoritic crater: </w:t>
      </w:r>
      <w:proofErr w:type="gramStart"/>
      <w:r w:rsidRPr="000D5AA9">
        <w:rPr>
          <w:rFonts w:ascii="Arial" w:hAnsi="Arial" w:cs="Arial"/>
          <w:sz w:val="20"/>
          <w:szCs w:val="20"/>
        </w:rPr>
        <w:t>as long as</w:t>
      </w:r>
      <w:proofErr w:type="gramEnd"/>
      <w:r w:rsidRPr="000D5AA9">
        <w:rPr>
          <w:rFonts w:ascii="Arial" w:hAnsi="Arial" w:cs="Arial"/>
          <w:sz w:val="20"/>
          <w:szCs w:val="20"/>
        </w:rPr>
        <w:t xml:space="preserve"> the crater was hot, water boiled out and biomolecules could form from formamide/cyanide. As the crater cooled down, the condensation reactions and the formation of the first biopolymers became possible, and finally water from rain and snow could flow into the crater, forming cool ponds that could serve as hatcheries for the first cell-like organisms. </w:t>
      </w:r>
    </w:p>
    <w:p w14:paraId="3C125546" w14:textId="77777777" w:rsidR="00072896" w:rsidRPr="000D5AA9" w:rsidRDefault="00072896" w:rsidP="00072896">
      <w:pPr>
        <w:spacing w:before="120" w:after="0" w:line="480" w:lineRule="auto"/>
        <w:jc w:val="both"/>
        <w:rPr>
          <w:rFonts w:ascii="Arial" w:hAnsi="Arial" w:cs="Arial"/>
          <w:sz w:val="20"/>
          <w:szCs w:val="20"/>
        </w:rPr>
      </w:pPr>
    </w:p>
    <w:p w14:paraId="5C0514B4" w14:textId="3FE382C9" w:rsidR="00072896" w:rsidRPr="000D5AA9" w:rsidRDefault="004245BE" w:rsidP="00072896">
      <w:pPr>
        <w:spacing w:before="120" w:after="0" w:line="480" w:lineRule="auto"/>
        <w:jc w:val="both"/>
        <w:rPr>
          <w:rFonts w:ascii="Arial" w:hAnsi="Arial" w:cs="Arial"/>
          <w:b/>
          <w:bCs/>
          <w:sz w:val="20"/>
          <w:szCs w:val="20"/>
        </w:rPr>
      </w:pPr>
      <w:r w:rsidRPr="000D5AA9">
        <w:rPr>
          <w:rFonts w:ascii="Arial" w:hAnsi="Arial" w:cs="Arial"/>
          <w:b/>
          <w:bCs/>
          <w:sz w:val="20"/>
          <w:szCs w:val="20"/>
        </w:rPr>
        <w:t>S</w:t>
      </w:r>
      <w:r w:rsidR="00072896" w:rsidRPr="000D5AA9">
        <w:rPr>
          <w:rFonts w:ascii="Arial" w:hAnsi="Arial" w:cs="Arial"/>
          <w:b/>
          <w:bCs/>
          <w:sz w:val="20"/>
          <w:szCs w:val="20"/>
        </w:rPr>
        <w:t>2.</w:t>
      </w:r>
      <w:r w:rsidR="00454CE0" w:rsidRPr="000D5AA9">
        <w:rPr>
          <w:rFonts w:ascii="Arial" w:hAnsi="Arial" w:cs="Arial"/>
          <w:b/>
          <w:bCs/>
          <w:sz w:val="20"/>
          <w:szCs w:val="20"/>
        </w:rPr>
        <w:t>5</w:t>
      </w:r>
      <w:r w:rsidR="00072896" w:rsidRPr="000D5AA9">
        <w:rPr>
          <w:rFonts w:ascii="Arial" w:hAnsi="Arial" w:cs="Arial"/>
          <w:b/>
          <w:bCs/>
          <w:sz w:val="20"/>
          <w:szCs w:val="20"/>
        </w:rPr>
        <w:t>. The chicken-and-egg paradox of the first biopolymer: The concept of RNA World</w:t>
      </w:r>
    </w:p>
    <w:p w14:paraId="49F82C82" w14:textId="36162C6D" w:rsidR="00072896" w:rsidRPr="000D5AA9" w:rsidRDefault="00072896" w:rsidP="00072896">
      <w:pPr>
        <w:spacing w:before="120" w:after="0" w:line="480" w:lineRule="auto"/>
        <w:jc w:val="both"/>
        <w:rPr>
          <w:rFonts w:ascii="Arial" w:hAnsi="Arial" w:cs="Arial"/>
          <w:sz w:val="20"/>
          <w:szCs w:val="20"/>
        </w:rPr>
      </w:pPr>
      <w:r w:rsidRPr="000D5AA9">
        <w:rPr>
          <w:rFonts w:ascii="Arial" w:hAnsi="Arial" w:cs="Arial"/>
          <w:sz w:val="20"/>
          <w:szCs w:val="20"/>
        </w:rPr>
        <w:t xml:space="preserve">Proteins are made with the participation of DNA and RNA while DNA and RNA are synthesized by protein enzymes, which is a kind of chicken-and-egg paradox. Currently, most biologists resolve this paradox by assuming that the RNA-like polymers came first. The very first organisms are envisioned as aggregates/consortia of small RNA-like molecules that reproduced themselves and catalyzed some biosynthetic reactions </w:t>
      </w:r>
      <w:r w:rsidR="0072273D" w:rsidRPr="000D5AA9">
        <w:rPr>
          <w:rFonts w:ascii="Arial" w:hAnsi="Arial" w:cs="Arial"/>
          <w:noProof/>
          <w:color w:val="000000" w:themeColor="text1"/>
          <w:sz w:val="20"/>
          <w:szCs w:val="20"/>
        </w:rPr>
        <w:t>[158,160,161,163-197]</w:t>
      </w:r>
      <w:r w:rsidRPr="000D5AA9">
        <w:rPr>
          <w:rFonts w:ascii="Arial" w:hAnsi="Arial" w:cs="Arial"/>
          <w:sz w:val="20"/>
          <w:szCs w:val="20"/>
        </w:rPr>
        <w:t xml:space="preserve">. </w:t>
      </w:r>
    </w:p>
    <w:p w14:paraId="1C3F448E" w14:textId="5249DF32" w:rsidR="004245BE" w:rsidRPr="000D5AA9" w:rsidRDefault="00072896" w:rsidP="00072896">
      <w:pPr>
        <w:spacing w:before="120" w:after="0" w:line="480" w:lineRule="auto"/>
        <w:jc w:val="both"/>
        <w:rPr>
          <w:rFonts w:ascii="Arial" w:hAnsi="Arial" w:cs="Arial"/>
          <w:sz w:val="20"/>
          <w:szCs w:val="20"/>
        </w:rPr>
      </w:pPr>
      <w:r w:rsidRPr="000D5AA9">
        <w:rPr>
          <w:rFonts w:ascii="Arial" w:hAnsi="Arial" w:cs="Arial"/>
          <w:sz w:val="20"/>
          <w:szCs w:val="20"/>
        </w:rPr>
        <w:t xml:space="preserve">This idea is remarkably old. As early as 1957, after discovering the non-coding, structural rRNA (see </w:t>
      </w:r>
      <w:r w:rsidR="00207047" w:rsidRPr="000D5AA9">
        <w:rPr>
          <w:rFonts w:ascii="Arial" w:hAnsi="Arial" w:cs="Arial"/>
          <w:sz w:val="20"/>
          <w:szCs w:val="20"/>
        </w:rPr>
        <w:t>Supplementary File 1</w:t>
      </w:r>
      <w:r w:rsidRPr="000D5AA9">
        <w:rPr>
          <w:rFonts w:ascii="Arial" w:hAnsi="Arial" w:cs="Arial"/>
          <w:sz w:val="20"/>
          <w:szCs w:val="20"/>
        </w:rPr>
        <w:t xml:space="preserve"> and </w:t>
      </w:r>
      <w:r w:rsidR="0072273D" w:rsidRPr="000D5AA9">
        <w:rPr>
          <w:rFonts w:ascii="Arial" w:hAnsi="Arial" w:cs="Arial"/>
          <w:noProof/>
          <w:sz w:val="20"/>
          <w:szCs w:val="20"/>
        </w:rPr>
        <w:t>[198]</w:t>
      </w:r>
      <w:r w:rsidRPr="000D5AA9">
        <w:rPr>
          <w:rFonts w:ascii="Arial" w:hAnsi="Arial" w:cs="Arial"/>
          <w:sz w:val="20"/>
          <w:szCs w:val="20"/>
        </w:rPr>
        <w:t xml:space="preserve">), </w:t>
      </w:r>
      <w:proofErr w:type="spellStart"/>
      <w:r w:rsidRPr="000D5AA9">
        <w:rPr>
          <w:rFonts w:ascii="Arial" w:hAnsi="Arial" w:cs="Arial"/>
          <w:sz w:val="20"/>
          <w:szCs w:val="20"/>
        </w:rPr>
        <w:t>Belozersky</w:t>
      </w:r>
      <w:proofErr w:type="spellEnd"/>
      <w:r w:rsidRPr="000D5AA9">
        <w:rPr>
          <w:rFonts w:ascii="Arial" w:hAnsi="Arial" w:cs="Arial"/>
          <w:sz w:val="20"/>
          <w:szCs w:val="20"/>
        </w:rPr>
        <w:t xml:space="preserve"> reported at the 1</w:t>
      </w:r>
      <w:r w:rsidRPr="000D5AA9">
        <w:rPr>
          <w:rFonts w:ascii="Arial" w:hAnsi="Arial" w:cs="Arial"/>
          <w:sz w:val="20"/>
          <w:szCs w:val="20"/>
          <w:vertAlign w:val="superscript"/>
        </w:rPr>
        <w:t>st</w:t>
      </w:r>
      <w:r w:rsidRPr="000D5AA9">
        <w:rPr>
          <w:rFonts w:ascii="Arial" w:hAnsi="Arial" w:cs="Arial"/>
          <w:sz w:val="20"/>
          <w:szCs w:val="20"/>
        </w:rPr>
        <w:t xml:space="preserve"> Congress on the Origin of Life: “it seems rather that ribonucleotides and then RNA originated ﬁrst” </w:t>
      </w:r>
      <w:r w:rsidR="0072273D" w:rsidRPr="000D5AA9">
        <w:rPr>
          <w:rFonts w:ascii="Arial" w:hAnsi="Arial" w:cs="Arial"/>
          <w:noProof/>
          <w:sz w:val="20"/>
          <w:szCs w:val="20"/>
        </w:rPr>
        <w:t>[163]</w:t>
      </w:r>
      <w:r w:rsidRPr="000D5AA9">
        <w:rPr>
          <w:rFonts w:ascii="Arial" w:hAnsi="Arial" w:cs="Arial"/>
          <w:sz w:val="20"/>
          <w:szCs w:val="20"/>
        </w:rPr>
        <w:t xml:space="preserve">. He argued that RNA molecules could both store genetic information (as in RNA viruses) and perform some protein functions (as in ribosomes). Similar concepts were put forward by several other researchers </w:t>
      </w:r>
      <w:r w:rsidR="0072273D" w:rsidRPr="000D5AA9">
        <w:rPr>
          <w:rFonts w:ascii="Arial" w:hAnsi="Arial" w:cs="Arial"/>
          <w:noProof/>
          <w:sz w:val="20"/>
          <w:szCs w:val="20"/>
        </w:rPr>
        <w:t>[164-167]</w:t>
      </w:r>
      <w:r w:rsidRPr="000D5AA9">
        <w:rPr>
          <w:rFonts w:ascii="Arial" w:hAnsi="Arial" w:cs="Arial"/>
          <w:sz w:val="20"/>
          <w:szCs w:val="20"/>
        </w:rPr>
        <w:t xml:space="preserve">. After RNA molecules were found to be able of catalyzing chemical reactions (such RNA molecules are called ribozymes, see </w:t>
      </w:r>
      <w:r w:rsidR="0072273D" w:rsidRPr="000D5AA9">
        <w:rPr>
          <w:rFonts w:ascii="Arial" w:hAnsi="Arial" w:cs="Arial"/>
          <w:noProof/>
          <w:sz w:val="20"/>
          <w:szCs w:val="20"/>
        </w:rPr>
        <w:t>[169,170]</w:t>
      </w:r>
      <w:r w:rsidRPr="000D5AA9">
        <w:rPr>
          <w:rFonts w:ascii="Arial" w:hAnsi="Arial" w:cs="Arial"/>
          <w:sz w:val="20"/>
          <w:szCs w:val="20"/>
        </w:rPr>
        <w:t xml:space="preserve">), Gilbert came up with the vision of the “RNA World … containing only RNA molecules that serve to catalyze the synthesis of themselves” </w:t>
      </w:r>
      <w:r w:rsidR="0072273D" w:rsidRPr="000D5AA9">
        <w:rPr>
          <w:rFonts w:ascii="Arial" w:hAnsi="Arial" w:cs="Arial"/>
          <w:noProof/>
          <w:sz w:val="20"/>
          <w:szCs w:val="20"/>
        </w:rPr>
        <w:t>[171]</w:t>
      </w:r>
      <w:r w:rsidRPr="000D5AA9">
        <w:rPr>
          <w:rFonts w:ascii="Arial" w:hAnsi="Arial" w:cs="Arial"/>
          <w:sz w:val="20"/>
          <w:szCs w:val="20"/>
        </w:rPr>
        <w:t xml:space="preserve">. </w:t>
      </w:r>
    </w:p>
    <w:p w14:paraId="50D05F60" w14:textId="39B1D580" w:rsidR="00072896" w:rsidRPr="000D5AA9" w:rsidRDefault="00072896" w:rsidP="00072896">
      <w:pPr>
        <w:spacing w:before="120" w:after="0" w:line="480" w:lineRule="auto"/>
        <w:jc w:val="both"/>
        <w:rPr>
          <w:rFonts w:ascii="Arial" w:hAnsi="Arial" w:cs="Arial"/>
          <w:sz w:val="20"/>
          <w:szCs w:val="20"/>
        </w:rPr>
      </w:pPr>
      <w:r w:rsidRPr="000D5AA9">
        <w:rPr>
          <w:rFonts w:ascii="Arial" w:hAnsi="Arial" w:cs="Arial"/>
          <w:sz w:val="20"/>
          <w:szCs w:val="20"/>
        </w:rPr>
        <w:lastRenderedPageBreak/>
        <w:t xml:space="preserve">Furthermore, </w:t>
      </w:r>
      <w:proofErr w:type="spellStart"/>
      <w:r w:rsidRPr="000D5AA9">
        <w:rPr>
          <w:rFonts w:ascii="Arial" w:hAnsi="Arial" w:cs="Arial"/>
          <w:sz w:val="20"/>
          <w:szCs w:val="20"/>
        </w:rPr>
        <w:t>Chetverin</w:t>
      </w:r>
      <w:proofErr w:type="spellEnd"/>
      <w:r w:rsidRPr="000D5AA9">
        <w:rPr>
          <w:rFonts w:ascii="Arial" w:hAnsi="Arial" w:cs="Arial"/>
          <w:sz w:val="20"/>
          <w:szCs w:val="20"/>
        </w:rPr>
        <w:t xml:space="preserve"> and his colleagues showed that “RNAs themselves can rearrange their sequences under physiological conditions, without the need for group activation or assistance from proteins or ribozymes” </w:t>
      </w:r>
      <w:r w:rsidR="0072273D" w:rsidRPr="000D5AA9">
        <w:rPr>
          <w:rFonts w:ascii="Arial" w:hAnsi="Arial" w:cs="Arial"/>
          <w:noProof/>
          <w:sz w:val="20"/>
          <w:szCs w:val="20"/>
        </w:rPr>
        <w:t>[199]</w:t>
      </w:r>
      <w:r w:rsidRPr="000D5AA9">
        <w:rPr>
          <w:rFonts w:ascii="Arial" w:hAnsi="Arial" w:cs="Arial"/>
          <w:sz w:val="20"/>
          <w:szCs w:val="20"/>
        </w:rPr>
        <w:t xml:space="preserve">, which ability might have </w:t>
      </w:r>
      <w:r w:rsidR="00207047" w:rsidRPr="000D5AA9">
        <w:rPr>
          <w:rFonts w:ascii="Arial" w:hAnsi="Arial" w:cs="Arial"/>
          <w:sz w:val="20"/>
          <w:szCs w:val="20"/>
        </w:rPr>
        <w:t xml:space="preserve">had </w:t>
      </w:r>
      <w:r w:rsidRPr="000D5AA9">
        <w:rPr>
          <w:rFonts w:ascii="Arial" w:hAnsi="Arial" w:cs="Arial"/>
          <w:sz w:val="20"/>
          <w:szCs w:val="20"/>
        </w:rPr>
        <w:t xml:space="preserve">a great evolutionarily importance. </w:t>
      </w:r>
    </w:p>
    <w:p w14:paraId="64E7D225" w14:textId="61F4F325" w:rsidR="00072896" w:rsidRPr="000D5AA9" w:rsidRDefault="00072896" w:rsidP="00072896">
      <w:pPr>
        <w:spacing w:before="120" w:after="0" w:line="480" w:lineRule="auto"/>
        <w:jc w:val="both"/>
        <w:rPr>
          <w:rFonts w:ascii="Arial" w:hAnsi="Arial" w:cs="Arial"/>
          <w:sz w:val="20"/>
          <w:szCs w:val="20"/>
        </w:rPr>
      </w:pPr>
      <w:r w:rsidRPr="000D5AA9">
        <w:rPr>
          <w:rFonts w:ascii="Arial" w:hAnsi="Arial" w:cs="Arial"/>
          <w:sz w:val="20"/>
          <w:szCs w:val="20"/>
        </w:rPr>
        <w:t xml:space="preserve">The primacy of RNA is also supported by the observation that ribonucleotides are part of many organic cofactors (Fig. </w:t>
      </w:r>
      <w:r w:rsidR="00207047" w:rsidRPr="000D5AA9">
        <w:rPr>
          <w:rFonts w:ascii="Arial" w:hAnsi="Arial" w:cs="Arial"/>
          <w:sz w:val="20"/>
          <w:szCs w:val="20"/>
        </w:rPr>
        <w:t>S2.3E</w:t>
      </w:r>
      <w:r w:rsidRPr="000D5AA9">
        <w:rPr>
          <w:rFonts w:ascii="Arial" w:hAnsi="Arial" w:cs="Arial"/>
          <w:sz w:val="20"/>
          <w:szCs w:val="20"/>
        </w:rPr>
        <w:t xml:space="preserve">), which is seen as evidence for the emergence of these cofactors in the primordial RNA World </w:t>
      </w:r>
      <w:r w:rsidR="0072273D" w:rsidRPr="000D5AA9">
        <w:rPr>
          <w:rFonts w:ascii="Arial" w:hAnsi="Arial" w:cs="Arial"/>
          <w:noProof/>
          <w:sz w:val="20"/>
          <w:szCs w:val="20"/>
        </w:rPr>
        <w:t>[200,201]</w:t>
      </w:r>
      <w:r w:rsidRPr="000D5AA9">
        <w:rPr>
          <w:rFonts w:ascii="Arial" w:hAnsi="Arial" w:cs="Arial"/>
          <w:sz w:val="20"/>
          <w:szCs w:val="20"/>
        </w:rPr>
        <w:t>.</w:t>
      </w:r>
    </w:p>
    <w:p w14:paraId="7034295C" w14:textId="3B5DDC7D" w:rsidR="00F54C1A" w:rsidRPr="000D5AA9" w:rsidRDefault="006A65B7" w:rsidP="006A65B7">
      <w:pPr>
        <w:spacing w:before="120" w:after="0" w:line="480" w:lineRule="auto"/>
        <w:jc w:val="both"/>
        <w:rPr>
          <w:rFonts w:ascii="Arial" w:hAnsi="Arial" w:cs="Arial"/>
          <w:sz w:val="20"/>
          <w:szCs w:val="20"/>
        </w:rPr>
      </w:pPr>
      <w:r w:rsidRPr="000D5AA9">
        <w:rPr>
          <w:rFonts w:ascii="Arial" w:hAnsi="Arial" w:cs="Arial"/>
          <w:sz w:val="20"/>
          <w:szCs w:val="20"/>
        </w:rPr>
        <w:t xml:space="preserve">As described in Supplementary File 1, the ribosomal protein synthesis apparatus forms the ancient core of the cell. When the first structure of the ribosome was solved, it was shown that the linking of the two amino acids is accomplished by RNA loops; no proteins are involved </w:t>
      </w:r>
      <w:r w:rsidR="0072273D" w:rsidRPr="000D5AA9">
        <w:rPr>
          <w:rFonts w:ascii="Arial" w:hAnsi="Arial" w:cs="Arial"/>
          <w:noProof/>
          <w:sz w:val="20"/>
          <w:szCs w:val="20"/>
        </w:rPr>
        <w:t>[6,7]</w:t>
      </w:r>
      <w:r w:rsidRPr="000D5AA9">
        <w:rPr>
          <w:rFonts w:ascii="Arial" w:hAnsi="Arial" w:cs="Arial"/>
          <w:sz w:val="20"/>
          <w:szCs w:val="20"/>
        </w:rPr>
        <w:t xml:space="preserve">. </w:t>
      </w:r>
      <w:r w:rsidR="00F54C1A" w:rsidRPr="000D5AA9">
        <w:rPr>
          <w:rFonts w:ascii="Arial" w:hAnsi="Arial" w:cs="Arial"/>
          <w:sz w:val="20"/>
          <w:szCs w:val="20"/>
        </w:rPr>
        <w:t xml:space="preserve">It turned out that proteins are made by those rRNA molecules that </w:t>
      </w:r>
      <w:proofErr w:type="spellStart"/>
      <w:r w:rsidR="00F54C1A" w:rsidRPr="000D5AA9">
        <w:rPr>
          <w:rFonts w:ascii="Arial" w:hAnsi="Arial" w:cs="Arial"/>
          <w:sz w:val="20"/>
          <w:szCs w:val="20"/>
        </w:rPr>
        <w:t>Belozersky</w:t>
      </w:r>
      <w:proofErr w:type="spellEnd"/>
      <w:r w:rsidR="00F54C1A" w:rsidRPr="000D5AA9">
        <w:rPr>
          <w:rFonts w:ascii="Arial" w:hAnsi="Arial" w:cs="Arial"/>
          <w:sz w:val="20"/>
          <w:szCs w:val="20"/>
        </w:rPr>
        <w:t xml:space="preserve"> discovered in 1957. </w:t>
      </w:r>
    </w:p>
    <w:p w14:paraId="16FF5D1D" w14:textId="10116134" w:rsidR="006A65B7" w:rsidRPr="000D5AA9" w:rsidRDefault="006A65B7" w:rsidP="006A65B7">
      <w:pPr>
        <w:spacing w:before="120" w:after="0" w:line="480" w:lineRule="auto"/>
        <w:jc w:val="both"/>
        <w:rPr>
          <w:rFonts w:ascii="Arial" w:hAnsi="Arial" w:cs="Arial"/>
          <w:sz w:val="20"/>
          <w:szCs w:val="20"/>
        </w:rPr>
      </w:pPr>
      <w:r w:rsidRPr="000D5AA9">
        <w:rPr>
          <w:rFonts w:ascii="Arial" w:hAnsi="Arial" w:cs="Arial"/>
          <w:sz w:val="20"/>
          <w:szCs w:val="20"/>
        </w:rPr>
        <w:t xml:space="preserve">More recently, the evolution of </w:t>
      </w:r>
      <w:proofErr w:type="gramStart"/>
      <w:r w:rsidRPr="000D5AA9">
        <w:rPr>
          <w:rFonts w:ascii="Arial" w:hAnsi="Arial" w:cs="Arial"/>
          <w:sz w:val="20"/>
          <w:szCs w:val="20"/>
        </w:rPr>
        <w:t>ribosome</w:t>
      </w:r>
      <w:proofErr w:type="gramEnd"/>
      <w:r w:rsidRPr="000D5AA9">
        <w:rPr>
          <w:rFonts w:ascii="Arial" w:hAnsi="Arial" w:cs="Arial"/>
          <w:sz w:val="20"/>
          <w:szCs w:val="20"/>
        </w:rPr>
        <w:t xml:space="preserve"> has been reconstructed by using several different methods, which allowed a deeper look into the primordial RNA world. In each case, an ancient catalytic peptidyl transferase center was identified in the core of the large ribosomal subunit (LRS); this center consists of two pseudo-symmetric regions of only about 60 nucleotides each, see </w:t>
      </w:r>
      <w:r w:rsidR="0072273D" w:rsidRPr="000D5AA9">
        <w:rPr>
          <w:rFonts w:ascii="Arial" w:hAnsi="Arial" w:cs="Arial"/>
          <w:noProof/>
          <w:sz w:val="20"/>
          <w:szCs w:val="20"/>
        </w:rPr>
        <w:t>[202-210]</w:t>
      </w:r>
      <w:r w:rsidRPr="000D5AA9">
        <w:rPr>
          <w:rFonts w:ascii="Arial" w:hAnsi="Arial" w:cs="Arial"/>
          <w:sz w:val="20"/>
          <w:szCs w:val="20"/>
        </w:rPr>
        <w:t xml:space="preserve">. Furthermore, the fragments of this catalytic center have been shown to synthesize dipeptides </w:t>
      </w:r>
      <w:r w:rsidR="0072273D" w:rsidRPr="000D5AA9">
        <w:rPr>
          <w:rFonts w:ascii="Arial" w:hAnsi="Arial" w:cs="Arial"/>
          <w:noProof/>
          <w:sz w:val="20"/>
          <w:szCs w:val="20"/>
        </w:rPr>
        <w:t>[211,212]</w:t>
      </w:r>
      <w:r w:rsidRPr="000D5AA9">
        <w:rPr>
          <w:rFonts w:ascii="Arial" w:hAnsi="Arial" w:cs="Arial"/>
          <w:sz w:val="20"/>
          <w:szCs w:val="20"/>
        </w:rPr>
        <w:t xml:space="preserve">.  These reconstructions provide </w:t>
      </w:r>
      <w:r w:rsidR="005A000A" w:rsidRPr="000D5AA9">
        <w:rPr>
          <w:rFonts w:ascii="Arial" w:hAnsi="Arial" w:cs="Arial"/>
          <w:sz w:val="20"/>
          <w:szCs w:val="20"/>
        </w:rPr>
        <w:t>conclusive evidence</w:t>
      </w:r>
      <w:r w:rsidRPr="000D5AA9">
        <w:rPr>
          <w:rFonts w:ascii="Arial" w:hAnsi="Arial" w:cs="Arial"/>
          <w:sz w:val="20"/>
          <w:szCs w:val="20"/>
        </w:rPr>
        <w:t xml:space="preserve"> that the RNA World existed indeed and was inhabited by consortia of RNA molecules of some 50-60 nucleotides. </w:t>
      </w:r>
    </w:p>
    <w:p w14:paraId="476F160F" w14:textId="0E096F25" w:rsidR="00072896" w:rsidRPr="000D5AA9" w:rsidRDefault="00F54C1A" w:rsidP="00072896">
      <w:pPr>
        <w:spacing w:before="120" w:after="0" w:line="480" w:lineRule="auto"/>
        <w:jc w:val="both"/>
        <w:rPr>
          <w:rFonts w:ascii="Arial" w:hAnsi="Arial" w:cs="Arial"/>
          <w:sz w:val="20"/>
          <w:szCs w:val="20"/>
        </w:rPr>
      </w:pPr>
      <w:r w:rsidRPr="000D5AA9">
        <w:rPr>
          <w:rFonts w:ascii="Arial" w:hAnsi="Arial" w:cs="Arial"/>
          <w:sz w:val="20"/>
          <w:szCs w:val="20"/>
        </w:rPr>
        <w:t>Also, t</w:t>
      </w:r>
      <w:r w:rsidR="00072896" w:rsidRPr="000D5AA9">
        <w:rPr>
          <w:rFonts w:ascii="Arial" w:hAnsi="Arial" w:cs="Arial"/>
          <w:sz w:val="20"/>
          <w:szCs w:val="20"/>
        </w:rPr>
        <w:t xml:space="preserve">he evolutionary primacy of RNA is independently supported by the fact that RNA is the </w:t>
      </w:r>
      <w:r w:rsidR="00072896" w:rsidRPr="000D5AA9">
        <w:rPr>
          <w:rFonts w:ascii="Arial" w:hAnsi="Arial" w:cs="Arial"/>
          <w:i/>
          <w:iCs/>
          <w:sz w:val="20"/>
          <w:szCs w:val="20"/>
        </w:rPr>
        <w:t>only</w:t>
      </w:r>
      <w:r w:rsidR="00072896" w:rsidRPr="000D5AA9">
        <w:rPr>
          <w:rFonts w:ascii="Arial" w:hAnsi="Arial" w:cs="Arial"/>
          <w:sz w:val="20"/>
          <w:szCs w:val="20"/>
        </w:rPr>
        <w:t xml:space="preserve"> biopolymer present in all known life forms, namely cells, viruses, and </w:t>
      </w:r>
      <w:proofErr w:type="spellStart"/>
      <w:r w:rsidR="00072896" w:rsidRPr="000D5AA9">
        <w:rPr>
          <w:rFonts w:ascii="Arial" w:hAnsi="Arial" w:cs="Arial"/>
          <w:sz w:val="20"/>
          <w:szCs w:val="20"/>
        </w:rPr>
        <w:t>viroids</w:t>
      </w:r>
      <w:proofErr w:type="spellEnd"/>
      <w:r w:rsidR="00072896" w:rsidRPr="000D5AA9" w:rsidDel="00A93A26">
        <w:rPr>
          <w:rFonts w:ascii="Arial" w:hAnsi="Arial" w:cs="Arial"/>
          <w:sz w:val="20"/>
          <w:szCs w:val="20"/>
        </w:rPr>
        <w:t xml:space="preserve"> </w:t>
      </w:r>
      <w:r w:rsidR="00072896" w:rsidRPr="000D5AA9">
        <w:rPr>
          <w:rFonts w:ascii="Arial" w:hAnsi="Arial" w:cs="Arial"/>
          <w:sz w:val="20"/>
          <w:szCs w:val="20"/>
        </w:rPr>
        <w:t>(see Section S</w:t>
      </w:r>
      <w:r w:rsidR="004245BE" w:rsidRPr="000D5AA9">
        <w:rPr>
          <w:rFonts w:ascii="Arial" w:hAnsi="Arial" w:cs="Arial"/>
          <w:sz w:val="20"/>
          <w:szCs w:val="20"/>
        </w:rPr>
        <w:t>1.</w:t>
      </w:r>
      <w:r w:rsidR="00072896" w:rsidRPr="000D5AA9">
        <w:rPr>
          <w:rFonts w:ascii="Arial" w:hAnsi="Arial" w:cs="Arial"/>
          <w:sz w:val="20"/>
          <w:szCs w:val="20"/>
        </w:rPr>
        <w:t>3</w:t>
      </w:r>
      <w:r w:rsidR="004245BE" w:rsidRPr="000D5AA9">
        <w:rPr>
          <w:rFonts w:ascii="Arial" w:hAnsi="Arial" w:cs="Arial"/>
          <w:sz w:val="20"/>
          <w:szCs w:val="20"/>
        </w:rPr>
        <w:t>.</w:t>
      </w:r>
      <w:r w:rsidR="00072896" w:rsidRPr="000D5AA9">
        <w:rPr>
          <w:rFonts w:ascii="Arial" w:hAnsi="Arial" w:cs="Arial"/>
          <w:sz w:val="20"/>
          <w:szCs w:val="20"/>
        </w:rPr>
        <w:t xml:space="preserve">). </w:t>
      </w:r>
    </w:p>
    <w:p w14:paraId="32F49BDB" w14:textId="4449CA32" w:rsidR="00072896" w:rsidRPr="000D5AA9" w:rsidRDefault="00B93195" w:rsidP="00072896">
      <w:pPr>
        <w:spacing w:before="120" w:after="0" w:line="480" w:lineRule="auto"/>
        <w:jc w:val="both"/>
        <w:rPr>
          <w:rFonts w:ascii="Arial" w:hAnsi="Arial" w:cs="Arial"/>
          <w:sz w:val="20"/>
          <w:szCs w:val="20"/>
        </w:rPr>
      </w:pPr>
      <w:r w:rsidRPr="000D5AA9">
        <w:rPr>
          <w:rFonts w:ascii="Arial" w:hAnsi="Arial" w:cs="Arial"/>
          <w:sz w:val="20"/>
          <w:szCs w:val="20"/>
        </w:rPr>
        <w:t>Manfred Eigen was the first to realize t</w:t>
      </w:r>
      <w:r w:rsidR="006D2B61" w:rsidRPr="000D5AA9">
        <w:rPr>
          <w:rFonts w:ascii="Arial" w:hAnsi="Arial" w:cs="Arial"/>
          <w:sz w:val="20"/>
          <w:szCs w:val="20"/>
        </w:rPr>
        <w:t>he</w:t>
      </w:r>
      <w:r w:rsidR="00F54C1A" w:rsidRPr="000D5AA9">
        <w:rPr>
          <w:rFonts w:ascii="Arial" w:hAnsi="Arial" w:cs="Arial"/>
          <w:sz w:val="20"/>
          <w:szCs w:val="20"/>
        </w:rPr>
        <w:t xml:space="preserve"> danger of an </w:t>
      </w:r>
      <w:r w:rsidR="00072896" w:rsidRPr="000D5AA9">
        <w:rPr>
          <w:rFonts w:ascii="Arial" w:hAnsi="Arial" w:cs="Arial"/>
          <w:sz w:val="20"/>
          <w:szCs w:val="20"/>
        </w:rPr>
        <w:t xml:space="preserve">“error catastrophe” </w:t>
      </w:r>
      <w:r w:rsidRPr="000D5AA9">
        <w:rPr>
          <w:rFonts w:ascii="Arial" w:hAnsi="Arial" w:cs="Arial"/>
          <w:sz w:val="20"/>
          <w:szCs w:val="20"/>
        </w:rPr>
        <w:t xml:space="preserve">for the RNA World </w:t>
      </w:r>
      <w:r w:rsidR="0072273D" w:rsidRPr="000D5AA9">
        <w:rPr>
          <w:rFonts w:ascii="Arial" w:hAnsi="Arial" w:cs="Arial"/>
          <w:noProof/>
          <w:sz w:val="20"/>
          <w:szCs w:val="20"/>
        </w:rPr>
        <w:t>[213,214]</w:t>
      </w:r>
      <w:r w:rsidR="00072896" w:rsidRPr="000D5AA9">
        <w:rPr>
          <w:rFonts w:ascii="Arial" w:hAnsi="Arial" w:cs="Arial"/>
          <w:sz w:val="20"/>
          <w:szCs w:val="20"/>
        </w:rPr>
        <w:t xml:space="preserve">. </w:t>
      </w:r>
      <w:r w:rsidRPr="000D5AA9">
        <w:rPr>
          <w:rFonts w:ascii="Arial" w:hAnsi="Arial" w:cs="Arial"/>
          <w:sz w:val="20"/>
          <w:szCs w:val="20"/>
        </w:rPr>
        <w:t>Eigen</w:t>
      </w:r>
      <w:r w:rsidR="00072896" w:rsidRPr="000D5AA9">
        <w:rPr>
          <w:rFonts w:ascii="Arial" w:hAnsi="Arial" w:cs="Arial"/>
          <w:sz w:val="20"/>
          <w:szCs w:val="20"/>
        </w:rPr>
        <w:t xml:space="preserve"> has calculated that primitive RNA-like replicating entities could not properly transmit information through generations unless they possessed a sophisticated, nearly error-free replication machinery. The maximum length of a correctly replicated chain in a primordial, enzyme-free system was estimated to be about 100 bases, which is obviously insufficient to encode elaborated replication machinery. As a solution to the problem, Eigen and Schuster proposed “hypercycles” in which short RNA and protein oligomers helped each other to maintain information without loss </w:t>
      </w:r>
      <w:r w:rsidR="0072273D" w:rsidRPr="000D5AA9">
        <w:rPr>
          <w:rFonts w:ascii="Arial" w:hAnsi="Arial" w:cs="Arial"/>
          <w:noProof/>
          <w:sz w:val="20"/>
          <w:szCs w:val="20"/>
        </w:rPr>
        <w:t>[215-217]</w:t>
      </w:r>
      <w:r w:rsidR="00072896" w:rsidRPr="000D5AA9">
        <w:rPr>
          <w:rFonts w:ascii="Arial" w:hAnsi="Arial" w:cs="Arial"/>
          <w:sz w:val="20"/>
          <w:szCs w:val="20"/>
        </w:rPr>
        <w:t>. In the following decades, the versatility of RNA molecules as catalysts was fully appreciated, so that some current versions of hypercycles do not invoke proteins</w:t>
      </w:r>
      <w:r w:rsidR="00F557E4" w:rsidRPr="000D5AA9">
        <w:rPr>
          <w:rFonts w:ascii="Arial" w:hAnsi="Arial" w:cs="Arial"/>
          <w:sz w:val="20"/>
          <w:szCs w:val="20"/>
        </w:rPr>
        <w:t xml:space="preserve"> anymore</w:t>
      </w:r>
      <w:r w:rsidR="00072896" w:rsidRPr="000D5AA9">
        <w:rPr>
          <w:rFonts w:ascii="Arial" w:hAnsi="Arial" w:cs="Arial"/>
          <w:sz w:val="20"/>
          <w:szCs w:val="20"/>
        </w:rPr>
        <w:t xml:space="preserve">, but consider aggregates of short interacting RNA oligomers, see e.g. </w:t>
      </w:r>
      <w:r w:rsidR="0072273D" w:rsidRPr="000D5AA9">
        <w:rPr>
          <w:rFonts w:ascii="Arial" w:hAnsi="Arial" w:cs="Arial"/>
          <w:noProof/>
          <w:sz w:val="20"/>
          <w:szCs w:val="20"/>
        </w:rPr>
        <w:t>[177,218]</w:t>
      </w:r>
      <w:r w:rsidR="00072896" w:rsidRPr="000D5AA9">
        <w:rPr>
          <w:rFonts w:ascii="Arial" w:hAnsi="Arial" w:cs="Arial"/>
          <w:sz w:val="20"/>
          <w:szCs w:val="20"/>
        </w:rPr>
        <w:t xml:space="preserve">. Quite recently Joyce and his colleagues seemed to succeed </w:t>
      </w:r>
      <w:r w:rsidR="00F557E4" w:rsidRPr="000D5AA9">
        <w:rPr>
          <w:rFonts w:ascii="Arial" w:hAnsi="Arial" w:cs="Arial"/>
          <w:sz w:val="20"/>
          <w:szCs w:val="20"/>
        </w:rPr>
        <w:t>in</w:t>
      </w:r>
      <w:r w:rsidR="00072896" w:rsidRPr="000D5AA9">
        <w:rPr>
          <w:rFonts w:ascii="Arial" w:hAnsi="Arial" w:cs="Arial"/>
          <w:sz w:val="20"/>
          <w:szCs w:val="20"/>
        </w:rPr>
        <w:t xml:space="preserve"> overcom</w:t>
      </w:r>
      <w:r w:rsidR="00F557E4" w:rsidRPr="000D5AA9">
        <w:rPr>
          <w:rFonts w:ascii="Arial" w:hAnsi="Arial" w:cs="Arial"/>
          <w:sz w:val="20"/>
          <w:szCs w:val="20"/>
        </w:rPr>
        <w:t>ing</w:t>
      </w:r>
      <w:r w:rsidR="00072896" w:rsidRPr="000D5AA9">
        <w:rPr>
          <w:rFonts w:ascii="Arial" w:hAnsi="Arial" w:cs="Arial"/>
          <w:sz w:val="20"/>
          <w:szCs w:val="20"/>
        </w:rPr>
        <w:t xml:space="preserve"> the error threshold in an experimental, purely RNA-based setup </w:t>
      </w:r>
      <w:r w:rsidR="0072273D" w:rsidRPr="000D5AA9">
        <w:rPr>
          <w:rFonts w:ascii="Arial" w:hAnsi="Arial" w:cs="Arial"/>
          <w:noProof/>
          <w:sz w:val="20"/>
          <w:szCs w:val="20"/>
        </w:rPr>
        <w:t>[194]</w:t>
      </w:r>
      <w:r w:rsidR="00072896" w:rsidRPr="000D5AA9">
        <w:rPr>
          <w:rFonts w:ascii="Arial" w:hAnsi="Arial" w:cs="Arial"/>
          <w:sz w:val="20"/>
          <w:szCs w:val="20"/>
        </w:rPr>
        <w:t>.</w:t>
      </w:r>
    </w:p>
    <w:p w14:paraId="6D0BFDD8" w14:textId="153366AE" w:rsidR="00072896" w:rsidRPr="000D5AA9" w:rsidRDefault="00072896" w:rsidP="00072896">
      <w:pPr>
        <w:spacing w:before="120" w:after="0" w:line="480" w:lineRule="auto"/>
        <w:jc w:val="both"/>
        <w:rPr>
          <w:rFonts w:ascii="Arial" w:hAnsi="Arial" w:cs="Arial"/>
          <w:sz w:val="20"/>
          <w:szCs w:val="20"/>
        </w:rPr>
      </w:pPr>
      <w:r w:rsidRPr="000D5AA9">
        <w:rPr>
          <w:rFonts w:ascii="Arial" w:hAnsi="Arial" w:cs="Arial"/>
          <w:sz w:val="20"/>
          <w:szCs w:val="20"/>
        </w:rPr>
        <w:lastRenderedPageBreak/>
        <w:t>Current views consider that the first RNA-organisms may have initially proliferated not by self-replication, which implies sequential addition of individual nucleotides along the available template, but in a less streamlined process, with new RNA oligomers assembling from oligomers of shorter length in interaction with template</w:t>
      </w:r>
      <w:r w:rsidR="00F54C1A" w:rsidRPr="000D5AA9">
        <w:rPr>
          <w:rFonts w:ascii="Arial" w:hAnsi="Arial" w:cs="Arial"/>
          <w:sz w:val="20"/>
          <w:szCs w:val="20"/>
        </w:rPr>
        <w:t>s</w:t>
      </w:r>
      <w:r w:rsidRPr="000D5AA9">
        <w:rPr>
          <w:rFonts w:ascii="Arial" w:hAnsi="Arial" w:cs="Arial"/>
          <w:sz w:val="20"/>
          <w:szCs w:val="20"/>
        </w:rPr>
        <w:t xml:space="preserve">. We will refer to this mode of assembly as self-copying, to distinguish it from “self-reproduction” which applies to the “duplication” of the whole content of a protocell </w:t>
      </w:r>
      <w:r w:rsidR="0072273D" w:rsidRPr="000D5AA9">
        <w:rPr>
          <w:rFonts w:ascii="Arial" w:hAnsi="Arial" w:cs="Arial"/>
          <w:noProof/>
          <w:sz w:val="20"/>
          <w:szCs w:val="20"/>
        </w:rPr>
        <w:t>[219]</w:t>
      </w:r>
      <w:r w:rsidRPr="000D5AA9">
        <w:rPr>
          <w:rFonts w:ascii="Arial" w:hAnsi="Arial" w:cs="Arial"/>
          <w:sz w:val="20"/>
          <w:szCs w:val="20"/>
        </w:rPr>
        <w:t xml:space="preserve">.  Several systems capable of self-copying by cooperation between short RNA oligomers have been obtained and studied experimentally </w:t>
      </w:r>
      <w:r w:rsidR="0072273D" w:rsidRPr="000D5AA9">
        <w:rPr>
          <w:rFonts w:ascii="Arial" w:hAnsi="Arial" w:cs="Arial"/>
          <w:noProof/>
          <w:sz w:val="20"/>
          <w:szCs w:val="20"/>
        </w:rPr>
        <w:t>[173,174,192,194]</w:t>
      </w:r>
      <w:r w:rsidRPr="000D5AA9">
        <w:rPr>
          <w:rFonts w:ascii="Arial" w:hAnsi="Arial" w:cs="Arial"/>
          <w:sz w:val="20"/>
          <w:szCs w:val="20"/>
        </w:rPr>
        <w:t xml:space="preserve">. </w:t>
      </w:r>
    </w:p>
    <w:p w14:paraId="001626C8" w14:textId="0E4B4CAA" w:rsidR="00072896" w:rsidRPr="000D5AA9" w:rsidRDefault="00072896" w:rsidP="00072896">
      <w:pPr>
        <w:spacing w:before="120" w:after="0" w:line="480" w:lineRule="auto"/>
        <w:jc w:val="both"/>
        <w:rPr>
          <w:rFonts w:ascii="Arial" w:hAnsi="Arial" w:cs="Arial"/>
          <w:sz w:val="20"/>
          <w:szCs w:val="20"/>
        </w:rPr>
      </w:pPr>
      <w:r w:rsidRPr="000D5AA9">
        <w:rPr>
          <w:rFonts w:ascii="Arial" w:hAnsi="Arial" w:cs="Arial"/>
          <w:sz w:val="20"/>
          <w:szCs w:val="20"/>
        </w:rPr>
        <w:t xml:space="preserve">Further support for the concept of the RNA world was provided by studies of RNA molecules replicating inside lipid vesicles mimicking protocells </w:t>
      </w:r>
      <w:r w:rsidR="0072273D" w:rsidRPr="000D5AA9">
        <w:rPr>
          <w:rFonts w:ascii="Arial" w:hAnsi="Arial" w:cs="Arial"/>
          <w:noProof/>
          <w:sz w:val="20"/>
          <w:szCs w:val="20"/>
        </w:rPr>
        <w:t>[185,220-228]</w:t>
      </w:r>
      <w:r w:rsidRPr="000D5AA9">
        <w:rPr>
          <w:rFonts w:ascii="Arial" w:hAnsi="Arial" w:cs="Arial"/>
          <w:sz w:val="20"/>
          <w:szCs w:val="20"/>
        </w:rPr>
        <w:t xml:space="preserve">. The authors of these studies usually used either enzymes or artificially activated nucleotides to speed up the reactions studied. Nevertheless, these studies are very important as </w:t>
      </w:r>
      <w:r w:rsidR="00F557E4" w:rsidRPr="000D5AA9">
        <w:rPr>
          <w:rFonts w:ascii="Arial" w:hAnsi="Arial" w:cs="Arial"/>
          <w:sz w:val="20"/>
          <w:szCs w:val="20"/>
        </w:rPr>
        <w:t>proof</w:t>
      </w:r>
      <w:r w:rsidRPr="000D5AA9">
        <w:rPr>
          <w:rFonts w:ascii="Arial" w:hAnsi="Arial" w:cs="Arial"/>
          <w:sz w:val="20"/>
          <w:szCs w:val="20"/>
        </w:rPr>
        <w:t xml:space="preserve"> of principle. They provide a possibility of studying the transport of metabolites across primitive membranes and interactions of RNA molecules with these metabolites</w:t>
      </w:r>
      <w:proofErr w:type="gramStart"/>
      <w:r w:rsidRPr="000D5AA9">
        <w:rPr>
          <w:rFonts w:ascii="Arial" w:hAnsi="Arial" w:cs="Arial"/>
          <w:sz w:val="20"/>
          <w:szCs w:val="20"/>
        </w:rPr>
        <w:t xml:space="preserve"> Concurrently</w:t>
      </w:r>
      <w:proofErr w:type="gramEnd"/>
      <w:r w:rsidRPr="000D5AA9">
        <w:rPr>
          <w:rFonts w:ascii="Arial" w:hAnsi="Arial" w:cs="Arial"/>
          <w:sz w:val="20"/>
          <w:szCs w:val="20"/>
        </w:rPr>
        <w:t xml:space="preserve">, using a protein replicase, </w:t>
      </w:r>
      <w:proofErr w:type="spellStart"/>
      <w:r w:rsidRPr="000D5AA9">
        <w:rPr>
          <w:rFonts w:ascii="Arial" w:hAnsi="Arial" w:cs="Arial"/>
          <w:sz w:val="20"/>
          <w:szCs w:val="20"/>
        </w:rPr>
        <w:t>Chetverin</w:t>
      </w:r>
      <w:proofErr w:type="spellEnd"/>
      <w:r w:rsidRPr="000D5AA9">
        <w:rPr>
          <w:rFonts w:ascii="Arial" w:hAnsi="Arial" w:cs="Arial"/>
          <w:sz w:val="20"/>
          <w:szCs w:val="20"/>
        </w:rPr>
        <w:t xml:space="preserve"> and his colleagues obtained RNA colonies growing on a solid substrate and studied their properties </w:t>
      </w:r>
      <w:r w:rsidR="0072273D" w:rsidRPr="000D5AA9">
        <w:rPr>
          <w:rFonts w:ascii="Arial" w:hAnsi="Arial" w:cs="Arial"/>
          <w:noProof/>
          <w:sz w:val="20"/>
          <w:szCs w:val="20"/>
        </w:rPr>
        <w:t>[229,230]</w:t>
      </w:r>
      <w:r w:rsidRPr="000D5AA9">
        <w:rPr>
          <w:rFonts w:ascii="Arial" w:hAnsi="Arial" w:cs="Arial"/>
          <w:sz w:val="20"/>
          <w:szCs w:val="20"/>
        </w:rPr>
        <w:t>.</w:t>
      </w:r>
    </w:p>
    <w:p w14:paraId="714BDFD7" w14:textId="1611CE40" w:rsidR="00256AD7" w:rsidRPr="000D5AA9" w:rsidRDefault="00256AD7" w:rsidP="00256AD7">
      <w:pPr>
        <w:spacing w:before="120" w:after="0" w:line="480" w:lineRule="auto"/>
        <w:jc w:val="both"/>
        <w:rPr>
          <w:rFonts w:ascii="Arial" w:hAnsi="Arial" w:cs="Arial"/>
          <w:sz w:val="20"/>
          <w:szCs w:val="20"/>
        </w:rPr>
      </w:pPr>
      <w:bookmarkStart w:id="14" w:name="_Hlk109407435"/>
      <w:r w:rsidRPr="000D5AA9">
        <w:rPr>
          <w:rFonts w:ascii="Arial" w:hAnsi="Arial" w:cs="Arial"/>
          <w:sz w:val="20"/>
          <w:szCs w:val="20"/>
        </w:rPr>
        <w:t xml:space="preserve">The key problem with the RNA World concept is the complexity of the ribonucleotides. Each consists of a nitrogenous base, a ribose moiety, and one or more phosphate groups (Fig. S2.3). </w:t>
      </w:r>
      <w:r w:rsidR="005A000A" w:rsidRPr="000D5AA9">
        <w:rPr>
          <w:rFonts w:ascii="Arial" w:hAnsi="Arial" w:cs="Arial"/>
          <w:sz w:val="20"/>
          <w:szCs w:val="20"/>
        </w:rPr>
        <w:t>T</w:t>
      </w:r>
      <w:r w:rsidRPr="000D5AA9">
        <w:rPr>
          <w:rFonts w:ascii="Arial" w:hAnsi="Arial" w:cs="Arial"/>
          <w:sz w:val="20"/>
          <w:szCs w:val="20"/>
        </w:rPr>
        <w:t xml:space="preserve">he closed </w:t>
      </w:r>
      <w:r w:rsidR="00B51BED" w:rsidRPr="000D5AA9">
        <w:rPr>
          <w:rFonts w:ascii="Arial" w:hAnsi="Arial" w:cs="Arial"/>
          <w:sz w:val="20"/>
          <w:szCs w:val="20"/>
        </w:rPr>
        <w:t xml:space="preserve">electronic system of the nitrogen base makes it (photo)stable (see also below) but </w:t>
      </w:r>
      <w:r w:rsidRPr="000D5AA9">
        <w:rPr>
          <w:rFonts w:ascii="Arial" w:hAnsi="Arial" w:cs="Arial"/>
          <w:sz w:val="20"/>
          <w:szCs w:val="20"/>
        </w:rPr>
        <w:t xml:space="preserve">hinders the formation of the so-called glycosidic bond with the ribose moiety, see </w:t>
      </w:r>
      <w:r w:rsidR="0072273D" w:rsidRPr="000D5AA9">
        <w:rPr>
          <w:rFonts w:ascii="Arial" w:hAnsi="Arial" w:cs="Arial"/>
          <w:noProof/>
          <w:sz w:val="20"/>
          <w:szCs w:val="20"/>
        </w:rPr>
        <w:t>[34,231]</w:t>
      </w:r>
      <w:r w:rsidRPr="000D5AA9">
        <w:rPr>
          <w:rFonts w:ascii="Arial" w:hAnsi="Arial" w:cs="Arial"/>
          <w:sz w:val="20"/>
          <w:szCs w:val="20"/>
        </w:rPr>
        <w:t xml:space="preserve"> and references therein. Since it is difficult to assemble a nucleotide from its constituents even under laboratory conditions, it has remained unclear how it could have happened under the primordial conditions in the absence of enzymes.</w:t>
      </w:r>
    </w:p>
    <w:p w14:paraId="0705DA50" w14:textId="7714F501" w:rsidR="00256AD7" w:rsidRPr="000D5AA9" w:rsidRDefault="00256AD7" w:rsidP="00256AD7">
      <w:pPr>
        <w:spacing w:before="120" w:after="0" w:line="480" w:lineRule="auto"/>
        <w:jc w:val="both"/>
        <w:rPr>
          <w:rFonts w:ascii="Arial" w:hAnsi="Arial" w:cs="Arial"/>
          <w:color w:val="000000" w:themeColor="text1"/>
          <w:sz w:val="20"/>
          <w:szCs w:val="20"/>
        </w:rPr>
      </w:pPr>
      <w:r w:rsidRPr="000D5AA9">
        <w:rPr>
          <w:rFonts w:ascii="Arial" w:hAnsi="Arial" w:cs="Arial"/>
          <w:color w:val="000000" w:themeColor="text1"/>
          <w:sz w:val="20"/>
          <w:szCs w:val="20"/>
        </w:rPr>
        <w:t xml:space="preserve">Among many new pathways of abiotic </w:t>
      </w:r>
      <w:r w:rsidR="00B51BED" w:rsidRPr="000D5AA9">
        <w:rPr>
          <w:rFonts w:ascii="Arial" w:hAnsi="Arial" w:cs="Arial"/>
          <w:color w:val="000000" w:themeColor="text1"/>
          <w:sz w:val="20"/>
          <w:szCs w:val="20"/>
        </w:rPr>
        <w:t xml:space="preserve">nucleotide </w:t>
      </w:r>
      <w:r w:rsidRPr="000D5AA9">
        <w:rPr>
          <w:rFonts w:ascii="Arial" w:hAnsi="Arial" w:cs="Arial"/>
          <w:color w:val="000000" w:themeColor="text1"/>
          <w:sz w:val="20"/>
          <w:szCs w:val="20"/>
        </w:rPr>
        <w:t xml:space="preserve">synthesis </w:t>
      </w:r>
      <w:r w:rsidR="0072273D" w:rsidRPr="000D5AA9">
        <w:rPr>
          <w:rFonts w:ascii="Arial" w:hAnsi="Arial" w:cs="Arial"/>
          <w:noProof/>
          <w:color w:val="000000" w:themeColor="text1"/>
          <w:sz w:val="20"/>
          <w:szCs w:val="20"/>
        </w:rPr>
        <w:t>[34,136,137,232-234]</w:t>
      </w:r>
      <w:r w:rsidRPr="000D5AA9">
        <w:rPr>
          <w:rFonts w:ascii="Arial" w:hAnsi="Arial" w:cs="Arial"/>
          <w:color w:val="000000" w:themeColor="text1"/>
          <w:sz w:val="20"/>
          <w:szCs w:val="20"/>
        </w:rPr>
        <w:t xml:space="preserve">, only one, as reported by Carell and colleagues, has so far provided a "unified prebiotically plausible synthesis of pyrimidine and </w:t>
      </w:r>
      <w:proofErr w:type="gramStart"/>
      <w:r w:rsidRPr="000D5AA9">
        <w:rPr>
          <w:rFonts w:ascii="Arial" w:hAnsi="Arial" w:cs="Arial"/>
          <w:color w:val="000000" w:themeColor="text1"/>
          <w:sz w:val="20"/>
          <w:szCs w:val="20"/>
        </w:rPr>
        <w:t>purine RNA</w:t>
      </w:r>
      <w:proofErr w:type="gramEnd"/>
      <w:r w:rsidRPr="000D5AA9">
        <w:rPr>
          <w:rFonts w:ascii="Arial" w:hAnsi="Arial" w:cs="Arial"/>
          <w:color w:val="000000" w:themeColor="text1"/>
          <w:sz w:val="20"/>
          <w:szCs w:val="20"/>
        </w:rPr>
        <w:t xml:space="preserve"> ribonucleotides" see Fig. S2.</w:t>
      </w:r>
      <w:r w:rsidR="005A000A" w:rsidRPr="000D5AA9">
        <w:rPr>
          <w:rFonts w:ascii="Arial" w:hAnsi="Arial" w:cs="Arial"/>
          <w:color w:val="000000" w:themeColor="text1"/>
          <w:sz w:val="20"/>
          <w:szCs w:val="20"/>
        </w:rPr>
        <w:t>5</w:t>
      </w:r>
      <w:r w:rsidRPr="000D5AA9">
        <w:rPr>
          <w:rFonts w:ascii="Arial" w:hAnsi="Arial" w:cs="Arial"/>
          <w:color w:val="000000" w:themeColor="text1"/>
          <w:sz w:val="20"/>
          <w:szCs w:val="20"/>
        </w:rPr>
        <w:t xml:space="preserve">. and </w:t>
      </w:r>
      <w:r w:rsidR="0072273D" w:rsidRPr="000D5AA9">
        <w:rPr>
          <w:rFonts w:ascii="Arial" w:hAnsi="Arial" w:cs="Arial"/>
          <w:noProof/>
          <w:color w:val="000000" w:themeColor="text1"/>
          <w:sz w:val="20"/>
          <w:szCs w:val="20"/>
        </w:rPr>
        <w:t>[234]</w:t>
      </w:r>
      <w:r w:rsidRPr="000D5AA9">
        <w:rPr>
          <w:rFonts w:ascii="Arial" w:hAnsi="Arial" w:cs="Arial"/>
          <w:color w:val="000000" w:themeColor="text1"/>
          <w:sz w:val="20"/>
          <w:szCs w:val="20"/>
        </w:rPr>
        <w:t xml:space="preserve">. This synthesis mimics events in a shallow primordial pond that could have undergone wet/dry cycles. Upon successive steps of this synthetic pathway, 3-aminoisoxasole with </w:t>
      </w:r>
      <w:r w:rsidRPr="000D5AA9">
        <w:rPr>
          <w:rFonts w:ascii="Arial" w:hAnsi="Arial" w:cs="Arial"/>
          <w:i/>
          <w:iCs/>
          <w:color w:val="000000" w:themeColor="text1"/>
          <w:sz w:val="20"/>
          <w:szCs w:val="20"/>
        </w:rPr>
        <w:t>T</w:t>
      </w:r>
      <w:r w:rsidRPr="000D5AA9">
        <w:rPr>
          <w:rFonts w:ascii="Arial" w:hAnsi="Arial" w:cs="Arial"/>
          <w:color w:val="000000" w:themeColor="text1"/>
          <w:sz w:val="20"/>
          <w:szCs w:val="20"/>
          <w:vertAlign w:val="subscript"/>
        </w:rPr>
        <w:t>B</w:t>
      </w:r>
      <w:r w:rsidRPr="000D5AA9">
        <w:rPr>
          <w:rFonts w:ascii="Arial" w:hAnsi="Arial" w:cs="Arial"/>
          <w:color w:val="000000" w:themeColor="text1"/>
          <w:sz w:val="20"/>
          <w:szCs w:val="20"/>
        </w:rPr>
        <w:t xml:space="preserve"> as high as 225°C is used first as a low-</w:t>
      </w:r>
      <w:r w:rsidRPr="000D5AA9">
        <w:rPr>
          <w:rFonts w:ascii="Arial" w:hAnsi="Arial" w:cs="Arial"/>
          <w:color w:val="000000" w:themeColor="text1"/>
          <w:sz w:val="20"/>
          <w:szCs w:val="20"/>
          <w:rPrChange w:id="15" w:author="Armen Mulkidjanian" w:date="2024-06-19T18:29:00Z">
            <w:rPr>
              <w:rFonts w:ascii="Arial" w:hAnsi="Arial" w:cs="Arial"/>
            </w:rPr>
          </w:rPrChange>
        </w:rPr>
        <w:t>volatile solvent and later as a key common intermediate which is converted to N-</w:t>
      </w:r>
      <w:proofErr w:type="spellStart"/>
      <w:r w:rsidRPr="000D5AA9">
        <w:rPr>
          <w:rFonts w:ascii="Arial" w:hAnsi="Arial" w:cs="Arial"/>
          <w:color w:val="000000" w:themeColor="text1"/>
          <w:sz w:val="20"/>
          <w:szCs w:val="20"/>
          <w:rPrChange w:id="16" w:author="Armen Mulkidjanian" w:date="2024-06-19T18:29:00Z">
            <w:rPr>
              <w:rFonts w:ascii="Arial" w:hAnsi="Arial" w:cs="Arial"/>
            </w:rPr>
          </w:rPrChange>
        </w:rPr>
        <w:t>isoxazolyl</w:t>
      </w:r>
      <w:proofErr w:type="spellEnd"/>
      <w:r w:rsidRPr="000D5AA9">
        <w:rPr>
          <w:rFonts w:ascii="Arial" w:hAnsi="Arial" w:cs="Arial"/>
          <w:color w:val="000000" w:themeColor="text1"/>
          <w:sz w:val="20"/>
          <w:szCs w:val="20"/>
          <w:rPrChange w:id="17" w:author="Armen Mulkidjanian" w:date="2024-06-19T18:29:00Z">
            <w:rPr>
              <w:rFonts w:ascii="Arial" w:hAnsi="Arial" w:cs="Arial"/>
            </w:rPr>
          </w:rPrChange>
        </w:rPr>
        <w:t>-urea using Zn</w:t>
      </w:r>
      <w:r w:rsidRPr="000D5AA9">
        <w:rPr>
          <w:rFonts w:ascii="Arial" w:hAnsi="Arial" w:cs="Arial"/>
          <w:color w:val="000000" w:themeColor="text1"/>
          <w:sz w:val="20"/>
          <w:szCs w:val="20"/>
          <w:vertAlign w:val="superscript"/>
          <w:rPrChange w:id="18" w:author="Armen Mulkidjanian" w:date="2024-06-19T18:29:00Z">
            <w:rPr>
              <w:rFonts w:ascii="Arial" w:hAnsi="Arial" w:cs="Arial"/>
              <w:vertAlign w:val="superscript"/>
            </w:rPr>
          </w:rPrChange>
        </w:rPr>
        <w:t>2+</w:t>
      </w:r>
      <w:r w:rsidRPr="000D5AA9">
        <w:rPr>
          <w:rFonts w:ascii="Arial" w:hAnsi="Arial" w:cs="Arial"/>
          <w:color w:val="000000" w:themeColor="text1"/>
          <w:sz w:val="20"/>
          <w:szCs w:val="20"/>
          <w:rPrChange w:id="19" w:author="Armen Mulkidjanian" w:date="2024-06-19T18:29:00Z">
            <w:rPr>
              <w:rFonts w:ascii="Arial" w:hAnsi="Arial" w:cs="Arial"/>
            </w:rPr>
          </w:rPrChange>
        </w:rPr>
        <w:t xml:space="preserve"> ions as catalysts. In </w:t>
      </w:r>
      <w:r w:rsidRPr="000D5AA9">
        <w:rPr>
          <w:rFonts w:ascii="Arial" w:hAnsi="Arial" w:cs="Arial"/>
          <w:color w:val="000000" w:themeColor="text1"/>
          <w:sz w:val="20"/>
          <w:szCs w:val="20"/>
        </w:rPr>
        <w:t xml:space="preserve">another catalytic step metallic Zn is used to reduce </w:t>
      </w:r>
      <w:r w:rsidRPr="000D5AA9">
        <w:rPr>
          <w:rFonts w:ascii="Arial" w:hAnsi="Arial" w:cs="Arial"/>
          <w:noProof/>
          <w:color w:val="000000" w:themeColor="text1"/>
          <w:sz w:val="20"/>
          <w:szCs w:val="20"/>
        </w:rPr>
        <w:t>nitroso-pyrimidines to formamidopyrimidines</w:t>
      </w:r>
      <w:r w:rsidRPr="000D5AA9">
        <w:rPr>
          <w:rFonts w:ascii="Arial" w:hAnsi="Arial" w:cs="Arial"/>
          <w:color w:val="000000" w:themeColor="text1"/>
          <w:sz w:val="20"/>
          <w:szCs w:val="20"/>
        </w:rPr>
        <w:t>.</w:t>
      </w:r>
    </w:p>
    <w:p w14:paraId="4FFABD96" w14:textId="28612625" w:rsidR="006839C6" w:rsidRPr="000D5AA9" w:rsidRDefault="006839C6" w:rsidP="006839C6">
      <w:pPr>
        <w:spacing w:before="120" w:after="0" w:line="480" w:lineRule="auto"/>
        <w:jc w:val="both"/>
        <w:rPr>
          <w:rFonts w:ascii="Arial" w:hAnsi="Arial" w:cs="Arial"/>
          <w:sz w:val="20"/>
          <w:szCs w:val="20"/>
        </w:rPr>
      </w:pPr>
      <w:r w:rsidRPr="000D5AA9">
        <w:rPr>
          <w:rFonts w:ascii="Arial" w:hAnsi="Arial" w:cs="Arial"/>
          <w:sz w:val="20"/>
          <w:szCs w:val="20"/>
        </w:rPr>
        <w:t xml:space="preserve">Earlier, Sanchez and Orgel showed the possibility of stepwise assembly of a nitrogen base on a sugar template </w:t>
      </w:r>
      <w:r w:rsidR="0072273D" w:rsidRPr="000D5AA9">
        <w:rPr>
          <w:rFonts w:ascii="Arial" w:hAnsi="Arial" w:cs="Arial"/>
          <w:noProof/>
          <w:sz w:val="20"/>
          <w:szCs w:val="20"/>
        </w:rPr>
        <w:t>[235]</w:t>
      </w:r>
      <w:r w:rsidRPr="000D5AA9">
        <w:rPr>
          <w:rFonts w:ascii="Arial" w:hAnsi="Arial" w:cs="Arial"/>
          <w:sz w:val="20"/>
          <w:szCs w:val="20"/>
        </w:rPr>
        <w:t xml:space="preserve">. Using a similar approach, Powner and his colleagues developed a novel one-pot synthesis protocol in which the base precursor closed its ring </w:t>
      </w:r>
      <w:r w:rsidRPr="000D5AA9">
        <w:rPr>
          <w:rFonts w:ascii="Arial" w:hAnsi="Arial" w:cs="Arial"/>
          <w:i/>
          <w:iCs/>
          <w:sz w:val="20"/>
          <w:szCs w:val="20"/>
        </w:rPr>
        <w:t>after</w:t>
      </w:r>
      <w:r w:rsidRPr="000D5AA9">
        <w:rPr>
          <w:rFonts w:ascii="Arial" w:hAnsi="Arial" w:cs="Arial"/>
          <w:sz w:val="20"/>
          <w:szCs w:val="20"/>
        </w:rPr>
        <w:t xml:space="preserve"> being attached to the sugar </w:t>
      </w:r>
      <w:r w:rsidR="0072273D" w:rsidRPr="000D5AA9">
        <w:rPr>
          <w:rFonts w:ascii="Arial" w:hAnsi="Arial" w:cs="Arial"/>
          <w:noProof/>
          <w:sz w:val="20"/>
          <w:szCs w:val="20"/>
        </w:rPr>
        <w:t>[136]</w:t>
      </w:r>
      <w:r w:rsidRPr="000D5AA9">
        <w:rPr>
          <w:rFonts w:ascii="Arial" w:hAnsi="Arial" w:cs="Arial"/>
          <w:sz w:val="20"/>
          <w:szCs w:val="20"/>
        </w:rPr>
        <w:t xml:space="preserve">. In </w:t>
      </w:r>
      <w:r w:rsidRPr="000D5AA9">
        <w:rPr>
          <w:rFonts w:ascii="Arial" w:hAnsi="Arial" w:cs="Arial"/>
          <w:sz w:val="20"/>
          <w:szCs w:val="20"/>
        </w:rPr>
        <w:lastRenderedPageBreak/>
        <w:t xml:space="preserve">general, this approach has proven to be a very convenient technique that is now widely used in nucleotide synthesis, see </w:t>
      </w:r>
      <w:r w:rsidR="0072273D" w:rsidRPr="000D5AA9">
        <w:rPr>
          <w:rFonts w:ascii="Arial" w:hAnsi="Arial" w:cs="Arial"/>
          <w:noProof/>
          <w:sz w:val="20"/>
          <w:szCs w:val="20"/>
        </w:rPr>
        <w:t>[232]</w:t>
      </w:r>
      <w:r w:rsidRPr="000D5AA9">
        <w:rPr>
          <w:rFonts w:ascii="Arial" w:hAnsi="Arial" w:cs="Arial"/>
          <w:sz w:val="20"/>
          <w:szCs w:val="20"/>
        </w:rPr>
        <w:t xml:space="preserve"> for a review </w:t>
      </w:r>
      <w:r w:rsidRPr="000D5AA9">
        <w:rPr>
          <w:rStyle w:val="Funotenzeichen"/>
          <w:rFonts w:ascii="Arial" w:hAnsi="Arial" w:cs="Arial"/>
          <w:sz w:val="20"/>
          <w:szCs w:val="20"/>
        </w:rPr>
        <w:footnoteReference w:id="2"/>
      </w:r>
      <w:r w:rsidRPr="000D5AA9">
        <w:rPr>
          <w:rFonts w:ascii="Arial" w:hAnsi="Arial" w:cs="Arial"/>
          <w:sz w:val="20"/>
          <w:szCs w:val="20"/>
        </w:rPr>
        <w:t xml:space="preserve">. </w:t>
      </w:r>
    </w:p>
    <w:p w14:paraId="0694EC0F" w14:textId="77777777" w:rsidR="00256AD7" w:rsidRPr="000D5AA9" w:rsidRDefault="00256AD7" w:rsidP="00256AD7">
      <w:pPr>
        <w:spacing w:before="120" w:after="0" w:line="480" w:lineRule="auto"/>
        <w:jc w:val="both"/>
        <w:rPr>
          <w:rFonts w:ascii="Arial" w:hAnsi="Arial" w:cs="Arial"/>
          <w:sz w:val="20"/>
          <w:szCs w:val="20"/>
        </w:rPr>
      </w:pPr>
      <w:r w:rsidRPr="000D5AA9">
        <w:rPr>
          <w:rFonts w:ascii="Arial" w:hAnsi="Arial" w:cs="Arial"/>
          <w:noProof/>
          <w:sz w:val="20"/>
          <w:szCs w:val="20"/>
        </w:rPr>
        <w:drawing>
          <wp:inline distT="0" distB="0" distL="0" distR="0" wp14:anchorId="3EE1AD8A" wp14:editId="72CB5DF9">
            <wp:extent cx="5760720" cy="3327400"/>
            <wp:effectExtent l="0" t="0" r="0" b="6350"/>
            <wp:docPr id="1374290601" name="Grafik 1" descr="Ein Bild, das Text, Darstell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90601" name="Grafik 1" descr="Ein Bild, das Text, Darstellung enthält.&#10;&#10;Automatisch generierte Beschreibung"/>
                    <pic:cNvPicPr/>
                  </pic:nvPicPr>
                  <pic:blipFill>
                    <a:blip r:embed="rId27"/>
                    <a:stretch>
                      <a:fillRect/>
                    </a:stretch>
                  </pic:blipFill>
                  <pic:spPr>
                    <a:xfrm>
                      <a:off x="0" y="0"/>
                      <a:ext cx="5760720" cy="3327400"/>
                    </a:xfrm>
                    <a:prstGeom prst="rect">
                      <a:avLst/>
                    </a:prstGeom>
                  </pic:spPr>
                </pic:pic>
              </a:graphicData>
            </a:graphic>
          </wp:inline>
        </w:drawing>
      </w:r>
    </w:p>
    <w:p w14:paraId="1A30A962" w14:textId="2FE41266" w:rsidR="00256AD7" w:rsidRPr="000D5AA9" w:rsidRDefault="00256AD7" w:rsidP="00256AD7">
      <w:pPr>
        <w:spacing w:before="120" w:after="0"/>
        <w:jc w:val="both"/>
        <w:rPr>
          <w:rFonts w:ascii="Arial" w:hAnsi="Arial" w:cs="Arial"/>
          <w:sz w:val="20"/>
          <w:szCs w:val="20"/>
        </w:rPr>
      </w:pPr>
      <w:r w:rsidRPr="000D5AA9">
        <w:rPr>
          <w:rFonts w:ascii="Arial" w:hAnsi="Arial" w:cs="Arial"/>
          <w:sz w:val="20"/>
          <w:szCs w:val="20"/>
        </w:rPr>
        <w:t>Fig. S2.</w:t>
      </w:r>
      <w:r w:rsidR="005A000A" w:rsidRPr="000D5AA9">
        <w:rPr>
          <w:rFonts w:ascii="Arial" w:hAnsi="Arial" w:cs="Arial"/>
          <w:sz w:val="20"/>
          <w:szCs w:val="20"/>
        </w:rPr>
        <w:t>5</w:t>
      </w:r>
      <w:r w:rsidRPr="000D5AA9">
        <w:rPr>
          <w:rFonts w:ascii="Arial" w:hAnsi="Arial" w:cs="Arial"/>
          <w:sz w:val="20"/>
          <w:szCs w:val="20"/>
        </w:rPr>
        <w:t>. Proposed geochemical scenario for the simultaneous synthesis of purine and pyrimidine nucleosides, driven by wet-dry cycles</w:t>
      </w:r>
      <w:r w:rsidR="006839C6" w:rsidRPr="000D5AA9">
        <w:rPr>
          <w:rFonts w:ascii="Arial" w:hAnsi="Arial" w:cs="Arial"/>
          <w:sz w:val="20"/>
          <w:szCs w:val="20"/>
        </w:rPr>
        <w:t xml:space="preserve"> (</w:t>
      </w:r>
      <w:r w:rsidR="00B51BED" w:rsidRPr="000D5AA9">
        <w:rPr>
          <w:rFonts w:ascii="Arial" w:hAnsi="Arial" w:cs="Arial"/>
          <w:sz w:val="20"/>
          <w:szCs w:val="20"/>
        </w:rPr>
        <w:t xml:space="preserve">from </w:t>
      </w:r>
      <w:r w:rsidR="0072273D" w:rsidRPr="000D5AA9">
        <w:rPr>
          <w:rFonts w:ascii="Arial" w:hAnsi="Arial" w:cs="Arial"/>
          <w:noProof/>
          <w:sz w:val="20"/>
          <w:szCs w:val="20"/>
        </w:rPr>
        <w:t>[234]</w:t>
      </w:r>
      <w:r w:rsidR="006839C6" w:rsidRPr="000D5AA9">
        <w:rPr>
          <w:rFonts w:ascii="Arial" w:hAnsi="Arial" w:cs="Arial"/>
          <w:sz w:val="20"/>
          <w:szCs w:val="20"/>
        </w:rPr>
        <w:t>)</w:t>
      </w:r>
      <w:r w:rsidRPr="000D5AA9">
        <w:rPr>
          <w:rFonts w:ascii="Arial" w:hAnsi="Arial" w:cs="Arial"/>
          <w:sz w:val="20"/>
          <w:szCs w:val="20"/>
        </w:rPr>
        <w:t>. In yellow, the solvent is 3-aminoisoxazole (</w:t>
      </w:r>
      <w:r w:rsidRPr="000D5AA9">
        <w:rPr>
          <w:rFonts w:ascii="Arial" w:hAnsi="Arial" w:cs="Arial"/>
          <w:b/>
          <w:bCs/>
          <w:sz w:val="20"/>
          <w:szCs w:val="20"/>
        </w:rPr>
        <w:t>4</w:t>
      </w:r>
      <w:r w:rsidRPr="000D5AA9">
        <w:rPr>
          <w:rFonts w:ascii="Arial" w:hAnsi="Arial" w:cs="Arial"/>
          <w:sz w:val="20"/>
          <w:szCs w:val="20"/>
        </w:rPr>
        <w:t xml:space="preserve">), which can be enriched from an aqueous solution due to its high boiling point (228 °C). </w:t>
      </w:r>
    </w:p>
    <w:p w14:paraId="57DED557" w14:textId="77777777" w:rsidR="00256AD7" w:rsidRPr="000D5AA9" w:rsidRDefault="00256AD7" w:rsidP="00256AD7">
      <w:pPr>
        <w:spacing w:before="120" w:after="0"/>
        <w:jc w:val="both"/>
        <w:rPr>
          <w:rFonts w:ascii="Arial" w:hAnsi="Arial" w:cs="Arial"/>
          <w:sz w:val="20"/>
          <w:szCs w:val="20"/>
        </w:rPr>
      </w:pPr>
    </w:p>
    <w:p w14:paraId="1AAB420D" w14:textId="0B0C2714" w:rsidR="00256AD7" w:rsidRPr="000D5AA9" w:rsidRDefault="00256AD7" w:rsidP="00256AD7">
      <w:pPr>
        <w:spacing w:before="120" w:after="0" w:line="480" w:lineRule="auto"/>
        <w:jc w:val="both"/>
        <w:rPr>
          <w:rFonts w:ascii="Arial" w:hAnsi="Arial" w:cs="Arial"/>
          <w:sz w:val="20"/>
          <w:szCs w:val="20"/>
        </w:rPr>
      </w:pPr>
      <w:r w:rsidRPr="000D5AA9">
        <w:rPr>
          <w:rFonts w:ascii="Arial" w:hAnsi="Arial" w:cs="Arial"/>
          <w:sz w:val="20"/>
          <w:szCs w:val="20"/>
        </w:rPr>
        <w:t xml:space="preserve">Remarkably, the pioneering synthesis by Powner and his colleagues </w:t>
      </w:r>
      <w:r w:rsidR="0072273D" w:rsidRPr="000D5AA9">
        <w:rPr>
          <w:rFonts w:ascii="Arial" w:hAnsi="Arial" w:cs="Arial"/>
          <w:noProof/>
          <w:sz w:val="20"/>
          <w:szCs w:val="20"/>
        </w:rPr>
        <w:t>[</w:t>
      </w:r>
      <w:proofErr w:type="gramStart"/>
      <w:r w:rsidR="0072273D" w:rsidRPr="000D5AA9">
        <w:rPr>
          <w:rFonts w:ascii="Arial" w:hAnsi="Arial" w:cs="Arial"/>
          <w:noProof/>
          <w:sz w:val="20"/>
          <w:szCs w:val="20"/>
        </w:rPr>
        <w:t>136]</w:t>
      </w:r>
      <w:r w:rsidRPr="000D5AA9">
        <w:rPr>
          <w:rFonts w:ascii="Arial" w:hAnsi="Arial" w:cs="Arial"/>
          <w:sz w:val="20"/>
          <w:szCs w:val="20"/>
        </w:rPr>
        <w:t>,</w:t>
      </w:r>
      <w:proofErr w:type="gramEnd"/>
      <w:r w:rsidRPr="000D5AA9">
        <w:rPr>
          <w:rFonts w:ascii="Arial" w:hAnsi="Arial" w:cs="Arial"/>
          <w:sz w:val="20"/>
          <w:szCs w:val="20"/>
        </w:rPr>
        <w:t xml:space="preserve"> yielded a </w:t>
      </w:r>
      <w:proofErr w:type="spellStart"/>
      <w:r w:rsidRPr="000D5AA9">
        <w:rPr>
          <w:rFonts w:ascii="Arial" w:hAnsi="Arial" w:cs="Arial"/>
          <w:sz w:val="20"/>
          <w:szCs w:val="20"/>
        </w:rPr>
        <w:t>ribocytidine</w:t>
      </w:r>
      <w:proofErr w:type="spellEnd"/>
      <w:r w:rsidRPr="000D5AA9">
        <w:rPr>
          <w:rFonts w:ascii="Arial" w:hAnsi="Arial" w:cs="Arial"/>
          <w:sz w:val="20"/>
          <w:szCs w:val="20"/>
        </w:rPr>
        <w:t xml:space="preserve"> β-2',3'-cyclic phosphate, i.e. a cytidine nucleotide with a phosphate group making not one but two bonds with the sugar moiety, see Fig. S2.3D. Hereafter we will denote such 2',3'-cyclic nucleotides as 2',3'-n&gt;P, where </w:t>
      </w:r>
      <w:r w:rsidRPr="000D5AA9">
        <w:rPr>
          <w:rFonts w:ascii="Arial" w:hAnsi="Arial" w:cs="Arial"/>
          <w:b/>
          <w:bCs/>
          <w:i/>
          <w:iCs/>
          <w:sz w:val="20"/>
          <w:szCs w:val="20"/>
        </w:rPr>
        <w:t>n</w:t>
      </w:r>
      <w:r w:rsidRPr="000D5AA9">
        <w:rPr>
          <w:rFonts w:ascii="Arial" w:hAnsi="Arial" w:cs="Arial"/>
          <w:sz w:val="20"/>
          <w:szCs w:val="20"/>
        </w:rPr>
        <w:t xml:space="preserve"> is the nucleoside moiety. </w:t>
      </w:r>
    </w:p>
    <w:p w14:paraId="37119F3A" w14:textId="5F627245" w:rsidR="00256AD7" w:rsidRPr="000D5AA9" w:rsidRDefault="00256AD7" w:rsidP="00256AD7">
      <w:pPr>
        <w:spacing w:before="120" w:after="0" w:line="480" w:lineRule="auto"/>
        <w:jc w:val="both"/>
        <w:rPr>
          <w:rFonts w:ascii="Arial" w:hAnsi="Arial" w:cs="Arial"/>
          <w:sz w:val="20"/>
          <w:szCs w:val="20"/>
        </w:rPr>
      </w:pPr>
      <w:r w:rsidRPr="000D5AA9">
        <w:rPr>
          <w:rFonts w:ascii="Arial" w:hAnsi="Arial" w:cs="Arial"/>
          <w:sz w:val="20"/>
          <w:szCs w:val="20"/>
        </w:rPr>
        <w:t xml:space="preserve">Another intensively studied type of cyclic nucleotides are the 3’,5’-cyclic nucleotides (3’,5’-n&gt;Ps, see Fig. S2.3D and </w:t>
      </w:r>
      <w:r w:rsidR="0072273D" w:rsidRPr="000D5AA9">
        <w:rPr>
          <w:rFonts w:ascii="Arial" w:hAnsi="Arial" w:cs="Arial"/>
          <w:noProof/>
          <w:sz w:val="20"/>
          <w:szCs w:val="20"/>
        </w:rPr>
        <w:t>[134,135]</w:t>
      </w:r>
      <w:r w:rsidRPr="000D5AA9">
        <w:rPr>
          <w:rFonts w:ascii="Arial" w:hAnsi="Arial" w:cs="Arial"/>
          <w:sz w:val="20"/>
          <w:szCs w:val="20"/>
        </w:rPr>
        <w:t xml:space="preserve">. </w:t>
      </w:r>
    </w:p>
    <w:p w14:paraId="3A1637E2" w14:textId="0F0C29E4" w:rsidR="00256AD7" w:rsidRPr="000D5AA9" w:rsidRDefault="00256AD7" w:rsidP="00256AD7">
      <w:pPr>
        <w:spacing w:before="120" w:after="0" w:line="480" w:lineRule="auto"/>
        <w:jc w:val="both"/>
        <w:rPr>
          <w:rFonts w:ascii="Arial" w:hAnsi="Arial" w:cs="Arial"/>
          <w:sz w:val="20"/>
          <w:szCs w:val="20"/>
        </w:rPr>
      </w:pPr>
      <w:r w:rsidRPr="000D5AA9">
        <w:rPr>
          <w:rFonts w:ascii="Arial" w:hAnsi="Arial" w:cs="Arial"/>
          <w:sz w:val="20"/>
          <w:szCs w:val="20"/>
        </w:rPr>
        <w:t xml:space="preserve">The cyclic nucleotides are “pre-loaded” by free energy needed for their polymerization. The enthalpy of scission of the additional phosphate-oxygen bond in cyclic nucleotides is about –40 kJ/mol </w:t>
      </w:r>
      <w:r w:rsidR="0072273D" w:rsidRPr="000D5AA9">
        <w:rPr>
          <w:rFonts w:ascii="Arial" w:hAnsi="Arial" w:cs="Arial"/>
          <w:noProof/>
          <w:sz w:val="20"/>
          <w:szCs w:val="20"/>
        </w:rPr>
        <w:t>[236]</w:t>
      </w:r>
      <w:r w:rsidRPr="000D5AA9">
        <w:rPr>
          <w:rFonts w:ascii="Arial" w:hAnsi="Arial" w:cs="Arial"/>
          <w:sz w:val="20"/>
          <w:szCs w:val="20"/>
        </w:rPr>
        <w:t xml:space="preserve">; this energy can be used for binding to another </w:t>
      </w:r>
      <w:r w:rsidR="009D05E4" w:rsidRPr="000D5AA9">
        <w:rPr>
          <w:rFonts w:ascii="Arial" w:hAnsi="Arial" w:cs="Arial"/>
          <w:sz w:val="20"/>
          <w:szCs w:val="20"/>
        </w:rPr>
        <w:t>nucleotide,</w:t>
      </w:r>
      <w:r w:rsidRPr="000D5AA9">
        <w:rPr>
          <w:rFonts w:ascii="Arial" w:hAnsi="Arial" w:cs="Arial"/>
          <w:sz w:val="20"/>
          <w:szCs w:val="20"/>
        </w:rPr>
        <w:t xml:space="preserve"> so the cyclic nucleotides </w:t>
      </w:r>
      <w:proofErr w:type="gramStart"/>
      <w:r w:rsidRPr="000D5AA9">
        <w:rPr>
          <w:rFonts w:ascii="Arial" w:hAnsi="Arial" w:cs="Arial"/>
          <w:sz w:val="20"/>
          <w:szCs w:val="20"/>
        </w:rPr>
        <w:t>are considered to be</w:t>
      </w:r>
      <w:proofErr w:type="gramEnd"/>
      <w:r w:rsidRPr="000D5AA9">
        <w:rPr>
          <w:rFonts w:ascii="Arial" w:hAnsi="Arial" w:cs="Arial"/>
          <w:sz w:val="20"/>
          <w:szCs w:val="20"/>
        </w:rPr>
        <w:t xml:space="preserve"> </w:t>
      </w:r>
      <w:r w:rsidRPr="000D5AA9">
        <w:rPr>
          <w:rFonts w:ascii="Arial" w:hAnsi="Arial" w:cs="Arial"/>
          <w:sz w:val="20"/>
          <w:szCs w:val="20"/>
        </w:rPr>
        <w:lastRenderedPageBreak/>
        <w:t xml:space="preserve">“activated”. Notably, their binding to another nucleotide or an RNA oligomer can </w:t>
      </w:r>
      <w:r w:rsidR="009D05E4" w:rsidRPr="000D5AA9">
        <w:rPr>
          <w:rFonts w:ascii="Arial" w:hAnsi="Arial" w:cs="Arial"/>
          <w:sz w:val="20"/>
          <w:szCs w:val="20"/>
        </w:rPr>
        <w:t xml:space="preserve">even </w:t>
      </w:r>
      <w:r w:rsidRPr="000D5AA9">
        <w:rPr>
          <w:rFonts w:ascii="Arial" w:hAnsi="Arial" w:cs="Arial"/>
          <w:sz w:val="20"/>
          <w:szCs w:val="20"/>
        </w:rPr>
        <w:t xml:space="preserve">proceed without the release of a water molecule (see Fig. S2.3D), thus overcoming the water paradox (see Section S2.4.). </w:t>
      </w:r>
    </w:p>
    <w:p w14:paraId="016A9B58" w14:textId="241CDE99" w:rsidR="00256AD7" w:rsidRPr="000D5AA9" w:rsidRDefault="00256AD7" w:rsidP="00256AD7">
      <w:pPr>
        <w:spacing w:line="480" w:lineRule="auto"/>
        <w:jc w:val="both"/>
        <w:rPr>
          <w:rFonts w:ascii="Arial" w:hAnsi="Arial" w:cs="Arial"/>
          <w:sz w:val="20"/>
          <w:szCs w:val="20"/>
        </w:rPr>
      </w:pPr>
      <w:r w:rsidRPr="000D5AA9">
        <w:rPr>
          <w:rFonts w:ascii="Arial" w:hAnsi="Arial" w:cs="Arial"/>
          <w:sz w:val="20"/>
          <w:szCs w:val="20"/>
        </w:rPr>
        <w:t xml:space="preserve">The 2',3'-n&gt;Ps are the immediate products of the RNA hydrolysis by several small </w:t>
      </w:r>
      <w:r w:rsidR="009D05E4" w:rsidRPr="000D5AA9">
        <w:rPr>
          <w:rFonts w:ascii="Arial" w:hAnsi="Arial" w:cs="Arial"/>
          <w:sz w:val="20"/>
          <w:szCs w:val="20"/>
        </w:rPr>
        <w:t>“</w:t>
      </w:r>
      <w:r w:rsidRPr="000D5AA9">
        <w:rPr>
          <w:rFonts w:ascii="Arial" w:hAnsi="Arial" w:cs="Arial"/>
          <w:sz w:val="20"/>
          <w:szCs w:val="20"/>
        </w:rPr>
        <w:t>housekeeping</w:t>
      </w:r>
      <w:r w:rsidR="009D05E4" w:rsidRPr="000D5AA9">
        <w:rPr>
          <w:rFonts w:ascii="Arial" w:hAnsi="Arial" w:cs="Arial"/>
          <w:sz w:val="20"/>
          <w:szCs w:val="20"/>
        </w:rPr>
        <w:t>”</w:t>
      </w:r>
      <w:r w:rsidRPr="000D5AA9">
        <w:rPr>
          <w:rFonts w:ascii="Arial" w:hAnsi="Arial" w:cs="Arial"/>
          <w:sz w:val="20"/>
          <w:szCs w:val="20"/>
        </w:rPr>
        <w:t xml:space="preserve"> ribonucleases (</w:t>
      </w:r>
      <w:proofErr w:type="spellStart"/>
      <w:r w:rsidRPr="000D5AA9">
        <w:rPr>
          <w:rFonts w:ascii="Arial" w:hAnsi="Arial" w:cs="Arial"/>
          <w:sz w:val="20"/>
          <w:szCs w:val="20"/>
        </w:rPr>
        <w:t>RNAses</w:t>
      </w:r>
      <w:proofErr w:type="spellEnd"/>
      <w:r w:rsidRPr="000D5AA9">
        <w:rPr>
          <w:rFonts w:ascii="Arial" w:hAnsi="Arial" w:cs="Arial"/>
          <w:sz w:val="20"/>
          <w:szCs w:val="20"/>
        </w:rPr>
        <w:t xml:space="preserve">) </w:t>
      </w:r>
      <w:r w:rsidR="0072273D" w:rsidRPr="000D5AA9">
        <w:rPr>
          <w:rFonts w:ascii="Arial" w:hAnsi="Arial" w:cs="Arial"/>
          <w:noProof/>
          <w:sz w:val="20"/>
          <w:szCs w:val="20"/>
        </w:rPr>
        <w:t>[237,238]</w:t>
      </w:r>
      <w:r w:rsidRPr="000D5AA9">
        <w:rPr>
          <w:rFonts w:ascii="Arial" w:hAnsi="Arial" w:cs="Arial"/>
          <w:sz w:val="20"/>
          <w:szCs w:val="20"/>
        </w:rPr>
        <w:t xml:space="preserve">. </w:t>
      </w:r>
      <w:r w:rsidR="009D05E4" w:rsidRPr="000D5AA9">
        <w:rPr>
          <w:rFonts w:ascii="Arial" w:hAnsi="Arial" w:cs="Arial"/>
          <w:sz w:val="20"/>
          <w:szCs w:val="20"/>
        </w:rPr>
        <w:t>I</w:t>
      </w:r>
      <w:r w:rsidRPr="000D5AA9">
        <w:rPr>
          <w:rFonts w:ascii="Arial" w:hAnsi="Arial" w:cs="Arial"/>
          <w:sz w:val="20"/>
          <w:szCs w:val="20"/>
        </w:rPr>
        <w:t>n the 60’s</w:t>
      </w:r>
      <w:r w:rsidR="009D05E4" w:rsidRPr="000D5AA9">
        <w:rPr>
          <w:rFonts w:ascii="Arial" w:hAnsi="Arial" w:cs="Arial"/>
          <w:sz w:val="20"/>
          <w:szCs w:val="20"/>
        </w:rPr>
        <w:t xml:space="preserve">, biotechnologists </w:t>
      </w:r>
      <w:proofErr w:type="gramStart"/>
      <w:r w:rsidR="009D05E4" w:rsidRPr="000D5AA9">
        <w:rPr>
          <w:rFonts w:ascii="Arial" w:hAnsi="Arial" w:cs="Arial"/>
          <w:sz w:val="20"/>
          <w:szCs w:val="20"/>
        </w:rPr>
        <w:t xml:space="preserve">have </w:t>
      </w:r>
      <w:r w:rsidR="00142357" w:rsidRPr="000D5AA9">
        <w:rPr>
          <w:rFonts w:ascii="Arial" w:hAnsi="Arial" w:cs="Arial"/>
          <w:sz w:val="20"/>
          <w:szCs w:val="20"/>
        </w:rPr>
        <w:t>attempted</w:t>
      </w:r>
      <w:proofErr w:type="gramEnd"/>
      <w:r w:rsidR="00142357" w:rsidRPr="000D5AA9">
        <w:rPr>
          <w:rFonts w:ascii="Arial" w:hAnsi="Arial" w:cs="Arial"/>
          <w:sz w:val="20"/>
          <w:szCs w:val="20"/>
        </w:rPr>
        <w:t xml:space="preserve"> </w:t>
      </w:r>
      <w:r w:rsidR="009D05E4" w:rsidRPr="000D5AA9">
        <w:rPr>
          <w:rFonts w:ascii="Arial" w:hAnsi="Arial" w:cs="Arial"/>
          <w:sz w:val="20"/>
          <w:szCs w:val="20"/>
        </w:rPr>
        <w:t>to</w:t>
      </w:r>
      <w:r w:rsidRPr="000D5AA9">
        <w:rPr>
          <w:rFonts w:ascii="Arial" w:hAnsi="Arial" w:cs="Arial"/>
          <w:sz w:val="20"/>
          <w:szCs w:val="20"/>
        </w:rPr>
        <w:t xml:space="preserve"> forc</w:t>
      </w:r>
      <w:r w:rsidR="009D05E4" w:rsidRPr="000D5AA9">
        <w:rPr>
          <w:rFonts w:ascii="Arial" w:hAnsi="Arial" w:cs="Arial"/>
          <w:sz w:val="20"/>
          <w:szCs w:val="20"/>
        </w:rPr>
        <w:t>e</w:t>
      </w:r>
      <w:r w:rsidRPr="000D5AA9">
        <w:rPr>
          <w:rFonts w:ascii="Arial" w:hAnsi="Arial" w:cs="Arial"/>
          <w:sz w:val="20"/>
          <w:szCs w:val="20"/>
        </w:rPr>
        <w:t xml:space="preserve"> such </w:t>
      </w:r>
      <w:proofErr w:type="spellStart"/>
      <w:r w:rsidRPr="000D5AA9">
        <w:rPr>
          <w:rFonts w:ascii="Arial" w:hAnsi="Arial" w:cs="Arial"/>
          <w:sz w:val="20"/>
          <w:szCs w:val="20"/>
        </w:rPr>
        <w:t>RNAses</w:t>
      </w:r>
      <w:proofErr w:type="spellEnd"/>
      <w:r w:rsidRPr="000D5AA9">
        <w:rPr>
          <w:rFonts w:ascii="Arial" w:hAnsi="Arial" w:cs="Arial"/>
          <w:sz w:val="20"/>
          <w:szCs w:val="20"/>
        </w:rPr>
        <w:t xml:space="preserve"> to work in the reverse mode</w:t>
      </w:r>
      <w:r w:rsidR="009D05E4" w:rsidRPr="000D5AA9">
        <w:rPr>
          <w:rFonts w:ascii="Arial" w:hAnsi="Arial" w:cs="Arial"/>
          <w:sz w:val="20"/>
          <w:szCs w:val="20"/>
        </w:rPr>
        <w:t xml:space="preserve"> and to synthesize oligonucleotides</w:t>
      </w:r>
      <w:r w:rsidRPr="000D5AA9">
        <w:rPr>
          <w:rFonts w:ascii="Arial" w:hAnsi="Arial" w:cs="Arial"/>
          <w:sz w:val="20"/>
          <w:szCs w:val="20"/>
        </w:rPr>
        <w:t xml:space="preserve">.  </w:t>
      </w:r>
      <w:proofErr w:type="spellStart"/>
      <w:r w:rsidR="009D05E4" w:rsidRPr="000D5AA9">
        <w:rPr>
          <w:rFonts w:ascii="Arial" w:hAnsi="Arial" w:cs="Arial"/>
          <w:sz w:val="20"/>
          <w:szCs w:val="20"/>
        </w:rPr>
        <w:t>RNAses</w:t>
      </w:r>
      <w:proofErr w:type="spellEnd"/>
      <w:r w:rsidR="009D05E4" w:rsidRPr="000D5AA9">
        <w:rPr>
          <w:rFonts w:ascii="Arial" w:hAnsi="Arial" w:cs="Arial"/>
          <w:sz w:val="20"/>
          <w:szCs w:val="20"/>
        </w:rPr>
        <w:t xml:space="preserve"> synthesized </w:t>
      </w:r>
      <w:r w:rsidRPr="000D5AA9">
        <w:rPr>
          <w:rFonts w:ascii="Arial" w:hAnsi="Arial" w:cs="Arial"/>
          <w:sz w:val="20"/>
          <w:szCs w:val="20"/>
        </w:rPr>
        <w:t>short oligonucleotides from 2',3'-n&gt;Ps in various solvents including formamide; the oligonucleotide yield was particularly high at 0</w:t>
      </w:r>
      <w:r w:rsidRPr="000D5AA9">
        <w:rPr>
          <w:rFonts w:cs="Calibri"/>
          <w:sz w:val="20"/>
          <w:szCs w:val="20"/>
        </w:rPr>
        <w:t>°</w:t>
      </w:r>
      <w:r w:rsidRPr="000D5AA9">
        <w:rPr>
          <w:rFonts w:ascii="Arial" w:hAnsi="Arial" w:cs="Arial"/>
          <w:sz w:val="20"/>
          <w:szCs w:val="20"/>
        </w:rPr>
        <w:t xml:space="preserve">C, see </w:t>
      </w:r>
      <w:r w:rsidR="0072273D" w:rsidRPr="000D5AA9">
        <w:rPr>
          <w:rFonts w:ascii="Arial" w:hAnsi="Arial" w:cs="Arial"/>
          <w:noProof/>
          <w:sz w:val="20"/>
          <w:szCs w:val="20"/>
        </w:rPr>
        <w:t>[239]</w:t>
      </w:r>
      <w:r w:rsidRPr="000D5AA9">
        <w:rPr>
          <w:rFonts w:ascii="Arial" w:hAnsi="Arial" w:cs="Arial"/>
          <w:sz w:val="20"/>
          <w:szCs w:val="20"/>
        </w:rPr>
        <w:t xml:space="preserve"> for a review. An </w:t>
      </w:r>
      <w:proofErr w:type="spellStart"/>
      <w:r w:rsidRPr="000D5AA9">
        <w:rPr>
          <w:rFonts w:ascii="Arial" w:hAnsi="Arial" w:cs="Arial"/>
          <w:sz w:val="20"/>
          <w:szCs w:val="20"/>
        </w:rPr>
        <w:t>RNAse</w:t>
      </w:r>
      <w:proofErr w:type="spellEnd"/>
      <w:r w:rsidRPr="000D5AA9">
        <w:rPr>
          <w:rFonts w:ascii="Arial" w:hAnsi="Arial" w:cs="Arial"/>
          <w:sz w:val="20"/>
          <w:szCs w:val="20"/>
        </w:rPr>
        <w:t xml:space="preserve"> itself cannot affect the thermodynamics of the reaction, so polymerization of 2',3'-n&gt;Ps must be thermodynamically favorable at ≤ 0</w:t>
      </w:r>
      <w:r w:rsidRPr="000D5AA9">
        <w:rPr>
          <w:rFonts w:cs="Calibri"/>
          <w:sz w:val="20"/>
          <w:szCs w:val="20"/>
        </w:rPr>
        <w:t>°</w:t>
      </w:r>
      <w:r w:rsidRPr="000D5AA9">
        <w:rPr>
          <w:rFonts w:ascii="Arial" w:hAnsi="Arial" w:cs="Arial"/>
          <w:sz w:val="20"/>
          <w:szCs w:val="20"/>
        </w:rPr>
        <w:t xml:space="preserve">C also in the absence of </w:t>
      </w:r>
      <w:proofErr w:type="spellStart"/>
      <w:r w:rsidR="00142357" w:rsidRPr="000D5AA9">
        <w:rPr>
          <w:rFonts w:ascii="Arial" w:hAnsi="Arial" w:cs="Arial"/>
          <w:sz w:val="20"/>
          <w:szCs w:val="20"/>
        </w:rPr>
        <w:t>RNAses</w:t>
      </w:r>
      <w:proofErr w:type="spellEnd"/>
      <w:r w:rsidRPr="000D5AA9">
        <w:rPr>
          <w:rFonts w:ascii="Arial" w:hAnsi="Arial" w:cs="Arial"/>
          <w:sz w:val="20"/>
          <w:szCs w:val="20"/>
        </w:rPr>
        <w:t xml:space="preserve">. </w:t>
      </w:r>
    </w:p>
    <w:p w14:paraId="71D621F5" w14:textId="2711C1A8" w:rsidR="00256AD7" w:rsidRPr="000D5AA9" w:rsidRDefault="00256AD7" w:rsidP="00256AD7">
      <w:pPr>
        <w:spacing w:line="480" w:lineRule="auto"/>
        <w:jc w:val="both"/>
        <w:rPr>
          <w:rFonts w:ascii="Arial" w:hAnsi="Arial" w:cs="Arial"/>
          <w:sz w:val="20"/>
          <w:szCs w:val="20"/>
        </w:rPr>
      </w:pPr>
      <w:r w:rsidRPr="000D5AA9">
        <w:rPr>
          <w:rFonts w:ascii="Arial" w:hAnsi="Arial" w:cs="Arial"/>
          <w:sz w:val="20"/>
          <w:szCs w:val="20"/>
        </w:rPr>
        <w:t xml:space="preserve">Recently, Braun and his colleagues described the non-enzymatic oligomerization of 2’,3’-n&gt;Ps in thermal gradients </w:t>
      </w:r>
      <w:r w:rsidR="0072273D" w:rsidRPr="000D5AA9">
        <w:rPr>
          <w:rFonts w:ascii="Arial" w:hAnsi="Arial" w:cs="Arial"/>
          <w:noProof/>
          <w:sz w:val="20"/>
          <w:szCs w:val="20"/>
        </w:rPr>
        <w:t>[240]</w:t>
      </w:r>
      <w:r w:rsidRPr="000D5AA9">
        <w:rPr>
          <w:rFonts w:ascii="Arial" w:hAnsi="Arial" w:cs="Arial"/>
          <w:sz w:val="20"/>
          <w:szCs w:val="20"/>
        </w:rPr>
        <w:t>, as well as at heated air-water interfaces at pH range of 7–12; in the latter case, the reaction was marginally enhanced by K</w:t>
      </w:r>
      <w:r w:rsidRPr="000D5AA9">
        <w:rPr>
          <w:rFonts w:ascii="Arial" w:hAnsi="Arial" w:cs="Arial"/>
          <w:sz w:val="20"/>
          <w:szCs w:val="20"/>
          <w:vertAlign w:val="superscript"/>
        </w:rPr>
        <w:t>+</w:t>
      </w:r>
      <w:r w:rsidRPr="000D5AA9">
        <w:rPr>
          <w:rFonts w:ascii="Arial" w:hAnsi="Arial" w:cs="Arial"/>
          <w:sz w:val="20"/>
          <w:szCs w:val="20"/>
        </w:rPr>
        <w:t xml:space="preserve"> ions </w:t>
      </w:r>
      <w:r w:rsidR="0072273D" w:rsidRPr="000D5AA9">
        <w:rPr>
          <w:rFonts w:ascii="Arial" w:hAnsi="Arial" w:cs="Arial"/>
          <w:noProof/>
          <w:sz w:val="20"/>
          <w:szCs w:val="20"/>
        </w:rPr>
        <w:t>[241]</w:t>
      </w:r>
      <w:r w:rsidRPr="000D5AA9">
        <w:rPr>
          <w:rFonts w:ascii="Arial" w:hAnsi="Arial" w:cs="Arial"/>
          <w:sz w:val="20"/>
          <w:szCs w:val="20"/>
        </w:rPr>
        <w:t xml:space="preserve">. The 3’,5’-n&gt;Ps have also been shown to spontaneously polymerize under certain conditions, especially on the surface of silicate minerals </w:t>
      </w:r>
      <w:r w:rsidR="0072273D" w:rsidRPr="000D5AA9">
        <w:rPr>
          <w:rFonts w:ascii="Arial" w:hAnsi="Arial" w:cs="Arial"/>
          <w:noProof/>
          <w:sz w:val="20"/>
          <w:szCs w:val="20"/>
        </w:rPr>
        <w:t>[134,135]</w:t>
      </w:r>
      <w:r w:rsidRPr="000D5AA9">
        <w:rPr>
          <w:rFonts w:ascii="Arial" w:hAnsi="Arial" w:cs="Arial"/>
          <w:sz w:val="20"/>
          <w:szCs w:val="20"/>
        </w:rPr>
        <w:t>. These observations prove the ability of cyclic nucleotides to polymerize without enzymes, which may have proceeded also on Hadean Earth.</w:t>
      </w:r>
    </w:p>
    <w:p w14:paraId="70F58071" w14:textId="77777777" w:rsidR="00454CE0" w:rsidRPr="000D5AA9" w:rsidRDefault="00454CE0" w:rsidP="00454CE0">
      <w:pPr>
        <w:spacing w:before="120" w:after="0" w:line="480" w:lineRule="auto"/>
        <w:jc w:val="both"/>
        <w:rPr>
          <w:rFonts w:ascii="Arial" w:hAnsi="Arial" w:cs="Arial"/>
          <w:b/>
          <w:bCs/>
          <w:sz w:val="20"/>
          <w:szCs w:val="20"/>
        </w:rPr>
      </w:pPr>
    </w:p>
    <w:p w14:paraId="5EC00147" w14:textId="534F4E50" w:rsidR="00454CE0" w:rsidRPr="000D5AA9" w:rsidRDefault="00454CE0" w:rsidP="00454CE0">
      <w:pPr>
        <w:spacing w:before="120" w:after="0" w:line="480" w:lineRule="auto"/>
        <w:jc w:val="both"/>
        <w:rPr>
          <w:rFonts w:ascii="Arial" w:hAnsi="Arial" w:cs="Arial"/>
          <w:b/>
          <w:bCs/>
          <w:sz w:val="20"/>
          <w:szCs w:val="20"/>
        </w:rPr>
      </w:pPr>
      <w:r w:rsidRPr="000D5AA9">
        <w:rPr>
          <w:rFonts w:ascii="Arial" w:hAnsi="Arial" w:cs="Arial"/>
          <w:b/>
          <w:bCs/>
          <w:sz w:val="20"/>
          <w:szCs w:val="20"/>
        </w:rPr>
        <w:t xml:space="preserve">S2.6. Natural nucleotides are extremely </w:t>
      </w:r>
      <w:r w:rsidR="006839C6" w:rsidRPr="000D5AA9">
        <w:rPr>
          <w:rFonts w:ascii="Arial" w:hAnsi="Arial" w:cs="Arial"/>
          <w:b/>
          <w:bCs/>
          <w:sz w:val="20"/>
          <w:szCs w:val="20"/>
        </w:rPr>
        <w:t>radiation-resistant</w:t>
      </w:r>
      <w:r w:rsidRPr="000D5AA9">
        <w:rPr>
          <w:rFonts w:ascii="Arial" w:hAnsi="Arial" w:cs="Arial"/>
          <w:b/>
          <w:bCs/>
          <w:sz w:val="20"/>
          <w:szCs w:val="20"/>
        </w:rPr>
        <w:t xml:space="preserve"> (photostability paradox). </w:t>
      </w:r>
    </w:p>
    <w:bookmarkEnd w:id="14"/>
    <w:p w14:paraId="06FDEB58" w14:textId="3D23B392" w:rsidR="00454CE0" w:rsidRPr="000D5AA9" w:rsidRDefault="00256AD7" w:rsidP="00454CE0">
      <w:pPr>
        <w:spacing w:before="120" w:after="0" w:line="480" w:lineRule="auto"/>
        <w:jc w:val="both"/>
        <w:rPr>
          <w:rFonts w:ascii="Arial" w:hAnsi="Arial" w:cs="Arial"/>
          <w:sz w:val="20"/>
          <w:szCs w:val="20"/>
        </w:rPr>
      </w:pPr>
      <w:r w:rsidRPr="000D5AA9">
        <w:rPr>
          <w:rFonts w:ascii="Arial" w:hAnsi="Arial" w:cs="Arial"/>
          <w:sz w:val="20"/>
          <w:szCs w:val="20"/>
        </w:rPr>
        <w:t>Nucleotides</w:t>
      </w:r>
      <w:r w:rsidR="00454CE0" w:rsidRPr="000D5AA9">
        <w:rPr>
          <w:rFonts w:ascii="Arial" w:hAnsi="Arial" w:cs="Arial"/>
          <w:sz w:val="20"/>
          <w:szCs w:val="20"/>
        </w:rPr>
        <w:t xml:space="preserve"> (see Fig. S2.3B and S</w:t>
      </w:r>
      <w:r w:rsidR="005A000A" w:rsidRPr="000D5AA9">
        <w:rPr>
          <w:rFonts w:ascii="Arial" w:hAnsi="Arial" w:cs="Arial"/>
          <w:sz w:val="20"/>
          <w:szCs w:val="20"/>
        </w:rPr>
        <w:t>1.2-S1.5</w:t>
      </w:r>
      <w:r w:rsidR="00454CE0" w:rsidRPr="000D5AA9">
        <w:rPr>
          <w:rFonts w:ascii="Arial" w:hAnsi="Arial" w:cs="Arial"/>
          <w:sz w:val="20"/>
          <w:szCs w:val="20"/>
        </w:rPr>
        <w:t>) strongly absorb UV light in the range of 260-280 nm. This property underlies the popular belief that solar UV quanta absorbed by</w:t>
      </w:r>
      <w:r w:rsidRPr="000D5AA9">
        <w:rPr>
          <w:rFonts w:ascii="Arial" w:hAnsi="Arial" w:cs="Arial"/>
          <w:sz w:val="20"/>
          <w:szCs w:val="20"/>
        </w:rPr>
        <w:t xml:space="preserve"> DNA can </w:t>
      </w:r>
      <w:r w:rsidR="00454CE0" w:rsidRPr="000D5AA9">
        <w:rPr>
          <w:rFonts w:ascii="Arial" w:hAnsi="Arial" w:cs="Arial"/>
          <w:sz w:val="20"/>
          <w:szCs w:val="20"/>
        </w:rPr>
        <w:t>caus</w:t>
      </w:r>
      <w:r w:rsidRPr="000D5AA9">
        <w:rPr>
          <w:rFonts w:ascii="Arial" w:hAnsi="Arial" w:cs="Arial"/>
          <w:sz w:val="20"/>
          <w:szCs w:val="20"/>
        </w:rPr>
        <w:t>e</w:t>
      </w:r>
      <w:r w:rsidR="00454CE0" w:rsidRPr="000D5AA9">
        <w:rPr>
          <w:rFonts w:ascii="Arial" w:hAnsi="Arial" w:cs="Arial"/>
          <w:sz w:val="20"/>
          <w:szCs w:val="20"/>
        </w:rPr>
        <w:t xml:space="preserve"> hazardous DNA mutations, which sunscreens are designed to prevent. This ability to trap potentially damaging UV quanta by </w:t>
      </w:r>
      <w:r w:rsidRPr="000D5AA9">
        <w:rPr>
          <w:rFonts w:ascii="Arial" w:hAnsi="Arial" w:cs="Arial"/>
          <w:sz w:val="20"/>
          <w:szCs w:val="20"/>
        </w:rPr>
        <w:t>nucleotides</w:t>
      </w:r>
      <w:r w:rsidR="00454CE0" w:rsidRPr="000D5AA9">
        <w:rPr>
          <w:rFonts w:ascii="Arial" w:hAnsi="Arial" w:cs="Arial"/>
          <w:sz w:val="20"/>
          <w:szCs w:val="20"/>
        </w:rPr>
        <w:t xml:space="preserve"> is paradoxical because it would seem to compromise the reliability of genetic information storage. </w:t>
      </w:r>
      <w:proofErr w:type="gramStart"/>
      <w:r w:rsidR="00454CE0" w:rsidRPr="000D5AA9">
        <w:rPr>
          <w:rFonts w:ascii="Arial" w:hAnsi="Arial" w:cs="Arial"/>
          <w:sz w:val="20"/>
          <w:szCs w:val="20"/>
        </w:rPr>
        <w:t>Actually, it</w:t>
      </w:r>
      <w:proofErr w:type="gramEnd"/>
      <w:r w:rsidR="00454CE0" w:rsidRPr="000D5AA9">
        <w:rPr>
          <w:rFonts w:ascii="Arial" w:hAnsi="Arial" w:cs="Arial"/>
          <w:sz w:val="20"/>
          <w:szCs w:val="20"/>
        </w:rPr>
        <w:t xml:space="preserve"> is not that bad; </w:t>
      </w:r>
      <w:r w:rsidRPr="000D5AA9">
        <w:rPr>
          <w:rFonts w:ascii="Arial" w:hAnsi="Arial" w:cs="Arial"/>
          <w:sz w:val="20"/>
          <w:szCs w:val="20"/>
        </w:rPr>
        <w:t>99,9% of UV quanta are trapped by nucleoside moieties (</w:t>
      </w:r>
      <w:proofErr w:type="spellStart"/>
      <w:r w:rsidRPr="000D5AA9">
        <w:rPr>
          <w:rFonts w:ascii="Arial" w:hAnsi="Arial" w:cs="Arial"/>
          <w:sz w:val="20"/>
          <w:szCs w:val="20"/>
        </w:rPr>
        <w:t>nucleobase+sugar</w:t>
      </w:r>
      <w:proofErr w:type="spellEnd"/>
      <w:r w:rsidRPr="000D5AA9">
        <w:rPr>
          <w:rFonts w:ascii="Arial" w:hAnsi="Arial" w:cs="Arial"/>
          <w:sz w:val="20"/>
          <w:szCs w:val="20"/>
        </w:rPr>
        <w:t xml:space="preserve">, see Section S1.1) that </w:t>
      </w:r>
      <w:r w:rsidR="00454CE0" w:rsidRPr="000D5AA9">
        <w:rPr>
          <w:rFonts w:ascii="Arial" w:hAnsi="Arial" w:cs="Arial"/>
          <w:sz w:val="20"/>
          <w:szCs w:val="20"/>
        </w:rPr>
        <w:t xml:space="preserve">are exclusively photostable against UV radiation compared to structurally similar compounds, such as aromatic amino acids or non-canonic nucleobase analogs </w:t>
      </w:r>
      <w:r w:rsidR="0072273D" w:rsidRPr="000D5AA9">
        <w:rPr>
          <w:rFonts w:ascii="Arial" w:hAnsi="Arial" w:cs="Arial"/>
          <w:noProof/>
          <w:sz w:val="20"/>
          <w:szCs w:val="20"/>
        </w:rPr>
        <w:t>[136,242-244]</w:t>
      </w:r>
      <w:r w:rsidR="00454CE0" w:rsidRPr="000D5AA9">
        <w:rPr>
          <w:rFonts w:ascii="Arial" w:hAnsi="Arial" w:cs="Arial"/>
          <w:sz w:val="20"/>
          <w:szCs w:val="20"/>
        </w:rPr>
        <w:t xml:space="preserve">. Canonical </w:t>
      </w:r>
      <w:r w:rsidRPr="000D5AA9">
        <w:rPr>
          <w:rFonts w:ascii="Arial" w:hAnsi="Arial" w:cs="Arial"/>
          <w:sz w:val="20"/>
          <w:szCs w:val="20"/>
        </w:rPr>
        <w:t>nucleosides</w:t>
      </w:r>
      <w:r w:rsidR="00454CE0" w:rsidRPr="000D5AA9">
        <w:rPr>
          <w:rFonts w:ascii="Arial" w:hAnsi="Arial" w:cs="Arial"/>
          <w:sz w:val="20"/>
          <w:szCs w:val="20"/>
        </w:rPr>
        <w:t xml:space="preserve"> usually convert the energy of a UV-quantum into heat in about 10</w:t>
      </w:r>
      <w:r w:rsidR="00454CE0" w:rsidRPr="000D5AA9">
        <w:rPr>
          <w:rFonts w:ascii="Arial" w:hAnsi="Arial" w:cs="Arial"/>
          <w:sz w:val="20"/>
          <w:szCs w:val="20"/>
          <w:vertAlign w:val="superscript"/>
        </w:rPr>
        <w:t>-13</w:t>
      </w:r>
      <w:r w:rsidR="00454CE0" w:rsidRPr="000D5AA9">
        <w:rPr>
          <w:rFonts w:ascii="Arial" w:hAnsi="Arial" w:cs="Arial"/>
          <w:sz w:val="20"/>
          <w:szCs w:val="20"/>
        </w:rPr>
        <w:t xml:space="preserve"> s (Fig. S2.</w:t>
      </w:r>
      <w:r w:rsidR="005A000A" w:rsidRPr="000D5AA9">
        <w:rPr>
          <w:rFonts w:ascii="Arial" w:hAnsi="Arial" w:cs="Arial"/>
          <w:sz w:val="20"/>
          <w:szCs w:val="20"/>
        </w:rPr>
        <w:t>6</w:t>
      </w:r>
      <w:r w:rsidR="00454CE0" w:rsidRPr="000D5AA9">
        <w:rPr>
          <w:rFonts w:ascii="Arial" w:hAnsi="Arial" w:cs="Arial"/>
          <w:sz w:val="20"/>
          <w:szCs w:val="20"/>
        </w:rPr>
        <w:t xml:space="preserve">), i.e., much faster than any destructive chemical reactions can occur. It has been argued by several authors that the unique ability to dissipate excitation energy in femtoseconds is due to very fast deformations of the nucleobase rings and </w:t>
      </w:r>
      <w:proofErr w:type="gramStart"/>
      <w:r w:rsidR="00454CE0" w:rsidRPr="000D5AA9">
        <w:rPr>
          <w:rFonts w:ascii="Arial" w:hAnsi="Arial" w:cs="Arial"/>
          <w:sz w:val="20"/>
          <w:szCs w:val="20"/>
        </w:rPr>
        <w:t>in particular to</w:t>
      </w:r>
      <w:proofErr w:type="gramEnd"/>
      <w:r w:rsidR="00454CE0" w:rsidRPr="000D5AA9">
        <w:rPr>
          <w:rFonts w:ascii="Arial" w:hAnsi="Arial" w:cs="Arial"/>
          <w:sz w:val="20"/>
          <w:szCs w:val="20"/>
        </w:rPr>
        <w:t xml:space="preserve"> torsional motions around the C–N bonds </w:t>
      </w:r>
      <w:r w:rsidR="0072273D" w:rsidRPr="000D5AA9">
        <w:rPr>
          <w:rFonts w:ascii="Arial" w:hAnsi="Arial" w:cs="Arial"/>
          <w:noProof/>
          <w:sz w:val="20"/>
          <w:szCs w:val="20"/>
        </w:rPr>
        <w:t>[243-245]</w:t>
      </w:r>
      <w:r w:rsidR="00454CE0" w:rsidRPr="000D5AA9">
        <w:rPr>
          <w:rFonts w:ascii="Arial" w:hAnsi="Arial" w:cs="Arial"/>
          <w:sz w:val="20"/>
          <w:szCs w:val="20"/>
        </w:rPr>
        <w:t xml:space="preserve">. Other than five canonical bases, the ability to rapidly discard UV quanta is also shared </w:t>
      </w:r>
      <w:r w:rsidR="00454CE0" w:rsidRPr="000D5AA9">
        <w:rPr>
          <w:rFonts w:ascii="Arial" w:hAnsi="Arial" w:cs="Arial"/>
          <w:sz w:val="20"/>
          <w:szCs w:val="20"/>
        </w:rPr>
        <w:lastRenderedPageBreak/>
        <w:t>by hypoxanthine, a non-canonical, but natural base of the minor nucleoside inosine, see Fig. S2.</w:t>
      </w:r>
      <w:r w:rsidR="005A000A" w:rsidRPr="000D5AA9">
        <w:rPr>
          <w:rFonts w:ascii="Arial" w:hAnsi="Arial" w:cs="Arial"/>
          <w:sz w:val="20"/>
          <w:szCs w:val="20"/>
        </w:rPr>
        <w:t>6</w:t>
      </w:r>
      <w:r w:rsidR="00454CE0" w:rsidRPr="000D5AA9">
        <w:rPr>
          <w:rFonts w:ascii="Arial" w:hAnsi="Arial" w:cs="Arial"/>
          <w:sz w:val="20"/>
          <w:szCs w:val="20"/>
        </w:rPr>
        <w:t xml:space="preserve"> and </w:t>
      </w:r>
      <w:r w:rsidR="0072273D" w:rsidRPr="000D5AA9">
        <w:rPr>
          <w:rFonts w:ascii="Arial" w:hAnsi="Arial" w:cs="Arial"/>
          <w:noProof/>
          <w:sz w:val="20"/>
          <w:szCs w:val="20"/>
        </w:rPr>
        <w:t>[244]</w:t>
      </w:r>
      <w:r w:rsidR="00454CE0" w:rsidRPr="000D5AA9">
        <w:rPr>
          <w:rFonts w:ascii="Arial" w:hAnsi="Arial" w:cs="Arial"/>
          <w:sz w:val="20"/>
          <w:szCs w:val="20"/>
        </w:rPr>
        <w:t xml:space="preserve">. Inosine often plays a key role in ribosomal protein synthesis and is thought to precede guanosine in evolution </w:t>
      </w:r>
      <w:r w:rsidR="0072273D" w:rsidRPr="000D5AA9">
        <w:rPr>
          <w:rFonts w:ascii="Arial" w:hAnsi="Arial" w:cs="Arial"/>
          <w:noProof/>
          <w:sz w:val="20"/>
          <w:szCs w:val="20"/>
        </w:rPr>
        <w:t>[246]</w:t>
      </w:r>
      <w:r w:rsidR="00454CE0" w:rsidRPr="000D5AA9">
        <w:rPr>
          <w:rFonts w:ascii="Arial" w:hAnsi="Arial" w:cs="Arial"/>
          <w:sz w:val="20"/>
          <w:szCs w:val="20"/>
        </w:rPr>
        <w:t>. It is also paradoxical that this exceptional photostability of natural bases is apparently unrelated to the mechanisms of information transfer.</w:t>
      </w:r>
    </w:p>
    <w:p w14:paraId="563A4DAF" w14:textId="77777777" w:rsidR="00454CE0" w:rsidRPr="000D5AA9" w:rsidRDefault="00454CE0" w:rsidP="00454CE0">
      <w:pPr>
        <w:spacing w:before="120" w:after="0" w:line="480" w:lineRule="auto"/>
        <w:jc w:val="both"/>
        <w:rPr>
          <w:rFonts w:ascii="Arial" w:hAnsi="Arial" w:cs="Arial"/>
          <w:sz w:val="20"/>
          <w:szCs w:val="20"/>
        </w:rPr>
      </w:pPr>
      <w:r w:rsidRPr="000D5AA9">
        <w:rPr>
          <w:rFonts w:ascii="Arial" w:hAnsi="Arial" w:cs="Arial"/>
          <w:noProof/>
          <w:sz w:val="20"/>
          <w:szCs w:val="20"/>
        </w:rPr>
        <w:drawing>
          <wp:inline distT="0" distB="0" distL="0" distR="0" wp14:anchorId="07B897AE" wp14:editId="3C80324A">
            <wp:extent cx="5553850" cy="5715798"/>
            <wp:effectExtent l="0" t="0" r="8890" b="0"/>
            <wp:docPr id="37" name="Grafik 37"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Screenshot, Diagramm, Reihe enthält.&#10;&#10;Automatisch generierte Beschreibung"/>
                    <pic:cNvPicPr/>
                  </pic:nvPicPr>
                  <pic:blipFill>
                    <a:blip r:embed="rId28"/>
                    <a:stretch>
                      <a:fillRect/>
                    </a:stretch>
                  </pic:blipFill>
                  <pic:spPr>
                    <a:xfrm>
                      <a:off x="0" y="0"/>
                      <a:ext cx="5553850" cy="5715798"/>
                    </a:xfrm>
                    <a:prstGeom prst="rect">
                      <a:avLst/>
                    </a:prstGeom>
                  </pic:spPr>
                </pic:pic>
              </a:graphicData>
            </a:graphic>
          </wp:inline>
        </w:drawing>
      </w:r>
    </w:p>
    <w:p w14:paraId="15C30DB1" w14:textId="030485F4" w:rsidR="00454CE0" w:rsidRPr="000D5AA9" w:rsidRDefault="00454CE0" w:rsidP="00454CE0">
      <w:pPr>
        <w:spacing w:before="120" w:after="0"/>
        <w:jc w:val="both"/>
        <w:rPr>
          <w:rFonts w:ascii="Arial" w:hAnsi="Arial" w:cs="Arial"/>
          <w:sz w:val="20"/>
          <w:szCs w:val="20"/>
        </w:rPr>
      </w:pPr>
      <w:r w:rsidRPr="000D5AA9">
        <w:rPr>
          <w:rFonts w:ascii="Arial" w:hAnsi="Arial" w:cs="Arial"/>
          <w:sz w:val="20"/>
          <w:szCs w:val="20"/>
        </w:rPr>
        <w:t>Figure S2.</w:t>
      </w:r>
      <w:r w:rsidR="005A000A" w:rsidRPr="000D5AA9">
        <w:rPr>
          <w:rFonts w:ascii="Arial" w:hAnsi="Arial" w:cs="Arial"/>
          <w:sz w:val="20"/>
          <w:szCs w:val="20"/>
        </w:rPr>
        <w:t>6</w:t>
      </w:r>
      <w:r w:rsidRPr="000D5AA9">
        <w:rPr>
          <w:rFonts w:ascii="Arial" w:hAnsi="Arial" w:cs="Arial"/>
          <w:sz w:val="20"/>
          <w:szCs w:val="20"/>
        </w:rPr>
        <w:t xml:space="preserve">. Excited state lifetimes of natural bases (blue squares) and modified bases (red circles) in aqueous solution measured in femtosecond transient absorption experiments. While the modified bases have lifetimes that span several orders of magnitude (note the logarithmic scale) </w:t>
      </w:r>
      <w:proofErr w:type="gramStart"/>
      <w:r w:rsidRPr="000D5AA9">
        <w:rPr>
          <w:rFonts w:ascii="Arial" w:hAnsi="Arial" w:cs="Arial"/>
          <w:sz w:val="20"/>
          <w:szCs w:val="20"/>
        </w:rPr>
        <w:t>all of</w:t>
      </w:r>
      <w:proofErr w:type="gramEnd"/>
      <w:r w:rsidRPr="000D5AA9">
        <w:rPr>
          <w:rFonts w:ascii="Arial" w:hAnsi="Arial" w:cs="Arial"/>
          <w:sz w:val="20"/>
          <w:szCs w:val="20"/>
        </w:rPr>
        <w:t xml:space="preserve"> the natural bases have lifetimes of &lt; 1 ps. The </w:t>
      </w:r>
      <w:r w:rsidR="005A000A" w:rsidRPr="000D5AA9">
        <w:rPr>
          <w:rFonts w:ascii="Arial" w:hAnsi="Arial" w:cs="Arial"/>
          <w:sz w:val="20"/>
          <w:szCs w:val="20"/>
        </w:rPr>
        <w:t>image</w:t>
      </w:r>
      <w:r w:rsidRPr="000D5AA9">
        <w:rPr>
          <w:rFonts w:ascii="Arial" w:hAnsi="Arial" w:cs="Arial"/>
          <w:sz w:val="20"/>
          <w:szCs w:val="20"/>
        </w:rPr>
        <w:t xml:space="preserve"> is modified from </w:t>
      </w:r>
      <w:r w:rsidR="0072273D" w:rsidRPr="000D5AA9">
        <w:rPr>
          <w:rFonts w:ascii="Arial" w:hAnsi="Arial" w:cs="Arial"/>
          <w:noProof/>
          <w:sz w:val="20"/>
          <w:szCs w:val="20"/>
        </w:rPr>
        <w:t>[244]</w:t>
      </w:r>
      <w:r w:rsidRPr="000D5AA9">
        <w:rPr>
          <w:rFonts w:ascii="Arial" w:hAnsi="Arial" w:cs="Arial"/>
          <w:sz w:val="20"/>
          <w:szCs w:val="20"/>
        </w:rPr>
        <w:t>.</w:t>
      </w:r>
    </w:p>
    <w:p w14:paraId="76F0EDFA" w14:textId="77777777" w:rsidR="00454CE0" w:rsidRPr="000D5AA9" w:rsidRDefault="00454CE0" w:rsidP="00454CE0">
      <w:pPr>
        <w:spacing w:before="120" w:after="0"/>
        <w:jc w:val="both"/>
        <w:rPr>
          <w:rFonts w:ascii="Arial" w:hAnsi="Arial" w:cs="Arial"/>
          <w:sz w:val="20"/>
          <w:szCs w:val="20"/>
        </w:rPr>
      </w:pPr>
    </w:p>
    <w:p w14:paraId="13E6963F" w14:textId="040CACED" w:rsidR="00454CE0" w:rsidRPr="000D5AA9" w:rsidRDefault="00454CE0" w:rsidP="00454CE0">
      <w:pPr>
        <w:spacing w:before="120" w:after="0" w:line="480" w:lineRule="auto"/>
        <w:jc w:val="both"/>
        <w:rPr>
          <w:rFonts w:ascii="Arial" w:hAnsi="Arial" w:cs="Arial"/>
          <w:sz w:val="20"/>
          <w:szCs w:val="20"/>
        </w:rPr>
      </w:pPr>
      <w:r w:rsidRPr="000D5AA9">
        <w:rPr>
          <w:rFonts w:ascii="Arial" w:hAnsi="Arial" w:cs="Arial"/>
          <w:sz w:val="20"/>
          <w:szCs w:val="20"/>
        </w:rPr>
        <w:t xml:space="preserve">One may ask: if nitrogen bases are so efficient at deactivating UV quanta, why is the UV light considered harmful? In fact, the main harm comes from truly dangerous backbone breaks caused by absorption of UV light </w:t>
      </w:r>
      <w:r w:rsidR="006839C6" w:rsidRPr="000D5AA9">
        <w:rPr>
          <w:rFonts w:ascii="Arial" w:hAnsi="Arial" w:cs="Arial"/>
          <w:sz w:val="20"/>
          <w:szCs w:val="20"/>
        </w:rPr>
        <w:t xml:space="preserve">not by nucleotides </w:t>
      </w:r>
      <w:proofErr w:type="gramStart"/>
      <w:r w:rsidR="006839C6" w:rsidRPr="000D5AA9">
        <w:rPr>
          <w:rFonts w:ascii="Arial" w:hAnsi="Arial" w:cs="Arial"/>
          <w:sz w:val="20"/>
          <w:szCs w:val="20"/>
        </w:rPr>
        <w:t>proper</w:t>
      </w:r>
      <w:proofErr w:type="gramEnd"/>
      <w:r w:rsidR="006839C6" w:rsidRPr="000D5AA9">
        <w:rPr>
          <w:rFonts w:ascii="Arial" w:hAnsi="Arial" w:cs="Arial"/>
          <w:sz w:val="20"/>
          <w:szCs w:val="20"/>
        </w:rPr>
        <w:t xml:space="preserve">, but by </w:t>
      </w:r>
      <w:r w:rsidRPr="000D5AA9">
        <w:rPr>
          <w:rFonts w:ascii="Arial" w:hAnsi="Arial" w:cs="Arial"/>
          <w:sz w:val="20"/>
          <w:szCs w:val="20"/>
        </w:rPr>
        <w:t xml:space="preserve">phosphate moieties that connect the nucleotides, see Fig. </w:t>
      </w:r>
      <w:r w:rsidRPr="000D5AA9">
        <w:rPr>
          <w:rFonts w:ascii="Arial" w:hAnsi="Arial" w:cs="Arial"/>
          <w:sz w:val="20"/>
          <w:szCs w:val="20"/>
        </w:rPr>
        <w:lastRenderedPageBreak/>
        <w:t xml:space="preserve">S2.3 and </w:t>
      </w:r>
      <w:r w:rsidR="0072273D" w:rsidRPr="000D5AA9">
        <w:rPr>
          <w:rFonts w:ascii="Arial" w:hAnsi="Arial" w:cs="Arial"/>
          <w:noProof/>
          <w:sz w:val="20"/>
          <w:szCs w:val="20"/>
        </w:rPr>
        <w:t>[247]</w:t>
      </w:r>
      <w:r w:rsidRPr="000D5AA9">
        <w:rPr>
          <w:rFonts w:ascii="Arial" w:hAnsi="Arial" w:cs="Arial"/>
          <w:sz w:val="20"/>
          <w:szCs w:val="20"/>
        </w:rPr>
        <w:t xml:space="preserve">. Due to their resonant structures, the phosphate groups also absorb UV light in the same range of 260-280 nm, albeit very weakly </w:t>
      </w:r>
      <w:r w:rsidR="0072273D" w:rsidRPr="000D5AA9">
        <w:rPr>
          <w:rFonts w:ascii="Arial" w:hAnsi="Arial" w:cs="Arial"/>
          <w:noProof/>
          <w:sz w:val="20"/>
          <w:szCs w:val="20"/>
        </w:rPr>
        <w:t>[248,249]</w:t>
      </w:r>
      <w:r w:rsidRPr="000D5AA9">
        <w:rPr>
          <w:rFonts w:ascii="Arial" w:hAnsi="Arial" w:cs="Arial"/>
          <w:sz w:val="20"/>
          <w:szCs w:val="20"/>
        </w:rPr>
        <w:t xml:space="preserve">. </w:t>
      </w:r>
      <w:r w:rsidR="006839C6" w:rsidRPr="000D5AA9">
        <w:rPr>
          <w:rFonts w:ascii="Arial" w:hAnsi="Arial" w:cs="Arial"/>
          <w:sz w:val="20"/>
          <w:szCs w:val="20"/>
        </w:rPr>
        <w:t>However, t</w:t>
      </w:r>
      <w:r w:rsidRPr="000D5AA9">
        <w:rPr>
          <w:rFonts w:ascii="Arial" w:hAnsi="Arial" w:cs="Arial"/>
          <w:sz w:val="20"/>
          <w:szCs w:val="20"/>
        </w:rPr>
        <w:t xml:space="preserve">heir photoexcitation yields a reactive phosphate radical that manages to break the sugar-phosphate backbone with a very high quantum yield of about 0.5, i.e. in every second case </w:t>
      </w:r>
      <w:r w:rsidR="0072273D" w:rsidRPr="000D5AA9">
        <w:rPr>
          <w:rFonts w:ascii="Arial" w:hAnsi="Arial" w:cs="Arial"/>
          <w:noProof/>
          <w:sz w:val="20"/>
          <w:szCs w:val="20"/>
        </w:rPr>
        <w:t>[247,250]</w:t>
      </w:r>
      <w:r w:rsidRPr="000D5AA9">
        <w:rPr>
          <w:rFonts w:ascii="Arial" w:hAnsi="Arial" w:cs="Arial"/>
          <w:sz w:val="20"/>
          <w:szCs w:val="20"/>
        </w:rPr>
        <w:t xml:space="preserve">.  </w:t>
      </w:r>
    </w:p>
    <w:p w14:paraId="101E9D45" w14:textId="741B182B" w:rsidR="00454CE0" w:rsidRPr="000D5AA9" w:rsidRDefault="00454CE0" w:rsidP="00454CE0">
      <w:pPr>
        <w:spacing w:before="120" w:after="0" w:line="480" w:lineRule="auto"/>
        <w:jc w:val="both"/>
        <w:rPr>
          <w:rFonts w:ascii="Arial" w:hAnsi="Arial" w:cs="Arial"/>
          <w:sz w:val="20"/>
          <w:szCs w:val="20"/>
        </w:rPr>
      </w:pPr>
      <w:r w:rsidRPr="000D5AA9">
        <w:rPr>
          <w:rFonts w:ascii="Arial" w:hAnsi="Arial" w:cs="Arial"/>
          <w:sz w:val="20"/>
          <w:szCs w:val="20"/>
        </w:rPr>
        <w:t xml:space="preserve">The nitrogen bases, thanks to their ability to intercept and dissipate UV quanta, efficiently protect the RNA and DNA from these breaks. The extent of this protection can be estimated from the data of Goossen and </w:t>
      </w:r>
      <w:proofErr w:type="spellStart"/>
      <w:r w:rsidRPr="000D5AA9">
        <w:rPr>
          <w:rFonts w:ascii="Arial" w:hAnsi="Arial" w:cs="Arial"/>
          <w:sz w:val="20"/>
          <w:szCs w:val="20"/>
        </w:rPr>
        <w:t>Kloosterboer</w:t>
      </w:r>
      <w:proofErr w:type="spellEnd"/>
      <w:r w:rsidRPr="000D5AA9">
        <w:rPr>
          <w:rFonts w:ascii="Arial" w:hAnsi="Arial" w:cs="Arial"/>
          <w:sz w:val="20"/>
          <w:szCs w:val="20"/>
        </w:rPr>
        <w:t xml:space="preserve"> who concurrently irradiated glycerol-2-phosphate and AMP with UV light of 254 nm and monitored their </w:t>
      </w:r>
      <w:proofErr w:type="spellStart"/>
      <w:r w:rsidRPr="000D5AA9">
        <w:rPr>
          <w:rFonts w:ascii="Arial" w:hAnsi="Arial" w:cs="Arial"/>
          <w:sz w:val="20"/>
          <w:szCs w:val="20"/>
        </w:rPr>
        <w:t>photodestruction</w:t>
      </w:r>
      <w:proofErr w:type="spellEnd"/>
      <w:r w:rsidRPr="000D5AA9">
        <w:rPr>
          <w:rFonts w:ascii="Arial" w:hAnsi="Arial" w:cs="Arial"/>
          <w:sz w:val="20"/>
          <w:szCs w:val="20"/>
        </w:rPr>
        <w:t xml:space="preserve"> by measuring the release of phosphate </w:t>
      </w:r>
      <w:r w:rsidR="0072273D" w:rsidRPr="000D5AA9">
        <w:rPr>
          <w:rFonts w:ascii="Arial" w:hAnsi="Arial" w:cs="Arial"/>
          <w:noProof/>
          <w:sz w:val="20"/>
          <w:szCs w:val="20"/>
        </w:rPr>
        <w:t>[251]</w:t>
      </w:r>
      <w:r w:rsidRPr="000D5AA9">
        <w:rPr>
          <w:rFonts w:ascii="Arial" w:hAnsi="Arial" w:cs="Arial"/>
          <w:sz w:val="20"/>
          <w:szCs w:val="20"/>
        </w:rPr>
        <w:t xml:space="preserve">. Phosphate was photo-released ten times faster from glycerol-2-phosphate than from AMP </w:t>
      </w:r>
      <w:r w:rsidR="0072273D" w:rsidRPr="000D5AA9">
        <w:rPr>
          <w:rFonts w:ascii="Arial" w:hAnsi="Arial" w:cs="Arial"/>
          <w:noProof/>
          <w:sz w:val="20"/>
          <w:szCs w:val="20"/>
        </w:rPr>
        <w:t>[251]</w:t>
      </w:r>
      <w:r w:rsidRPr="000D5AA9">
        <w:rPr>
          <w:rFonts w:ascii="Arial" w:hAnsi="Arial" w:cs="Arial"/>
          <w:sz w:val="20"/>
          <w:szCs w:val="20"/>
        </w:rPr>
        <w:t>, even though the adenine moiety of AMP absorbed 10</w:t>
      </w:r>
      <w:r w:rsidRPr="000D5AA9">
        <w:rPr>
          <w:rFonts w:ascii="Arial" w:hAnsi="Arial" w:cs="Arial"/>
          <w:sz w:val="20"/>
          <w:szCs w:val="20"/>
          <w:vertAlign w:val="superscript"/>
        </w:rPr>
        <w:t>4</w:t>
      </w:r>
      <w:r w:rsidRPr="000D5AA9">
        <w:rPr>
          <w:rFonts w:ascii="Arial" w:hAnsi="Arial" w:cs="Arial"/>
          <w:sz w:val="20"/>
          <w:szCs w:val="20"/>
        </w:rPr>
        <w:t xml:space="preserve"> times more UV quanta per unit time than </w:t>
      </w:r>
      <w:r w:rsidR="006839C6" w:rsidRPr="000D5AA9">
        <w:rPr>
          <w:rFonts w:ascii="Arial" w:hAnsi="Arial" w:cs="Arial"/>
          <w:sz w:val="20"/>
          <w:szCs w:val="20"/>
        </w:rPr>
        <w:t xml:space="preserve">the phosphate moiety of </w:t>
      </w:r>
      <w:r w:rsidRPr="000D5AA9">
        <w:rPr>
          <w:rFonts w:ascii="Arial" w:hAnsi="Arial" w:cs="Arial"/>
          <w:sz w:val="20"/>
          <w:szCs w:val="20"/>
        </w:rPr>
        <w:t xml:space="preserve">glycerol-2-phosphate </w:t>
      </w:r>
      <w:r w:rsidR="0072273D" w:rsidRPr="000D5AA9">
        <w:rPr>
          <w:rFonts w:ascii="Arial" w:hAnsi="Arial" w:cs="Arial"/>
          <w:noProof/>
          <w:sz w:val="20"/>
          <w:szCs w:val="20"/>
        </w:rPr>
        <w:t>[247]</w:t>
      </w:r>
      <w:r w:rsidRPr="000D5AA9">
        <w:rPr>
          <w:rFonts w:ascii="Arial" w:hAnsi="Arial" w:cs="Arial"/>
          <w:sz w:val="20"/>
          <w:szCs w:val="20"/>
        </w:rPr>
        <w:t>. Thus, in RNA, nitrogen bases provide at least 10</w:t>
      </w:r>
      <w:r w:rsidRPr="000D5AA9">
        <w:rPr>
          <w:rFonts w:ascii="Arial" w:hAnsi="Arial" w:cs="Arial"/>
          <w:sz w:val="20"/>
          <w:szCs w:val="20"/>
          <w:vertAlign w:val="superscript"/>
        </w:rPr>
        <w:t>5</w:t>
      </w:r>
      <w:r w:rsidRPr="000D5AA9">
        <w:rPr>
          <w:rFonts w:ascii="Arial" w:hAnsi="Arial" w:cs="Arial"/>
          <w:sz w:val="20"/>
          <w:szCs w:val="20"/>
        </w:rPr>
        <w:t>-fold protection of the sugar-phosphate backbone from UV cleavage. This feature explains why deleterious UV damage to the backbones of RNA and DNA molecules is 10</w:t>
      </w:r>
      <w:r w:rsidRPr="000D5AA9">
        <w:rPr>
          <w:rFonts w:ascii="Arial" w:hAnsi="Arial" w:cs="Arial"/>
          <w:sz w:val="20"/>
          <w:szCs w:val="20"/>
          <w:vertAlign w:val="superscript"/>
        </w:rPr>
        <w:t>3</w:t>
      </w:r>
      <w:r w:rsidRPr="000D5AA9">
        <w:rPr>
          <w:rFonts w:ascii="Arial" w:hAnsi="Arial" w:cs="Arial"/>
          <w:sz w:val="20"/>
          <w:szCs w:val="20"/>
        </w:rPr>
        <w:t>–10</w:t>
      </w:r>
      <w:r w:rsidRPr="000D5AA9">
        <w:rPr>
          <w:rFonts w:ascii="Arial" w:hAnsi="Arial" w:cs="Arial"/>
          <w:sz w:val="20"/>
          <w:szCs w:val="20"/>
          <w:vertAlign w:val="superscript"/>
        </w:rPr>
        <w:t>4</w:t>
      </w:r>
      <w:r w:rsidRPr="000D5AA9">
        <w:rPr>
          <w:rFonts w:ascii="Arial" w:hAnsi="Arial" w:cs="Arial"/>
          <w:sz w:val="20"/>
          <w:szCs w:val="20"/>
        </w:rPr>
        <w:t xml:space="preserve"> times less frequent than </w:t>
      </w:r>
      <w:proofErr w:type="spellStart"/>
      <w:r w:rsidRPr="000D5AA9">
        <w:rPr>
          <w:rFonts w:ascii="Arial" w:hAnsi="Arial" w:cs="Arial"/>
          <w:sz w:val="20"/>
          <w:szCs w:val="20"/>
        </w:rPr>
        <w:t>photodestruction</w:t>
      </w:r>
      <w:proofErr w:type="spellEnd"/>
      <w:r w:rsidRPr="000D5AA9">
        <w:rPr>
          <w:rFonts w:ascii="Arial" w:hAnsi="Arial" w:cs="Arial"/>
          <w:sz w:val="20"/>
          <w:szCs w:val="20"/>
        </w:rPr>
        <w:t xml:space="preserve"> of the nitrogen bases proper (Cadet and Vigny 1990). Eventually, the bases are sacrificed to prevent the breaks in backbones of RNA and DNA; however, </w:t>
      </w:r>
      <w:r w:rsidR="006839C6" w:rsidRPr="000D5AA9">
        <w:rPr>
          <w:rFonts w:ascii="Arial" w:hAnsi="Arial" w:cs="Arial"/>
          <w:sz w:val="20"/>
          <w:szCs w:val="20"/>
        </w:rPr>
        <w:t xml:space="preserve">provided that the backbone is not damaged, </w:t>
      </w:r>
      <w:r w:rsidRPr="000D5AA9">
        <w:rPr>
          <w:rFonts w:ascii="Arial" w:hAnsi="Arial" w:cs="Arial"/>
          <w:sz w:val="20"/>
          <w:szCs w:val="20"/>
        </w:rPr>
        <w:t xml:space="preserve">the cellular repair systems rapidly replace the damaged bases </w:t>
      </w:r>
      <w:r w:rsidR="0072273D" w:rsidRPr="000D5AA9">
        <w:rPr>
          <w:rFonts w:ascii="Arial" w:hAnsi="Arial" w:cs="Arial"/>
          <w:noProof/>
          <w:sz w:val="20"/>
          <w:szCs w:val="20"/>
        </w:rPr>
        <w:t>[252]</w:t>
      </w:r>
      <w:r w:rsidRPr="000D5AA9">
        <w:rPr>
          <w:rFonts w:ascii="Arial" w:hAnsi="Arial" w:cs="Arial"/>
          <w:sz w:val="20"/>
          <w:szCs w:val="20"/>
        </w:rPr>
        <w:t xml:space="preserve">. </w:t>
      </w:r>
    </w:p>
    <w:p w14:paraId="01842441" w14:textId="46203698" w:rsidR="00454CE0" w:rsidRPr="000D5AA9" w:rsidRDefault="00454CE0" w:rsidP="00454CE0">
      <w:pPr>
        <w:spacing w:before="120" w:after="0" w:line="480" w:lineRule="auto"/>
        <w:jc w:val="both"/>
        <w:rPr>
          <w:rFonts w:ascii="Arial" w:hAnsi="Arial" w:cs="Arial"/>
          <w:sz w:val="20"/>
          <w:szCs w:val="20"/>
        </w:rPr>
      </w:pPr>
      <w:r w:rsidRPr="000D5AA9">
        <w:rPr>
          <w:rFonts w:ascii="Arial" w:hAnsi="Arial" w:cs="Arial"/>
          <w:sz w:val="20"/>
          <w:szCs w:val="20"/>
        </w:rPr>
        <w:t xml:space="preserve">Hud, di Mauro and their colleagues reported the formation of notable amounts of adenine, guanine, and hypoxanthine upon irradiation of a 10% formamide solution in water with UV light whereby these nitrogen bases were the main products of irradiation </w:t>
      </w:r>
      <w:r w:rsidR="0072273D" w:rsidRPr="000D5AA9">
        <w:rPr>
          <w:rFonts w:ascii="Arial" w:hAnsi="Arial" w:cs="Arial"/>
          <w:noProof/>
          <w:sz w:val="20"/>
          <w:szCs w:val="20"/>
        </w:rPr>
        <w:t>[130]</w:t>
      </w:r>
      <w:r w:rsidRPr="000D5AA9">
        <w:rPr>
          <w:rFonts w:ascii="Arial" w:hAnsi="Arial" w:cs="Arial"/>
          <w:sz w:val="20"/>
          <w:szCs w:val="20"/>
        </w:rPr>
        <w:t xml:space="preserve">. Furthermore, irradiation of liquid formamide with a high-energy proton beam in the presence of powdered meteorites yielded a wide spectrum of organic compounds, the most complex of which were the canonical nitrogen bases </w:t>
      </w:r>
      <w:r w:rsidR="0072273D" w:rsidRPr="000D5AA9">
        <w:rPr>
          <w:rFonts w:ascii="Arial" w:hAnsi="Arial" w:cs="Arial"/>
          <w:noProof/>
          <w:sz w:val="20"/>
          <w:szCs w:val="20"/>
        </w:rPr>
        <w:t>[88]</w:t>
      </w:r>
      <w:r w:rsidRPr="000D5AA9">
        <w:rPr>
          <w:rFonts w:ascii="Arial" w:hAnsi="Arial" w:cs="Arial"/>
          <w:sz w:val="20"/>
          <w:szCs w:val="20"/>
        </w:rPr>
        <w:t xml:space="preserve">. In another set of experiments, the proton beam catalyzed the </w:t>
      </w:r>
      <w:proofErr w:type="spellStart"/>
      <w:r w:rsidRPr="000D5AA9">
        <w:rPr>
          <w:rFonts w:ascii="Arial" w:hAnsi="Arial" w:cs="Arial"/>
          <w:sz w:val="20"/>
          <w:szCs w:val="20"/>
        </w:rPr>
        <w:t>transglycosylation</w:t>
      </w:r>
      <w:proofErr w:type="spellEnd"/>
      <w:r w:rsidRPr="000D5AA9">
        <w:rPr>
          <w:rFonts w:ascii="Arial" w:hAnsi="Arial" w:cs="Arial"/>
          <w:sz w:val="20"/>
          <w:szCs w:val="20"/>
        </w:rPr>
        <w:t xml:space="preserve"> of pyrimidine nucleobases to yield canonical N</w:t>
      </w:r>
      <w:r w:rsidRPr="000D5AA9">
        <w:rPr>
          <w:rFonts w:ascii="Arial" w:hAnsi="Arial" w:cs="Arial"/>
          <w:sz w:val="20"/>
          <w:szCs w:val="20"/>
          <w:vertAlign w:val="superscript"/>
        </w:rPr>
        <w:t>1</w:t>
      </w:r>
      <w:r w:rsidRPr="000D5AA9">
        <w:rPr>
          <w:rFonts w:ascii="Arial" w:hAnsi="Arial" w:cs="Arial"/>
          <w:sz w:val="20"/>
          <w:szCs w:val="20"/>
        </w:rPr>
        <w:t xml:space="preserve">-pyrimidine nucleosides </w:t>
      </w:r>
      <w:r w:rsidR="0072273D" w:rsidRPr="000D5AA9">
        <w:rPr>
          <w:rFonts w:ascii="Arial" w:hAnsi="Arial" w:cs="Arial"/>
          <w:noProof/>
          <w:sz w:val="20"/>
          <w:szCs w:val="20"/>
        </w:rPr>
        <w:t>[89]</w:t>
      </w:r>
      <w:r w:rsidRPr="000D5AA9">
        <w:rPr>
          <w:rFonts w:ascii="Arial" w:hAnsi="Arial" w:cs="Arial"/>
          <w:sz w:val="20"/>
          <w:szCs w:val="20"/>
        </w:rPr>
        <w:t>. These data indicate that canonical nitrogen bases and nucleosides, once formed in an energy flux, are more resistant to high-energy radiation than other compounds of comparable complexity.</w:t>
      </w:r>
    </w:p>
    <w:p w14:paraId="456F9054" w14:textId="7ED18A7A" w:rsidR="00454CE0" w:rsidRPr="000D5AA9" w:rsidRDefault="00454CE0" w:rsidP="00454CE0">
      <w:pPr>
        <w:spacing w:before="120" w:after="0" w:line="480" w:lineRule="auto"/>
        <w:jc w:val="both"/>
        <w:rPr>
          <w:rFonts w:ascii="Arial" w:hAnsi="Arial" w:cs="Arial"/>
          <w:sz w:val="20"/>
          <w:szCs w:val="20"/>
        </w:rPr>
      </w:pPr>
      <w:r w:rsidRPr="000D5AA9">
        <w:rPr>
          <w:rFonts w:ascii="Arial" w:hAnsi="Arial" w:cs="Arial"/>
          <w:sz w:val="20"/>
          <w:szCs w:val="20"/>
        </w:rPr>
        <w:t xml:space="preserve">The photostability of nitrogen bases may have played a key role in the origin of life.  Already in 1973 Carl Sagan suggested that they may have initially served as UV-protectors </w:t>
      </w:r>
      <w:r w:rsidR="0072273D" w:rsidRPr="000D5AA9">
        <w:rPr>
          <w:rFonts w:ascii="Arial" w:hAnsi="Arial" w:cs="Arial"/>
          <w:noProof/>
          <w:sz w:val="20"/>
          <w:szCs w:val="20"/>
        </w:rPr>
        <w:t>[253]</w:t>
      </w:r>
      <w:r w:rsidRPr="000D5AA9">
        <w:rPr>
          <w:rFonts w:ascii="Arial" w:hAnsi="Arial" w:cs="Arial"/>
          <w:sz w:val="20"/>
          <w:szCs w:val="20"/>
        </w:rPr>
        <w:t>. He argued that the 240-300 nm window was transparent for potentially damaging solar UV radiation before oxygen accumulated in the atmosphere and could be converted to ozone by solar UV quanta, so protection from this radiation may have been a prerequisite for the emergence of the first replicating entities.</w:t>
      </w:r>
    </w:p>
    <w:p w14:paraId="6400C1A1" w14:textId="78904D6F" w:rsidR="00454CE0" w:rsidRPr="000D5AA9" w:rsidRDefault="00454CE0" w:rsidP="00454CE0">
      <w:pPr>
        <w:spacing w:before="120" w:after="0" w:line="480" w:lineRule="auto"/>
        <w:jc w:val="both"/>
        <w:rPr>
          <w:rFonts w:ascii="Arial" w:hAnsi="Arial" w:cs="Arial"/>
          <w:sz w:val="20"/>
          <w:szCs w:val="20"/>
        </w:rPr>
      </w:pPr>
      <w:r w:rsidRPr="000D5AA9">
        <w:rPr>
          <w:rFonts w:ascii="Arial" w:hAnsi="Arial" w:cs="Arial"/>
          <w:sz w:val="20"/>
          <w:szCs w:val="20"/>
        </w:rPr>
        <w:lastRenderedPageBreak/>
        <w:t xml:space="preserve">In sum, nitrogen bases are not only letters of the genetic alphabet, but also UV-protectors, which may have been their initial function, as has been suggested by Sagan </w:t>
      </w:r>
      <w:r w:rsidR="0072273D" w:rsidRPr="000D5AA9">
        <w:rPr>
          <w:rFonts w:ascii="Arial" w:hAnsi="Arial" w:cs="Arial"/>
          <w:noProof/>
          <w:sz w:val="20"/>
          <w:szCs w:val="20"/>
        </w:rPr>
        <w:t>[253]</w:t>
      </w:r>
      <w:r w:rsidRPr="000D5AA9">
        <w:rPr>
          <w:rFonts w:ascii="Arial" w:hAnsi="Arial" w:cs="Arial"/>
          <w:sz w:val="20"/>
          <w:szCs w:val="20"/>
        </w:rPr>
        <w:t xml:space="preserve"> and is elaborated in Section S2.7. below.</w:t>
      </w:r>
    </w:p>
    <w:p w14:paraId="14D138ED" w14:textId="77777777" w:rsidR="00072896" w:rsidRPr="000D5AA9" w:rsidRDefault="00072896" w:rsidP="00072896">
      <w:pPr>
        <w:spacing w:before="120" w:after="0" w:line="480" w:lineRule="auto"/>
        <w:jc w:val="both"/>
        <w:rPr>
          <w:rFonts w:ascii="Arial" w:hAnsi="Arial" w:cs="Arial"/>
          <w:sz w:val="20"/>
          <w:szCs w:val="20"/>
        </w:rPr>
      </w:pPr>
    </w:p>
    <w:p w14:paraId="398186BC" w14:textId="2A16EA3D" w:rsidR="00072896" w:rsidRPr="000D5AA9" w:rsidRDefault="00105B01" w:rsidP="00072896">
      <w:pPr>
        <w:spacing w:before="120" w:after="0" w:line="480" w:lineRule="auto"/>
        <w:jc w:val="both"/>
        <w:rPr>
          <w:rFonts w:ascii="Arial" w:hAnsi="Arial" w:cs="Arial"/>
          <w:b/>
          <w:bCs/>
          <w:sz w:val="20"/>
          <w:szCs w:val="20"/>
        </w:rPr>
      </w:pPr>
      <w:r w:rsidRPr="000D5AA9">
        <w:rPr>
          <w:rFonts w:ascii="Arial" w:hAnsi="Arial" w:cs="Arial"/>
          <w:b/>
          <w:bCs/>
          <w:sz w:val="20"/>
          <w:szCs w:val="20"/>
        </w:rPr>
        <w:t>S</w:t>
      </w:r>
      <w:r w:rsidR="00072896" w:rsidRPr="000D5AA9">
        <w:rPr>
          <w:rFonts w:ascii="Arial" w:hAnsi="Arial" w:cs="Arial"/>
          <w:b/>
          <w:bCs/>
          <w:sz w:val="20"/>
          <w:szCs w:val="20"/>
        </w:rPr>
        <w:t>2.7. Emergence of the first complex molecules (the complexity paradox)</w:t>
      </w:r>
    </w:p>
    <w:p w14:paraId="391A9B56" w14:textId="0537FD1B" w:rsidR="00072896" w:rsidRPr="000D5AA9" w:rsidRDefault="00072896" w:rsidP="00072896">
      <w:pPr>
        <w:spacing w:before="120" w:after="0" w:line="480" w:lineRule="auto"/>
        <w:jc w:val="both"/>
        <w:rPr>
          <w:rFonts w:ascii="Arial" w:hAnsi="Arial" w:cs="Arial"/>
          <w:sz w:val="20"/>
          <w:szCs w:val="20"/>
        </w:rPr>
      </w:pPr>
      <w:r w:rsidRPr="000D5AA9">
        <w:rPr>
          <w:rFonts w:ascii="Arial" w:hAnsi="Arial" w:cs="Arial"/>
          <w:sz w:val="20"/>
          <w:szCs w:val="20"/>
        </w:rPr>
        <w:t>Although the second law of thermodynamics teaches that the disorder of the universe increases with time, living beings are rather well-ordered. This paradox is usually explained by complexification of organisms on the expense of external energy – brought in by light, contained in the food and so on.  Organisms are quite adept at using this energy to drive thermodynamically unfavorable reactions, namely synthesize highly reduced compounds, drive polycondensation reactions in the water phase, or maintain chemical disequilibria across cell membranes. However, the very first organisms had neither energy-harvesting nor energy-transforming systems, yet they had to reach a certain level of complexity to survive. How could external energy have been used to produce increasingly complex molecules without sophisticated energy conversion machinery?</w:t>
      </w:r>
    </w:p>
    <w:p w14:paraId="4CC5FF31" w14:textId="7F37F975" w:rsidR="00072896" w:rsidRPr="000D5AA9" w:rsidRDefault="00072896" w:rsidP="00072896">
      <w:pPr>
        <w:spacing w:before="120" w:after="0" w:line="480" w:lineRule="auto"/>
        <w:jc w:val="both"/>
        <w:rPr>
          <w:rFonts w:ascii="Arial" w:hAnsi="Arial" w:cs="Arial"/>
          <w:sz w:val="20"/>
          <w:szCs w:val="20"/>
        </w:rPr>
      </w:pPr>
      <w:r w:rsidRPr="000D5AA9">
        <w:rPr>
          <w:rFonts w:ascii="Arial" w:hAnsi="Arial" w:cs="Arial"/>
          <w:sz w:val="20"/>
          <w:szCs w:val="20"/>
        </w:rPr>
        <w:t xml:space="preserve">As far as we know, this paradox was first formulated by Carl Sagan who also proposed its solution. As early as 1957, he wrote that “differential survival of polymerized molecules over unpolymerized molecules” under condition of a high-energy flux, such as UV light, could promote the selective accumulation of more complex molecules </w:t>
      </w:r>
      <w:r w:rsidR="0072273D" w:rsidRPr="000D5AA9">
        <w:rPr>
          <w:rFonts w:ascii="Arial" w:hAnsi="Arial" w:cs="Arial"/>
          <w:noProof/>
          <w:sz w:val="20"/>
          <w:szCs w:val="20"/>
        </w:rPr>
        <w:t>[254]</w:t>
      </w:r>
      <w:r w:rsidRPr="000D5AA9">
        <w:rPr>
          <w:rFonts w:ascii="Arial" w:hAnsi="Arial" w:cs="Arial"/>
          <w:sz w:val="20"/>
          <w:szCs w:val="20"/>
        </w:rPr>
        <w:t xml:space="preserve">. </w:t>
      </w:r>
    </w:p>
    <w:p w14:paraId="62DBE98B" w14:textId="1C710698" w:rsidR="00072896" w:rsidRPr="000D5AA9" w:rsidRDefault="00072896" w:rsidP="00072896">
      <w:pPr>
        <w:spacing w:before="120" w:after="0" w:line="480" w:lineRule="auto"/>
        <w:jc w:val="both"/>
        <w:rPr>
          <w:rFonts w:ascii="Arial" w:hAnsi="Arial" w:cs="Arial"/>
          <w:sz w:val="20"/>
          <w:szCs w:val="20"/>
        </w:rPr>
      </w:pPr>
      <w:r w:rsidRPr="000D5AA9">
        <w:rPr>
          <w:rFonts w:ascii="Arial" w:hAnsi="Arial" w:cs="Arial"/>
          <w:sz w:val="20"/>
          <w:szCs w:val="20"/>
        </w:rPr>
        <w:t xml:space="preserve">Elsewhere, building upon experimental observations from </w:t>
      </w:r>
      <w:r w:rsidR="0072273D" w:rsidRPr="000D5AA9">
        <w:rPr>
          <w:rFonts w:ascii="Arial" w:hAnsi="Arial" w:cs="Arial"/>
          <w:noProof/>
          <w:sz w:val="20"/>
          <w:szCs w:val="20"/>
        </w:rPr>
        <w:t>[247,251]</w:t>
      </w:r>
      <w:r w:rsidRPr="000D5AA9">
        <w:rPr>
          <w:rFonts w:ascii="Arial" w:hAnsi="Arial" w:cs="Arial"/>
          <w:sz w:val="20"/>
          <w:szCs w:val="20"/>
        </w:rPr>
        <w:t xml:space="preserve"> considered in Section </w:t>
      </w:r>
      <w:r w:rsidR="00FA240B" w:rsidRPr="000D5AA9">
        <w:rPr>
          <w:rFonts w:ascii="Arial" w:hAnsi="Arial" w:cs="Arial"/>
          <w:sz w:val="20"/>
          <w:szCs w:val="20"/>
        </w:rPr>
        <w:t>S</w:t>
      </w:r>
      <w:r w:rsidRPr="000D5AA9">
        <w:rPr>
          <w:rFonts w:ascii="Arial" w:hAnsi="Arial" w:cs="Arial"/>
          <w:sz w:val="20"/>
          <w:szCs w:val="20"/>
        </w:rPr>
        <w:t>2.</w:t>
      </w:r>
      <w:r w:rsidR="001E7E6E" w:rsidRPr="000D5AA9">
        <w:rPr>
          <w:rFonts w:ascii="Arial" w:hAnsi="Arial" w:cs="Arial"/>
          <w:sz w:val="20"/>
          <w:szCs w:val="20"/>
        </w:rPr>
        <w:t>6</w:t>
      </w:r>
      <w:r w:rsidRPr="000D5AA9">
        <w:rPr>
          <w:rFonts w:ascii="Arial" w:hAnsi="Arial" w:cs="Arial"/>
          <w:sz w:val="20"/>
          <w:szCs w:val="20"/>
        </w:rPr>
        <w:t xml:space="preserve">, we used Monte-Carlo modeling to investigate how the ability of attached nitrogen bases to protect sugar-phosphate units in RNA-like polymers from UV damage might have affected the complexity of such units, see Fig. </w:t>
      </w:r>
      <w:r w:rsidR="00763A47" w:rsidRPr="000D5AA9">
        <w:rPr>
          <w:rFonts w:ascii="Arial" w:hAnsi="Arial" w:cs="Arial"/>
          <w:sz w:val="20"/>
          <w:szCs w:val="20"/>
        </w:rPr>
        <w:t>S2.7</w:t>
      </w:r>
      <w:r w:rsidRPr="000D5AA9">
        <w:rPr>
          <w:rFonts w:ascii="Arial" w:hAnsi="Arial" w:cs="Arial"/>
          <w:sz w:val="20"/>
          <w:szCs w:val="20"/>
        </w:rPr>
        <w:t xml:space="preserve"> and </w:t>
      </w:r>
      <w:r w:rsidR="0072273D" w:rsidRPr="000D5AA9">
        <w:rPr>
          <w:rFonts w:ascii="Arial" w:hAnsi="Arial" w:cs="Arial"/>
          <w:noProof/>
          <w:sz w:val="20"/>
          <w:szCs w:val="20"/>
        </w:rPr>
        <w:t>[255]</w:t>
      </w:r>
      <w:r w:rsidRPr="000D5AA9">
        <w:rPr>
          <w:rFonts w:ascii="Arial" w:hAnsi="Arial" w:cs="Arial"/>
          <w:sz w:val="20"/>
          <w:szCs w:val="20"/>
        </w:rPr>
        <w:t xml:space="preserve">.  Upon modelling, </w:t>
      </w:r>
      <w:r w:rsidR="00B34604" w:rsidRPr="000D5AA9">
        <w:rPr>
          <w:rFonts w:ascii="Arial" w:hAnsi="Arial" w:cs="Arial"/>
          <w:sz w:val="20"/>
          <w:szCs w:val="20"/>
        </w:rPr>
        <w:t xml:space="preserve">the binding of nitrogen bases to sugar-phosphate moieties </w:t>
      </w:r>
      <w:r w:rsidRPr="000D5AA9">
        <w:rPr>
          <w:rFonts w:ascii="Arial" w:hAnsi="Arial" w:cs="Arial"/>
          <w:sz w:val="20"/>
          <w:szCs w:val="20"/>
        </w:rPr>
        <w:t>w</w:t>
      </w:r>
      <w:r w:rsidR="00B34604" w:rsidRPr="000D5AA9">
        <w:rPr>
          <w:rFonts w:ascii="Arial" w:hAnsi="Arial" w:cs="Arial"/>
          <w:sz w:val="20"/>
          <w:szCs w:val="20"/>
        </w:rPr>
        <w:t>as</w:t>
      </w:r>
      <w:r w:rsidRPr="000D5AA9">
        <w:rPr>
          <w:rFonts w:ascii="Arial" w:hAnsi="Arial" w:cs="Arial"/>
          <w:sz w:val="20"/>
          <w:szCs w:val="20"/>
        </w:rPr>
        <w:t xml:space="preserve"> set as thermodynamically unfavorable (see the caption to Fig. </w:t>
      </w:r>
      <w:r w:rsidR="00763A47" w:rsidRPr="000D5AA9">
        <w:rPr>
          <w:rFonts w:ascii="Arial" w:hAnsi="Arial" w:cs="Arial"/>
          <w:sz w:val="20"/>
          <w:szCs w:val="20"/>
        </w:rPr>
        <w:t>S2.7</w:t>
      </w:r>
      <w:r w:rsidRPr="000D5AA9">
        <w:rPr>
          <w:rFonts w:ascii="Arial" w:hAnsi="Arial" w:cs="Arial"/>
          <w:sz w:val="20"/>
          <w:szCs w:val="20"/>
        </w:rPr>
        <w:t xml:space="preserve"> for the reaction constants used). When the nitrogen bases were assumed to provide no UV protection, the polymers were short and the extent of nucleobase incorporation into the polymers was close to zero (Fig. </w:t>
      </w:r>
      <w:r w:rsidR="00763A47" w:rsidRPr="000D5AA9">
        <w:rPr>
          <w:rFonts w:ascii="Arial" w:hAnsi="Arial" w:cs="Arial"/>
          <w:sz w:val="20"/>
          <w:szCs w:val="20"/>
        </w:rPr>
        <w:t>S2.7</w:t>
      </w:r>
      <w:r w:rsidRPr="000D5AA9">
        <w:rPr>
          <w:rFonts w:ascii="Arial" w:hAnsi="Arial" w:cs="Arial"/>
          <w:sz w:val="20"/>
          <w:szCs w:val="20"/>
        </w:rPr>
        <w:t xml:space="preserve">, circles on panels </w:t>
      </w:r>
      <w:r w:rsidRPr="000D5AA9">
        <w:rPr>
          <w:rFonts w:ascii="Arial" w:hAnsi="Arial" w:cs="Arial"/>
          <w:i/>
          <w:iCs/>
          <w:sz w:val="20"/>
          <w:szCs w:val="20"/>
        </w:rPr>
        <w:t>a</w:t>
      </w:r>
      <w:r w:rsidRPr="000D5AA9">
        <w:rPr>
          <w:rFonts w:ascii="Arial" w:hAnsi="Arial" w:cs="Arial"/>
          <w:sz w:val="20"/>
          <w:szCs w:val="20"/>
        </w:rPr>
        <w:t xml:space="preserve"> and </w:t>
      </w:r>
      <w:r w:rsidRPr="000D5AA9">
        <w:rPr>
          <w:rFonts w:ascii="Arial" w:hAnsi="Arial" w:cs="Arial"/>
          <w:i/>
          <w:iCs/>
          <w:sz w:val="20"/>
          <w:szCs w:val="20"/>
        </w:rPr>
        <w:t>b</w:t>
      </w:r>
      <w:r w:rsidRPr="000D5AA9">
        <w:rPr>
          <w:rFonts w:ascii="Arial" w:hAnsi="Arial" w:cs="Arial"/>
          <w:sz w:val="20"/>
          <w:szCs w:val="20"/>
        </w:rPr>
        <w:t>). In another simulation run, the UV protection was "turned on" so that the binding of a nucleobase to a sugar-phosphate moiety reduced the probability of its UV breakage by a factor of 30, which is a rather modest value compared to the experimentally determined factor of 10</w:t>
      </w:r>
      <w:r w:rsidRPr="000D5AA9">
        <w:rPr>
          <w:rFonts w:ascii="Arial" w:hAnsi="Arial" w:cs="Arial"/>
          <w:sz w:val="20"/>
          <w:szCs w:val="20"/>
          <w:vertAlign w:val="superscript"/>
        </w:rPr>
        <w:t>5</w:t>
      </w:r>
      <w:r w:rsidRPr="000D5AA9">
        <w:rPr>
          <w:rFonts w:ascii="Arial" w:hAnsi="Arial" w:cs="Arial"/>
          <w:sz w:val="20"/>
          <w:szCs w:val="20"/>
        </w:rPr>
        <w:t xml:space="preserve">, see Section </w:t>
      </w:r>
      <w:r w:rsidR="00FA240B" w:rsidRPr="000D5AA9">
        <w:rPr>
          <w:rFonts w:ascii="Arial" w:hAnsi="Arial" w:cs="Arial"/>
          <w:sz w:val="20"/>
          <w:szCs w:val="20"/>
        </w:rPr>
        <w:t>S</w:t>
      </w:r>
      <w:r w:rsidRPr="000D5AA9">
        <w:rPr>
          <w:rFonts w:ascii="Arial" w:hAnsi="Arial" w:cs="Arial"/>
          <w:sz w:val="20"/>
          <w:szCs w:val="20"/>
        </w:rPr>
        <w:t>2.</w:t>
      </w:r>
      <w:r w:rsidR="001E7E6E" w:rsidRPr="000D5AA9">
        <w:rPr>
          <w:rFonts w:ascii="Arial" w:hAnsi="Arial" w:cs="Arial"/>
          <w:sz w:val="20"/>
          <w:szCs w:val="20"/>
        </w:rPr>
        <w:t>6</w:t>
      </w:r>
      <w:r w:rsidRPr="000D5AA9">
        <w:rPr>
          <w:rFonts w:ascii="Arial" w:hAnsi="Arial" w:cs="Arial"/>
          <w:sz w:val="20"/>
          <w:szCs w:val="20"/>
        </w:rPr>
        <w:t xml:space="preserve">. and </w:t>
      </w:r>
      <w:r w:rsidR="0072273D" w:rsidRPr="000D5AA9">
        <w:rPr>
          <w:rFonts w:ascii="Arial" w:hAnsi="Arial" w:cs="Arial"/>
          <w:noProof/>
          <w:sz w:val="20"/>
          <w:szCs w:val="20"/>
        </w:rPr>
        <w:t>[247,251]</w:t>
      </w:r>
      <w:r w:rsidRPr="000D5AA9">
        <w:rPr>
          <w:rFonts w:ascii="Arial" w:hAnsi="Arial" w:cs="Arial"/>
          <w:sz w:val="20"/>
          <w:szCs w:val="20"/>
        </w:rPr>
        <w:t xml:space="preserve">. In this case, the sugar-phosphate units began to acquire UV-protecting </w:t>
      </w:r>
      <w:r w:rsidRPr="000D5AA9">
        <w:rPr>
          <w:rFonts w:ascii="Arial" w:hAnsi="Arial" w:cs="Arial"/>
          <w:sz w:val="20"/>
          <w:szCs w:val="20"/>
        </w:rPr>
        <w:lastRenderedPageBreak/>
        <w:t xml:space="preserve">nitrogen </w:t>
      </w:r>
      <w:r w:rsidR="004245BE" w:rsidRPr="000D5AA9">
        <w:rPr>
          <w:rFonts w:ascii="Arial" w:hAnsi="Arial" w:cs="Arial"/>
          <w:sz w:val="20"/>
          <w:szCs w:val="20"/>
        </w:rPr>
        <w:t>bases,</w:t>
      </w:r>
      <w:r w:rsidRPr="000D5AA9">
        <w:rPr>
          <w:rFonts w:ascii="Arial" w:hAnsi="Arial" w:cs="Arial"/>
          <w:sz w:val="20"/>
          <w:szCs w:val="20"/>
        </w:rPr>
        <w:t xml:space="preserve"> and the length of the polymers increased dramatically (Fig. </w:t>
      </w:r>
      <w:r w:rsidR="00763A47" w:rsidRPr="000D5AA9">
        <w:rPr>
          <w:rFonts w:ascii="Arial" w:hAnsi="Arial" w:cs="Arial"/>
          <w:sz w:val="20"/>
          <w:szCs w:val="20"/>
        </w:rPr>
        <w:t>S2.7</w:t>
      </w:r>
      <w:r w:rsidRPr="000D5AA9">
        <w:rPr>
          <w:rFonts w:ascii="Arial" w:hAnsi="Arial" w:cs="Arial"/>
          <w:sz w:val="20"/>
          <w:szCs w:val="20"/>
        </w:rPr>
        <w:t xml:space="preserve">, triangles on panels </w:t>
      </w:r>
      <w:r w:rsidRPr="000D5AA9">
        <w:rPr>
          <w:rFonts w:ascii="Arial" w:hAnsi="Arial" w:cs="Arial"/>
          <w:i/>
          <w:iCs/>
          <w:sz w:val="20"/>
          <w:szCs w:val="20"/>
        </w:rPr>
        <w:t>a</w:t>
      </w:r>
      <w:r w:rsidRPr="000D5AA9">
        <w:rPr>
          <w:rFonts w:ascii="Arial" w:hAnsi="Arial" w:cs="Arial"/>
          <w:sz w:val="20"/>
          <w:szCs w:val="20"/>
        </w:rPr>
        <w:t xml:space="preserve"> and </w:t>
      </w:r>
      <w:r w:rsidRPr="000D5AA9">
        <w:rPr>
          <w:rFonts w:ascii="Arial" w:hAnsi="Arial" w:cs="Arial"/>
          <w:i/>
          <w:iCs/>
          <w:sz w:val="20"/>
          <w:szCs w:val="20"/>
        </w:rPr>
        <w:t>b</w:t>
      </w:r>
      <w:r w:rsidRPr="000D5AA9">
        <w:rPr>
          <w:rFonts w:ascii="Arial" w:hAnsi="Arial" w:cs="Arial"/>
          <w:sz w:val="20"/>
          <w:szCs w:val="20"/>
        </w:rPr>
        <w:t xml:space="preserve">). </w:t>
      </w:r>
    </w:p>
    <w:p w14:paraId="299B652B" w14:textId="0FCA92FD" w:rsidR="00072896" w:rsidRPr="000D5AA9" w:rsidRDefault="00072896" w:rsidP="00072896">
      <w:pPr>
        <w:spacing w:before="120" w:after="0" w:line="480" w:lineRule="auto"/>
        <w:jc w:val="both"/>
        <w:rPr>
          <w:rFonts w:ascii="Arial" w:hAnsi="Arial" w:cs="Arial"/>
          <w:sz w:val="20"/>
          <w:szCs w:val="20"/>
        </w:rPr>
      </w:pPr>
      <w:r w:rsidRPr="000D5AA9">
        <w:rPr>
          <w:rFonts w:ascii="Arial" w:hAnsi="Arial" w:cs="Arial"/>
          <w:sz w:val="20"/>
          <w:szCs w:val="20"/>
        </w:rPr>
        <w:t>When we simulated the funneling of UV energy into the condensation reactions with efficiency as small as about 10</w:t>
      </w:r>
      <w:r w:rsidRPr="000D5AA9">
        <w:rPr>
          <w:rFonts w:ascii="Arial" w:hAnsi="Arial" w:cs="Arial"/>
          <w:sz w:val="20"/>
          <w:szCs w:val="20"/>
          <w:vertAlign w:val="superscript"/>
        </w:rPr>
        <w:t>-7</w:t>
      </w:r>
      <w:r w:rsidRPr="000D5AA9">
        <w:rPr>
          <w:rFonts w:ascii="Arial" w:hAnsi="Arial" w:cs="Arial"/>
          <w:sz w:val="20"/>
          <w:szCs w:val="20"/>
        </w:rPr>
        <w:t xml:space="preserve">, the length of the formed polymer chains increased dramatically and these chains were built predominantly from nitrogen base-possessing nucleotides (Fig. </w:t>
      </w:r>
      <w:r w:rsidR="00763A47" w:rsidRPr="000D5AA9">
        <w:rPr>
          <w:rFonts w:ascii="Arial" w:hAnsi="Arial" w:cs="Arial"/>
          <w:sz w:val="20"/>
          <w:szCs w:val="20"/>
        </w:rPr>
        <w:t>S2.7</w:t>
      </w:r>
      <w:r w:rsidRPr="000D5AA9">
        <w:rPr>
          <w:rFonts w:ascii="Arial" w:hAnsi="Arial" w:cs="Arial"/>
          <w:sz w:val="20"/>
          <w:szCs w:val="20"/>
        </w:rPr>
        <w:t xml:space="preserve">, squares on panels </w:t>
      </w:r>
      <w:r w:rsidRPr="000D5AA9">
        <w:rPr>
          <w:rFonts w:ascii="Arial" w:hAnsi="Arial" w:cs="Arial"/>
          <w:i/>
          <w:iCs/>
          <w:sz w:val="20"/>
          <w:szCs w:val="20"/>
        </w:rPr>
        <w:t>a</w:t>
      </w:r>
      <w:r w:rsidRPr="000D5AA9">
        <w:rPr>
          <w:rFonts w:ascii="Arial" w:hAnsi="Arial" w:cs="Arial"/>
          <w:sz w:val="20"/>
          <w:szCs w:val="20"/>
        </w:rPr>
        <w:t xml:space="preserve"> and </w:t>
      </w:r>
      <w:r w:rsidRPr="000D5AA9">
        <w:rPr>
          <w:rFonts w:ascii="Arial" w:hAnsi="Arial" w:cs="Arial"/>
          <w:i/>
          <w:iCs/>
          <w:sz w:val="20"/>
          <w:szCs w:val="20"/>
        </w:rPr>
        <w:t>b</w:t>
      </w:r>
      <w:r w:rsidRPr="000D5AA9">
        <w:rPr>
          <w:rFonts w:ascii="Arial" w:hAnsi="Arial" w:cs="Arial"/>
          <w:sz w:val="20"/>
          <w:szCs w:val="20"/>
        </w:rPr>
        <w:t>). This result was expected and trivial, though.</w:t>
      </w:r>
    </w:p>
    <w:p w14:paraId="0DEFEB61" w14:textId="77777777" w:rsidR="00072896" w:rsidRPr="000D5AA9" w:rsidRDefault="00072896" w:rsidP="00072896">
      <w:pPr>
        <w:spacing w:before="120" w:after="0" w:line="480" w:lineRule="auto"/>
        <w:jc w:val="both"/>
        <w:rPr>
          <w:rFonts w:ascii="Arial" w:hAnsi="Arial" w:cs="Arial"/>
          <w:sz w:val="20"/>
          <w:szCs w:val="20"/>
        </w:rPr>
      </w:pPr>
      <w:r w:rsidRPr="000D5AA9">
        <w:rPr>
          <w:rFonts w:ascii="Arial" w:hAnsi="Arial" w:cs="Arial"/>
          <w:noProof/>
          <w:sz w:val="20"/>
          <w:szCs w:val="20"/>
        </w:rPr>
        <w:drawing>
          <wp:inline distT="0" distB="0" distL="0" distR="0" wp14:anchorId="546A534A" wp14:editId="0E0A103B">
            <wp:extent cx="5943600" cy="349948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99485"/>
                    </a:xfrm>
                    <a:prstGeom prst="rect">
                      <a:avLst/>
                    </a:prstGeom>
                  </pic:spPr>
                </pic:pic>
              </a:graphicData>
            </a:graphic>
          </wp:inline>
        </w:drawing>
      </w:r>
    </w:p>
    <w:p w14:paraId="65F32BBA" w14:textId="58674C01" w:rsidR="00072896" w:rsidRPr="000D5AA9" w:rsidRDefault="00072896" w:rsidP="00072896">
      <w:pPr>
        <w:spacing w:before="120" w:after="0"/>
        <w:jc w:val="both"/>
        <w:rPr>
          <w:rFonts w:ascii="Arial" w:hAnsi="Arial" w:cs="Arial"/>
          <w:sz w:val="20"/>
          <w:szCs w:val="20"/>
        </w:rPr>
      </w:pPr>
      <w:r w:rsidRPr="000D5AA9">
        <w:rPr>
          <w:rFonts w:ascii="Arial" w:hAnsi="Arial" w:cs="Arial"/>
          <w:sz w:val="20"/>
          <w:szCs w:val="20"/>
        </w:rPr>
        <w:t xml:space="preserve">Figure </w:t>
      </w:r>
      <w:r w:rsidR="00FA240B" w:rsidRPr="000D5AA9">
        <w:rPr>
          <w:rFonts w:ascii="Arial" w:hAnsi="Arial" w:cs="Arial"/>
          <w:sz w:val="20"/>
          <w:szCs w:val="20"/>
        </w:rPr>
        <w:t>S2.</w:t>
      </w:r>
      <w:r w:rsidR="00763A47" w:rsidRPr="000D5AA9">
        <w:rPr>
          <w:rFonts w:ascii="Arial" w:hAnsi="Arial" w:cs="Arial"/>
          <w:sz w:val="20"/>
          <w:szCs w:val="20"/>
        </w:rPr>
        <w:t>7</w:t>
      </w:r>
      <w:r w:rsidRPr="000D5AA9">
        <w:rPr>
          <w:rFonts w:ascii="Arial" w:hAnsi="Arial" w:cs="Arial"/>
          <w:sz w:val="20"/>
          <w:szCs w:val="20"/>
        </w:rPr>
        <w:t xml:space="preserve">. </w:t>
      </w:r>
      <w:r w:rsidRPr="000D5AA9">
        <w:rPr>
          <w:rFonts w:ascii="Arial" w:hAnsi="Arial" w:cs="Arial"/>
          <w:b/>
          <w:bCs/>
          <w:sz w:val="20"/>
          <w:szCs w:val="20"/>
        </w:rPr>
        <w:t xml:space="preserve">Monte Carlo simulation of a sugar-phosphate polymerization reaction in the presence of nitrogenous bases and under UV-illumination. The image is taken from </w:t>
      </w:r>
      <w:r w:rsidR="0072273D" w:rsidRPr="000D5AA9">
        <w:rPr>
          <w:rFonts w:ascii="Arial" w:hAnsi="Arial" w:cs="Arial"/>
          <w:noProof/>
          <w:sz w:val="20"/>
          <w:szCs w:val="20"/>
        </w:rPr>
        <w:t>[255]</w:t>
      </w:r>
      <w:r w:rsidRPr="000D5AA9">
        <w:rPr>
          <w:rFonts w:ascii="Arial" w:hAnsi="Arial" w:cs="Arial"/>
          <w:sz w:val="20"/>
          <w:szCs w:val="20"/>
        </w:rPr>
        <w:t>.</w:t>
      </w:r>
      <w:r w:rsidRPr="000D5AA9">
        <w:rPr>
          <w:rFonts w:ascii="Arial" w:hAnsi="Arial" w:cs="Arial"/>
          <w:b/>
          <w:bCs/>
          <w:sz w:val="20"/>
          <w:szCs w:val="20"/>
        </w:rPr>
        <w:t xml:space="preserve"> </w:t>
      </w:r>
      <w:r w:rsidRPr="000D5AA9">
        <w:rPr>
          <w:rFonts w:ascii="Arial" w:hAnsi="Arial" w:cs="Arial"/>
          <w:sz w:val="20"/>
          <w:szCs w:val="20"/>
        </w:rPr>
        <w:t>Sugar-phosphate polymerization reaction in the presence of nitrogenous bases and under UV-illumination was simulated using the following parameter set: The concentration of monomers in the reaction volume was kept on a constant level of 10</w:t>
      </w:r>
      <w:r w:rsidRPr="000D5AA9">
        <w:rPr>
          <w:rFonts w:ascii="Arial" w:hAnsi="Arial" w:cs="Arial"/>
          <w:sz w:val="20"/>
          <w:szCs w:val="20"/>
          <w:vertAlign w:val="superscript"/>
        </w:rPr>
        <w:t>-3</w:t>
      </w:r>
      <w:r w:rsidRPr="000D5AA9">
        <w:rPr>
          <w:rFonts w:ascii="Arial" w:hAnsi="Arial" w:cs="Arial"/>
          <w:sz w:val="20"/>
          <w:szCs w:val="20"/>
        </w:rPr>
        <w:t xml:space="preserve"> M (comparable with their concentration in the cell). The second-order rate constant of polymerization </w:t>
      </w:r>
      <w:proofErr w:type="spellStart"/>
      <w:r w:rsidRPr="000D5AA9">
        <w:rPr>
          <w:rFonts w:ascii="Arial" w:hAnsi="Arial" w:cs="Arial"/>
          <w:i/>
          <w:iCs/>
          <w:sz w:val="20"/>
          <w:szCs w:val="20"/>
        </w:rPr>
        <w:t>k</w:t>
      </w:r>
      <w:r w:rsidRPr="000D5AA9">
        <w:rPr>
          <w:rFonts w:ascii="Arial" w:hAnsi="Arial" w:cs="Arial"/>
          <w:i/>
          <w:iCs/>
          <w:sz w:val="20"/>
          <w:szCs w:val="20"/>
          <w:vertAlign w:val="subscript"/>
        </w:rPr>
        <w:t>poly</w:t>
      </w:r>
      <w:proofErr w:type="spellEnd"/>
      <w:r w:rsidRPr="000D5AA9">
        <w:rPr>
          <w:rFonts w:ascii="Arial" w:hAnsi="Arial" w:cs="Arial"/>
          <w:i/>
          <w:iCs/>
          <w:sz w:val="20"/>
          <w:szCs w:val="20"/>
        </w:rPr>
        <w:t xml:space="preserve"> </w:t>
      </w:r>
      <w:r w:rsidRPr="000D5AA9">
        <w:rPr>
          <w:rFonts w:ascii="Arial" w:hAnsi="Arial" w:cs="Arial"/>
          <w:sz w:val="20"/>
          <w:szCs w:val="20"/>
        </w:rPr>
        <w:t>was 3 M</w:t>
      </w:r>
      <w:r w:rsidRPr="000D5AA9">
        <w:rPr>
          <w:rFonts w:ascii="Arial" w:hAnsi="Arial" w:cs="Arial"/>
          <w:sz w:val="20"/>
          <w:szCs w:val="20"/>
          <w:vertAlign w:val="superscript"/>
        </w:rPr>
        <w:t>-1</w:t>
      </w:r>
      <w:r w:rsidRPr="000D5AA9">
        <w:rPr>
          <w:rFonts w:ascii="Arial" w:hAnsi="Arial" w:cs="Arial"/>
          <w:sz w:val="20"/>
          <w:szCs w:val="20"/>
        </w:rPr>
        <w:t xml:space="preserve"> s</w:t>
      </w:r>
      <w:r w:rsidRPr="000D5AA9">
        <w:rPr>
          <w:rFonts w:ascii="Arial" w:hAnsi="Arial" w:cs="Arial"/>
          <w:sz w:val="20"/>
          <w:szCs w:val="20"/>
          <w:vertAlign w:val="superscript"/>
        </w:rPr>
        <w:t>-1</w:t>
      </w:r>
      <w:r w:rsidRPr="000D5AA9">
        <w:rPr>
          <w:rFonts w:ascii="Arial" w:hAnsi="Arial" w:cs="Arial"/>
          <w:sz w:val="20"/>
          <w:szCs w:val="20"/>
        </w:rPr>
        <w:t xml:space="preserve"> and the first-order rate constant of re-dissociation </w:t>
      </w:r>
      <w:proofErr w:type="spellStart"/>
      <w:r w:rsidRPr="000D5AA9">
        <w:rPr>
          <w:rFonts w:ascii="Arial" w:hAnsi="Arial" w:cs="Arial"/>
          <w:i/>
          <w:iCs/>
          <w:sz w:val="20"/>
          <w:szCs w:val="20"/>
        </w:rPr>
        <w:t>k</w:t>
      </w:r>
      <w:r w:rsidRPr="000D5AA9">
        <w:rPr>
          <w:rFonts w:ascii="Arial" w:hAnsi="Arial" w:cs="Arial"/>
          <w:i/>
          <w:iCs/>
          <w:sz w:val="20"/>
          <w:szCs w:val="20"/>
          <w:vertAlign w:val="subscript"/>
        </w:rPr>
        <w:t>mono</w:t>
      </w:r>
      <w:proofErr w:type="spellEnd"/>
      <w:r w:rsidRPr="000D5AA9">
        <w:rPr>
          <w:rFonts w:ascii="Arial" w:hAnsi="Arial" w:cs="Arial"/>
          <w:i/>
          <w:iCs/>
          <w:sz w:val="20"/>
          <w:szCs w:val="20"/>
        </w:rPr>
        <w:t xml:space="preserve"> </w:t>
      </w:r>
      <w:r w:rsidRPr="000D5AA9">
        <w:rPr>
          <w:rFonts w:ascii="Arial" w:hAnsi="Arial" w:cs="Arial"/>
          <w:sz w:val="20"/>
          <w:szCs w:val="20"/>
        </w:rPr>
        <w:t>was 10</w:t>
      </w:r>
      <w:r w:rsidRPr="000D5AA9">
        <w:rPr>
          <w:rFonts w:ascii="Arial" w:hAnsi="Arial" w:cs="Arial"/>
          <w:sz w:val="20"/>
          <w:szCs w:val="20"/>
          <w:vertAlign w:val="superscript"/>
        </w:rPr>
        <w:t>-4</w:t>
      </w:r>
      <w:r w:rsidRPr="000D5AA9">
        <w:rPr>
          <w:rFonts w:ascii="Arial" w:hAnsi="Arial" w:cs="Arial"/>
          <w:sz w:val="20"/>
          <w:szCs w:val="20"/>
        </w:rPr>
        <w:t xml:space="preserve"> s</w:t>
      </w:r>
      <w:r w:rsidR="00B34604" w:rsidRPr="000D5AA9">
        <w:rPr>
          <w:rFonts w:ascii="Arial" w:hAnsi="Arial" w:cs="Arial"/>
          <w:sz w:val="20"/>
          <w:szCs w:val="20"/>
          <w:vertAlign w:val="superscript"/>
        </w:rPr>
        <w:t>-1</w:t>
      </w:r>
      <w:r w:rsidR="00B34604" w:rsidRPr="000D5AA9">
        <w:rPr>
          <w:rFonts w:ascii="Arial" w:hAnsi="Arial" w:cs="Arial"/>
          <w:sz w:val="20"/>
          <w:szCs w:val="20"/>
        </w:rPr>
        <w:t xml:space="preserve">, which </w:t>
      </w:r>
      <w:r w:rsidRPr="000D5AA9">
        <w:rPr>
          <w:rFonts w:ascii="Arial" w:hAnsi="Arial" w:cs="Arial"/>
          <w:sz w:val="20"/>
          <w:szCs w:val="20"/>
        </w:rPr>
        <w:t>correspond</w:t>
      </w:r>
      <w:r w:rsidR="00B34604" w:rsidRPr="000D5AA9">
        <w:rPr>
          <w:rFonts w:ascii="Arial" w:hAnsi="Arial" w:cs="Arial"/>
          <w:sz w:val="20"/>
          <w:szCs w:val="20"/>
        </w:rPr>
        <w:t>s</w:t>
      </w:r>
      <w:r w:rsidRPr="000D5AA9">
        <w:rPr>
          <w:rFonts w:ascii="Arial" w:hAnsi="Arial" w:cs="Arial"/>
          <w:sz w:val="20"/>
          <w:szCs w:val="20"/>
        </w:rPr>
        <w:t xml:space="preserve"> to the equilibrium constant </w:t>
      </w:r>
      <w:r w:rsidR="00B34604" w:rsidRPr="000D5AA9">
        <w:rPr>
          <w:rFonts w:ascii="Arial" w:hAnsi="Arial" w:cs="Arial"/>
          <w:sz w:val="20"/>
          <w:szCs w:val="20"/>
        </w:rPr>
        <w:t>of</w:t>
      </w:r>
      <w:r w:rsidRPr="000D5AA9">
        <w:rPr>
          <w:rFonts w:ascii="Arial" w:hAnsi="Arial" w:cs="Arial"/>
          <w:sz w:val="20"/>
          <w:szCs w:val="20"/>
        </w:rPr>
        <w:t xml:space="preserve"> 30. The rate constants of nucleotide binding (</w:t>
      </w:r>
      <w:proofErr w:type="spellStart"/>
      <w:r w:rsidRPr="000D5AA9">
        <w:rPr>
          <w:rFonts w:ascii="Arial" w:hAnsi="Arial" w:cs="Arial"/>
          <w:i/>
          <w:iCs/>
          <w:sz w:val="20"/>
          <w:szCs w:val="20"/>
        </w:rPr>
        <w:t>k</w:t>
      </w:r>
      <w:r w:rsidRPr="000D5AA9">
        <w:rPr>
          <w:rFonts w:ascii="Arial" w:hAnsi="Arial" w:cs="Arial"/>
          <w:i/>
          <w:iCs/>
          <w:sz w:val="20"/>
          <w:szCs w:val="20"/>
          <w:vertAlign w:val="subscript"/>
        </w:rPr>
        <w:t>bind</w:t>
      </w:r>
      <w:proofErr w:type="spellEnd"/>
      <w:r w:rsidRPr="000D5AA9">
        <w:rPr>
          <w:rFonts w:ascii="Arial" w:hAnsi="Arial" w:cs="Arial"/>
          <w:sz w:val="20"/>
          <w:szCs w:val="20"/>
        </w:rPr>
        <w:t>) and dissociation (</w:t>
      </w:r>
      <w:proofErr w:type="spellStart"/>
      <w:r w:rsidRPr="000D5AA9">
        <w:rPr>
          <w:rFonts w:ascii="Arial" w:hAnsi="Arial" w:cs="Arial"/>
          <w:i/>
          <w:iCs/>
          <w:sz w:val="20"/>
          <w:szCs w:val="20"/>
        </w:rPr>
        <w:t>k</w:t>
      </w:r>
      <w:r w:rsidRPr="000D5AA9">
        <w:rPr>
          <w:rFonts w:ascii="Arial" w:hAnsi="Arial" w:cs="Arial"/>
          <w:i/>
          <w:iCs/>
          <w:sz w:val="20"/>
          <w:szCs w:val="20"/>
          <w:vertAlign w:val="subscript"/>
        </w:rPr>
        <w:t>diss</w:t>
      </w:r>
      <w:proofErr w:type="spellEnd"/>
      <w:r w:rsidRPr="000D5AA9">
        <w:rPr>
          <w:rFonts w:ascii="Arial" w:hAnsi="Arial" w:cs="Arial"/>
          <w:sz w:val="20"/>
          <w:szCs w:val="20"/>
        </w:rPr>
        <w:t>) were 3 × 10</w:t>
      </w:r>
      <w:r w:rsidRPr="000D5AA9">
        <w:rPr>
          <w:rFonts w:ascii="Arial" w:hAnsi="Arial" w:cs="Arial"/>
          <w:sz w:val="20"/>
          <w:szCs w:val="20"/>
          <w:vertAlign w:val="superscript"/>
        </w:rPr>
        <w:t>-8</w:t>
      </w:r>
      <w:r w:rsidRPr="000D5AA9">
        <w:rPr>
          <w:rFonts w:ascii="Arial" w:hAnsi="Arial" w:cs="Arial"/>
          <w:sz w:val="20"/>
          <w:szCs w:val="20"/>
        </w:rPr>
        <w:t xml:space="preserve"> s</w:t>
      </w:r>
      <w:r w:rsidR="00B34604" w:rsidRPr="000D5AA9">
        <w:rPr>
          <w:rFonts w:ascii="Arial" w:hAnsi="Arial" w:cs="Arial"/>
          <w:sz w:val="20"/>
          <w:szCs w:val="20"/>
          <w:vertAlign w:val="superscript"/>
        </w:rPr>
        <w:t>-1</w:t>
      </w:r>
      <w:r w:rsidRPr="000D5AA9">
        <w:rPr>
          <w:rFonts w:ascii="Arial" w:hAnsi="Arial" w:cs="Arial"/>
          <w:sz w:val="20"/>
          <w:szCs w:val="20"/>
        </w:rPr>
        <w:t xml:space="preserve"> and 10</w:t>
      </w:r>
      <w:r w:rsidRPr="000D5AA9">
        <w:rPr>
          <w:rFonts w:ascii="Arial" w:hAnsi="Arial" w:cs="Arial"/>
          <w:sz w:val="20"/>
          <w:szCs w:val="20"/>
          <w:vertAlign w:val="superscript"/>
        </w:rPr>
        <w:t>-6</w:t>
      </w:r>
      <w:r w:rsidRPr="000D5AA9">
        <w:rPr>
          <w:rFonts w:ascii="Arial" w:hAnsi="Arial" w:cs="Arial"/>
          <w:sz w:val="20"/>
          <w:szCs w:val="20"/>
        </w:rPr>
        <w:t xml:space="preserve"> s</w:t>
      </w:r>
      <w:r w:rsidR="00B34604" w:rsidRPr="000D5AA9">
        <w:rPr>
          <w:rFonts w:ascii="Arial" w:hAnsi="Arial" w:cs="Arial"/>
          <w:sz w:val="20"/>
          <w:szCs w:val="20"/>
          <w:vertAlign w:val="superscript"/>
        </w:rPr>
        <w:t>-1</w:t>
      </w:r>
      <w:r w:rsidRPr="000D5AA9">
        <w:rPr>
          <w:rFonts w:ascii="Arial" w:hAnsi="Arial" w:cs="Arial"/>
          <w:sz w:val="20"/>
          <w:szCs w:val="20"/>
        </w:rPr>
        <w:t xml:space="preserve">, </w:t>
      </w:r>
      <w:r w:rsidR="00B34604" w:rsidRPr="000D5AA9">
        <w:rPr>
          <w:rFonts w:ascii="Arial" w:hAnsi="Arial" w:cs="Arial"/>
          <w:sz w:val="20"/>
          <w:szCs w:val="20"/>
        </w:rPr>
        <w:t xml:space="preserve">which corresponded to the equilibrium constant of 3 × </w:t>
      </w:r>
      <w:r w:rsidRPr="000D5AA9">
        <w:rPr>
          <w:rFonts w:ascii="Arial" w:hAnsi="Arial" w:cs="Arial"/>
          <w:sz w:val="20"/>
          <w:szCs w:val="20"/>
        </w:rPr>
        <w:t>10</w:t>
      </w:r>
      <w:r w:rsidRPr="000D5AA9">
        <w:rPr>
          <w:rFonts w:ascii="Arial" w:hAnsi="Arial" w:cs="Arial"/>
          <w:sz w:val="20"/>
          <w:szCs w:val="20"/>
          <w:vertAlign w:val="superscript"/>
        </w:rPr>
        <w:t>-2</w:t>
      </w:r>
      <w:r w:rsidRPr="000D5AA9">
        <w:rPr>
          <w:rFonts w:ascii="Arial" w:hAnsi="Arial" w:cs="Arial"/>
          <w:sz w:val="20"/>
          <w:szCs w:val="20"/>
        </w:rPr>
        <w:t>. Under the UV illumination, monomers decomposed with the rate constant of 3·10</w:t>
      </w:r>
      <w:r w:rsidRPr="000D5AA9">
        <w:rPr>
          <w:rFonts w:ascii="Arial" w:hAnsi="Arial" w:cs="Arial"/>
          <w:sz w:val="20"/>
          <w:szCs w:val="20"/>
          <w:vertAlign w:val="superscript"/>
        </w:rPr>
        <w:t>-3</w:t>
      </w:r>
      <w:r w:rsidRPr="000D5AA9">
        <w:rPr>
          <w:rFonts w:ascii="Arial" w:hAnsi="Arial" w:cs="Arial"/>
          <w:sz w:val="20"/>
          <w:szCs w:val="20"/>
        </w:rPr>
        <w:t xml:space="preserve"> s</w:t>
      </w:r>
      <w:r w:rsidR="00B34604" w:rsidRPr="000D5AA9">
        <w:rPr>
          <w:rFonts w:ascii="Arial" w:hAnsi="Arial" w:cs="Arial"/>
          <w:sz w:val="20"/>
          <w:szCs w:val="20"/>
          <w:vertAlign w:val="superscript"/>
        </w:rPr>
        <w:t>-1</w:t>
      </w:r>
      <w:r w:rsidRPr="000D5AA9">
        <w:rPr>
          <w:rFonts w:ascii="Arial" w:hAnsi="Arial" w:cs="Arial"/>
          <w:sz w:val="20"/>
          <w:szCs w:val="20"/>
        </w:rPr>
        <w:t xml:space="preserve"> irrespectively of their position in the chain. For simplicity, the UV protection factor </w:t>
      </w:r>
      <w:r w:rsidRPr="000D5AA9">
        <w:rPr>
          <w:rFonts w:ascii="Arial" w:hAnsi="Arial" w:cs="Arial"/>
          <w:i/>
          <w:iCs/>
          <w:sz w:val="20"/>
          <w:szCs w:val="20"/>
        </w:rPr>
        <w:t xml:space="preserve">U </w:t>
      </w:r>
      <w:r w:rsidRPr="000D5AA9">
        <w:rPr>
          <w:rFonts w:ascii="Arial" w:hAnsi="Arial" w:cs="Arial"/>
          <w:sz w:val="20"/>
          <w:szCs w:val="20"/>
        </w:rPr>
        <w:t xml:space="preserve">of 30 was used both for monomers and oligomers. The partial funneling of UV energy was assumed to increase the </w:t>
      </w:r>
      <w:proofErr w:type="spellStart"/>
      <w:r w:rsidRPr="000D5AA9">
        <w:rPr>
          <w:rFonts w:ascii="Arial" w:hAnsi="Arial" w:cs="Arial"/>
          <w:i/>
          <w:iCs/>
          <w:sz w:val="20"/>
          <w:szCs w:val="20"/>
        </w:rPr>
        <w:t>k</w:t>
      </w:r>
      <w:r w:rsidRPr="000D5AA9">
        <w:rPr>
          <w:rFonts w:ascii="Arial" w:hAnsi="Arial" w:cs="Arial"/>
          <w:i/>
          <w:iCs/>
          <w:sz w:val="20"/>
          <w:szCs w:val="20"/>
          <w:vertAlign w:val="subscript"/>
        </w:rPr>
        <w:t>bind</w:t>
      </w:r>
      <w:proofErr w:type="spellEnd"/>
      <w:r w:rsidRPr="000D5AA9">
        <w:rPr>
          <w:rFonts w:ascii="Arial" w:hAnsi="Arial" w:cs="Arial"/>
          <w:i/>
          <w:iCs/>
          <w:sz w:val="20"/>
          <w:szCs w:val="20"/>
        </w:rPr>
        <w:t xml:space="preserve"> </w:t>
      </w:r>
      <w:r w:rsidRPr="000D5AA9">
        <w:rPr>
          <w:rFonts w:ascii="Arial" w:hAnsi="Arial" w:cs="Arial"/>
          <w:sz w:val="20"/>
          <w:szCs w:val="20"/>
        </w:rPr>
        <w:t>value from 3 × 10</w:t>
      </w:r>
      <w:r w:rsidRPr="000D5AA9">
        <w:rPr>
          <w:rFonts w:ascii="Arial" w:hAnsi="Arial" w:cs="Arial"/>
          <w:sz w:val="20"/>
          <w:szCs w:val="20"/>
          <w:vertAlign w:val="superscript"/>
        </w:rPr>
        <w:t>-8</w:t>
      </w:r>
      <w:r w:rsidR="00B34604" w:rsidRPr="000D5AA9">
        <w:rPr>
          <w:rFonts w:ascii="Arial" w:hAnsi="Arial" w:cs="Arial"/>
          <w:sz w:val="20"/>
          <w:szCs w:val="20"/>
          <w:vertAlign w:val="superscript"/>
        </w:rPr>
        <w:t xml:space="preserve"> </w:t>
      </w:r>
      <w:r w:rsidRPr="000D5AA9">
        <w:rPr>
          <w:rFonts w:ascii="Arial" w:hAnsi="Arial" w:cs="Arial"/>
          <w:sz w:val="20"/>
          <w:szCs w:val="20"/>
        </w:rPr>
        <w:t>s</w:t>
      </w:r>
      <w:r w:rsidRPr="000D5AA9">
        <w:rPr>
          <w:rFonts w:ascii="Arial" w:hAnsi="Arial" w:cs="Arial"/>
          <w:sz w:val="20"/>
          <w:szCs w:val="20"/>
          <w:vertAlign w:val="superscript"/>
        </w:rPr>
        <w:t>-1</w:t>
      </w:r>
      <w:r w:rsidRPr="000D5AA9">
        <w:rPr>
          <w:rFonts w:ascii="Arial" w:hAnsi="Arial" w:cs="Arial"/>
          <w:sz w:val="20"/>
          <w:szCs w:val="20"/>
        </w:rPr>
        <w:t xml:space="preserve"> up to 1.2 × 10</w:t>
      </w:r>
      <w:r w:rsidRPr="000D5AA9">
        <w:rPr>
          <w:rFonts w:ascii="Arial" w:hAnsi="Arial" w:cs="Arial"/>
          <w:sz w:val="20"/>
          <w:szCs w:val="20"/>
          <w:vertAlign w:val="superscript"/>
        </w:rPr>
        <w:t>-7</w:t>
      </w:r>
      <w:r w:rsidRPr="000D5AA9">
        <w:rPr>
          <w:rFonts w:ascii="Arial" w:hAnsi="Arial" w:cs="Arial"/>
          <w:sz w:val="20"/>
          <w:szCs w:val="20"/>
        </w:rPr>
        <w:t xml:space="preserve"> s</w:t>
      </w:r>
      <w:r w:rsidR="00B34604" w:rsidRPr="000D5AA9">
        <w:rPr>
          <w:rFonts w:ascii="Arial" w:hAnsi="Arial" w:cs="Arial"/>
          <w:sz w:val="20"/>
          <w:szCs w:val="20"/>
          <w:vertAlign w:val="superscript"/>
        </w:rPr>
        <w:t>-1</w:t>
      </w:r>
      <w:r w:rsidRPr="000D5AA9">
        <w:rPr>
          <w:rFonts w:ascii="Arial" w:hAnsi="Arial" w:cs="Arial"/>
          <w:sz w:val="20"/>
          <w:szCs w:val="20"/>
        </w:rPr>
        <w:t xml:space="preserve">. </w:t>
      </w:r>
      <w:proofErr w:type="gramStart"/>
      <w:r w:rsidRPr="000D5AA9">
        <w:rPr>
          <w:rFonts w:ascii="Arial" w:hAnsi="Arial" w:cs="Arial"/>
          <w:i/>
          <w:iCs/>
          <w:sz w:val="20"/>
          <w:szCs w:val="20"/>
        </w:rPr>
        <w:t>a</w:t>
      </w:r>
      <w:r w:rsidRPr="000D5AA9">
        <w:rPr>
          <w:rFonts w:ascii="Arial" w:hAnsi="Arial" w:cs="Arial"/>
          <w:sz w:val="20"/>
          <w:szCs w:val="20"/>
        </w:rPr>
        <w:t>,</w:t>
      </w:r>
      <w:proofErr w:type="gramEnd"/>
      <w:r w:rsidRPr="000D5AA9">
        <w:rPr>
          <w:rFonts w:ascii="Arial" w:hAnsi="Arial" w:cs="Arial"/>
          <w:sz w:val="20"/>
          <w:szCs w:val="20"/>
        </w:rPr>
        <w:t xml:space="preserve"> Polymer length distribution at equilibrium. </w:t>
      </w:r>
      <w:r w:rsidRPr="000D5AA9">
        <w:rPr>
          <w:rFonts w:ascii="Arial" w:hAnsi="Arial" w:cs="Arial"/>
          <w:i/>
          <w:iCs/>
          <w:sz w:val="20"/>
          <w:szCs w:val="20"/>
        </w:rPr>
        <w:t>b</w:t>
      </w:r>
      <w:r w:rsidRPr="000D5AA9">
        <w:rPr>
          <w:rFonts w:ascii="Arial" w:hAnsi="Arial" w:cs="Arial"/>
          <w:sz w:val="20"/>
          <w:szCs w:val="20"/>
        </w:rPr>
        <w:t xml:space="preserve">, Fraction of monomers </w:t>
      </w:r>
      <w:proofErr w:type="gramStart"/>
      <w:r w:rsidRPr="000D5AA9">
        <w:rPr>
          <w:rFonts w:ascii="Arial" w:hAnsi="Arial" w:cs="Arial"/>
          <w:sz w:val="20"/>
          <w:szCs w:val="20"/>
        </w:rPr>
        <w:t>protected</w:t>
      </w:r>
      <w:proofErr w:type="gramEnd"/>
      <w:r w:rsidRPr="000D5AA9">
        <w:rPr>
          <w:rFonts w:ascii="Arial" w:hAnsi="Arial" w:cs="Arial"/>
          <w:sz w:val="20"/>
          <w:szCs w:val="20"/>
        </w:rPr>
        <w:t xml:space="preserve"> by nitrogenous bases as a function of time.</w:t>
      </w:r>
    </w:p>
    <w:p w14:paraId="517E29B9" w14:textId="77777777" w:rsidR="00B34604" w:rsidRPr="000D5AA9" w:rsidRDefault="00B34604" w:rsidP="00072896">
      <w:pPr>
        <w:spacing w:before="120" w:after="0" w:line="480" w:lineRule="auto"/>
        <w:jc w:val="both"/>
        <w:rPr>
          <w:rFonts w:ascii="Arial" w:hAnsi="Arial" w:cs="Arial"/>
          <w:sz w:val="20"/>
          <w:szCs w:val="20"/>
        </w:rPr>
      </w:pPr>
    </w:p>
    <w:p w14:paraId="30ACB068" w14:textId="7E3DDC9E" w:rsidR="00072896" w:rsidRPr="000D5AA9" w:rsidRDefault="00072896" w:rsidP="00072896">
      <w:pPr>
        <w:spacing w:before="120" w:after="0" w:line="480" w:lineRule="auto"/>
        <w:jc w:val="both"/>
        <w:rPr>
          <w:rFonts w:ascii="Arial" w:hAnsi="Arial" w:cs="Arial"/>
          <w:sz w:val="20"/>
          <w:szCs w:val="20"/>
        </w:rPr>
      </w:pPr>
      <w:r w:rsidRPr="000D5AA9">
        <w:rPr>
          <w:rFonts w:ascii="Arial" w:hAnsi="Arial" w:cs="Arial"/>
          <w:sz w:val="20"/>
          <w:szCs w:val="20"/>
        </w:rPr>
        <w:t xml:space="preserve">The increase in the relative proportion of longer, nucleobase-carrying polymers solely in response to the "turning on" of the UV-quenching ability of nitrogen bases (Fig. </w:t>
      </w:r>
      <w:r w:rsidR="00763A47" w:rsidRPr="000D5AA9">
        <w:rPr>
          <w:rFonts w:ascii="Arial" w:hAnsi="Arial" w:cs="Arial"/>
          <w:sz w:val="20"/>
          <w:szCs w:val="20"/>
        </w:rPr>
        <w:t>S2.7</w:t>
      </w:r>
      <w:r w:rsidRPr="000D5AA9">
        <w:rPr>
          <w:rFonts w:ascii="Arial" w:hAnsi="Arial" w:cs="Arial"/>
          <w:sz w:val="20"/>
          <w:szCs w:val="20"/>
        </w:rPr>
        <w:t xml:space="preserve">, triangles on panels </w:t>
      </w:r>
      <w:r w:rsidRPr="000D5AA9">
        <w:rPr>
          <w:rFonts w:ascii="Arial" w:hAnsi="Arial" w:cs="Arial"/>
          <w:i/>
          <w:iCs/>
          <w:sz w:val="20"/>
          <w:szCs w:val="20"/>
        </w:rPr>
        <w:t>a</w:t>
      </w:r>
      <w:r w:rsidRPr="000D5AA9">
        <w:rPr>
          <w:rFonts w:ascii="Arial" w:hAnsi="Arial" w:cs="Arial"/>
          <w:sz w:val="20"/>
          <w:szCs w:val="20"/>
        </w:rPr>
        <w:t xml:space="preserve"> and </w:t>
      </w:r>
      <w:r w:rsidRPr="000D5AA9">
        <w:rPr>
          <w:rFonts w:ascii="Arial" w:hAnsi="Arial" w:cs="Arial"/>
          <w:i/>
          <w:iCs/>
          <w:sz w:val="20"/>
          <w:szCs w:val="20"/>
        </w:rPr>
        <w:t>b</w:t>
      </w:r>
      <w:r w:rsidRPr="000D5AA9">
        <w:rPr>
          <w:rFonts w:ascii="Arial" w:hAnsi="Arial" w:cs="Arial"/>
          <w:sz w:val="20"/>
          <w:szCs w:val="20"/>
        </w:rPr>
        <w:t xml:space="preserve">) was not trivial at all, since no radiation energy was allowed to be funneled into any reaction of bond formation </w:t>
      </w:r>
      <w:r w:rsidRPr="000D5AA9">
        <w:rPr>
          <w:rFonts w:ascii="Arial" w:hAnsi="Arial" w:cs="Arial"/>
          <w:sz w:val="20"/>
          <w:szCs w:val="20"/>
        </w:rPr>
        <w:lastRenderedPageBreak/>
        <w:t xml:space="preserve">in these simulation runs. The increase in the proportion of more complex molecules was solely due to the UV-destruction of less photostable molecules down to building blocks that could then re-enter the polymerization reactions. Since the number of molecules in the Monte Carlo simulation was limited, the relative proportion of more photostable and thus more complex polymers increased under UV light, in accordance with Carl Sagan's prediction </w:t>
      </w:r>
      <w:r w:rsidR="0072273D" w:rsidRPr="000D5AA9">
        <w:rPr>
          <w:rFonts w:ascii="Arial" w:hAnsi="Arial" w:cs="Arial"/>
          <w:noProof/>
          <w:sz w:val="20"/>
          <w:szCs w:val="20"/>
        </w:rPr>
        <w:t>[254]</w:t>
      </w:r>
      <w:r w:rsidRPr="000D5AA9">
        <w:rPr>
          <w:rFonts w:ascii="Arial" w:hAnsi="Arial" w:cs="Arial"/>
          <w:sz w:val="20"/>
          <w:szCs w:val="20"/>
        </w:rPr>
        <w:t>. Therefore, and this is the key point, the enrichment in more complex RNA-like polymers proceeded without direct chemical coupling between energy flow and bond formation.</w:t>
      </w:r>
    </w:p>
    <w:p w14:paraId="6BF85128" w14:textId="49E8DD0E" w:rsidR="00072896" w:rsidRPr="000D5AA9" w:rsidRDefault="00072896" w:rsidP="00072896">
      <w:pPr>
        <w:spacing w:before="120" w:after="0" w:line="480" w:lineRule="auto"/>
        <w:jc w:val="both"/>
        <w:rPr>
          <w:rFonts w:ascii="Arial" w:hAnsi="Arial" w:cs="Arial"/>
          <w:sz w:val="20"/>
          <w:szCs w:val="20"/>
        </w:rPr>
      </w:pPr>
      <w:r w:rsidRPr="000D5AA9">
        <w:rPr>
          <w:rFonts w:ascii="Arial" w:hAnsi="Arial" w:cs="Arial"/>
          <w:sz w:val="20"/>
          <w:szCs w:val="20"/>
        </w:rPr>
        <w:t xml:space="preserve">Furthermore, the folding of RNA molecules into double helices was shown to increase their UV stability hundredfold </w:t>
      </w:r>
      <w:r w:rsidR="0072273D" w:rsidRPr="000D5AA9">
        <w:rPr>
          <w:rFonts w:ascii="Arial" w:hAnsi="Arial" w:cs="Arial"/>
          <w:noProof/>
          <w:sz w:val="20"/>
          <w:szCs w:val="20"/>
        </w:rPr>
        <w:t>[256]</w:t>
      </w:r>
      <w:r w:rsidRPr="000D5AA9">
        <w:rPr>
          <w:rFonts w:ascii="Arial" w:hAnsi="Arial" w:cs="Arial"/>
          <w:sz w:val="20"/>
          <w:szCs w:val="20"/>
        </w:rPr>
        <w:t xml:space="preserve">, which implies that complementary nucleobase pairs may be specifically </w:t>
      </w:r>
      <w:proofErr w:type="spellStart"/>
      <w:r w:rsidRPr="000D5AA9">
        <w:rPr>
          <w:rFonts w:ascii="Arial" w:hAnsi="Arial" w:cs="Arial"/>
          <w:sz w:val="20"/>
          <w:szCs w:val="20"/>
        </w:rPr>
        <w:t>photoselected</w:t>
      </w:r>
      <w:proofErr w:type="spellEnd"/>
      <w:r w:rsidRPr="000D5AA9">
        <w:rPr>
          <w:rFonts w:ascii="Arial" w:hAnsi="Arial" w:cs="Arial"/>
          <w:sz w:val="20"/>
          <w:szCs w:val="20"/>
        </w:rPr>
        <w:t xml:space="preserve"> under UV illumination. Based on all these observations, we hypothesized that, in the absence of the ozone layer, the UV-rich sunlight may have promoted the selective accumulation of RNA-like polymers capable of forming double helices </w:t>
      </w:r>
      <w:r w:rsidR="0072273D" w:rsidRPr="000D5AA9">
        <w:rPr>
          <w:rFonts w:ascii="Arial" w:hAnsi="Arial" w:cs="Arial"/>
          <w:noProof/>
          <w:sz w:val="20"/>
          <w:szCs w:val="20"/>
        </w:rPr>
        <w:t>[255]</w:t>
      </w:r>
      <w:r w:rsidRPr="000D5AA9">
        <w:rPr>
          <w:rFonts w:ascii="Arial" w:hAnsi="Arial" w:cs="Arial"/>
          <w:sz w:val="20"/>
          <w:szCs w:val="20"/>
        </w:rPr>
        <w:t xml:space="preserve">.  </w:t>
      </w:r>
    </w:p>
    <w:p w14:paraId="304E6165" w14:textId="1D2C63FA" w:rsidR="00072896" w:rsidRPr="000D5AA9" w:rsidRDefault="009D05E4" w:rsidP="009D05E4">
      <w:pPr>
        <w:spacing w:before="120" w:after="0" w:line="480" w:lineRule="auto"/>
        <w:jc w:val="both"/>
        <w:rPr>
          <w:rFonts w:ascii="Arial" w:hAnsi="Arial" w:cs="Arial"/>
          <w:sz w:val="20"/>
          <w:szCs w:val="20"/>
        </w:rPr>
      </w:pPr>
      <w:r w:rsidRPr="000D5AA9">
        <w:rPr>
          <w:rFonts w:ascii="Arial" w:hAnsi="Arial" w:cs="Arial"/>
          <w:sz w:val="20"/>
          <w:szCs w:val="20"/>
        </w:rPr>
        <w:t>Remarkably</w:t>
      </w:r>
      <w:r w:rsidR="00072896" w:rsidRPr="000D5AA9">
        <w:rPr>
          <w:rFonts w:ascii="Arial" w:hAnsi="Arial" w:cs="Arial"/>
          <w:sz w:val="20"/>
          <w:szCs w:val="20"/>
        </w:rPr>
        <w:t xml:space="preserve">, the above described one-pot synthesis of pyridine nucleotides by Powner and his colleagues (see Section </w:t>
      </w:r>
      <w:r w:rsidR="00FA240B" w:rsidRPr="000D5AA9">
        <w:rPr>
          <w:rFonts w:ascii="Arial" w:hAnsi="Arial" w:cs="Arial"/>
          <w:sz w:val="20"/>
          <w:szCs w:val="20"/>
        </w:rPr>
        <w:t>S</w:t>
      </w:r>
      <w:r w:rsidR="00072896" w:rsidRPr="000D5AA9">
        <w:rPr>
          <w:rFonts w:ascii="Arial" w:hAnsi="Arial" w:cs="Arial"/>
          <w:sz w:val="20"/>
          <w:szCs w:val="20"/>
        </w:rPr>
        <w:t>2.</w:t>
      </w:r>
      <w:r w:rsidR="001E7E6E" w:rsidRPr="000D5AA9">
        <w:rPr>
          <w:rFonts w:ascii="Arial" w:hAnsi="Arial" w:cs="Arial"/>
          <w:sz w:val="20"/>
          <w:szCs w:val="20"/>
        </w:rPr>
        <w:t>5</w:t>
      </w:r>
      <w:r w:rsidR="00072896" w:rsidRPr="000D5AA9">
        <w:rPr>
          <w:rFonts w:ascii="Arial" w:hAnsi="Arial" w:cs="Arial"/>
          <w:sz w:val="20"/>
          <w:szCs w:val="20"/>
        </w:rPr>
        <w:t xml:space="preserve">. and </w:t>
      </w:r>
      <w:r w:rsidR="0072273D" w:rsidRPr="000D5AA9">
        <w:rPr>
          <w:rFonts w:ascii="Arial" w:hAnsi="Arial" w:cs="Arial"/>
          <w:noProof/>
          <w:sz w:val="20"/>
          <w:szCs w:val="20"/>
        </w:rPr>
        <w:t>[136]</w:t>
      </w:r>
      <w:r w:rsidR="00072896" w:rsidRPr="000D5AA9">
        <w:rPr>
          <w:rFonts w:ascii="Arial" w:hAnsi="Arial" w:cs="Arial"/>
          <w:sz w:val="20"/>
          <w:szCs w:val="20"/>
        </w:rPr>
        <w:t xml:space="preserve">) yielded initially a mixture of 2’,3’-cytidine&gt;Ps with several by-products. To get rid of the latter, the authors </w:t>
      </w:r>
      <w:r w:rsidRPr="000D5AA9">
        <w:rPr>
          <w:rFonts w:ascii="Arial" w:hAnsi="Arial" w:cs="Arial"/>
          <w:sz w:val="20"/>
          <w:szCs w:val="20"/>
        </w:rPr>
        <w:t xml:space="preserve">exposed the mixture to 254 nm UV light for three days. The prolonged UV irradiation resulted in the destruction of the by-products and the partial conversion </w:t>
      </w:r>
      <w:r w:rsidR="00072896" w:rsidRPr="000D5AA9">
        <w:rPr>
          <w:rFonts w:ascii="Arial" w:hAnsi="Arial" w:cs="Arial"/>
          <w:sz w:val="20"/>
          <w:szCs w:val="20"/>
        </w:rPr>
        <w:t>of the β-ribo</w:t>
      </w:r>
      <w:r w:rsidR="00072896" w:rsidRPr="000D5AA9">
        <w:rPr>
          <w:rFonts w:ascii="Arial" w:hAnsi="Arial" w:cs="Arial"/>
          <w:i/>
          <w:iCs/>
          <w:sz w:val="20"/>
          <w:szCs w:val="20"/>
        </w:rPr>
        <w:t>cytidine</w:t>
      </w:r>
      <w:r w:rsidR="00072896" w:rsidRPr="000D5AA9">
        <w:rPr>
          <w:rFonts w:ascii="Arial" w:hAnsi="Arial" w:cs="Arial"/>
          <w:sz w:val="20"/>
          <w:szCs w:val="20"/>
        </w:rPr>
        <w:t>-2',3'-cyclic phosphate into β-ribo</w:t>
      </w:r>
      <w:r w:rsidR="00072896" w:rsidRPr="000D5AA9">
        <w:rPr>
          <w:rFonts w:ascii="Arial" w:hAnsi="Arial" w:cs="Arial"/>
          <w:i/>
          <w:iCs/>
          <w:sz w:val="20"/>
          <w:szCs w:val="20"/>
        </w:rPr>
        <w:t>uridine</w:t>
      </w:r>
      <w:r w:rsidR="00072896" w:rsidRPr="000D5AA9">
        <w:rPr>
          <w:rFonts w:ascii="Arial" w:hAnsi="Arial" w:cs="Arial"/>
          <w:sz w:val="20"/>
          <w:szCs w:val="20"/>
        </w:rPr>
        <w:t xml:space="preserve">-2',3'-cyclic phosphate (2’,3’-uridine&gt;P), another activated natural </w:t>
      </w:r>
      <w:r w:rsidR="00B34604" w:rsidRPr="000D5AA9">
        <w:rPr>
          <w:rFonts w:ascii="Arial" w:hAnsi="Arial" w:cs="Arial"/>
          <w:sz w:val="20"/>
          <w:szCs w:val="20"/>
        </w:rPr>
        <w:t>ribo</w:t>
      </w:r>
      <w:r w:rsidR="00072896" w:rsidRPr="000D5AA9">
        <w:rPr>
          <w:rFonts w:ascii="Arial" w:hAnsi="Arial" w:cs="Arial"/>
          <w:sz w:val="20"/>
          <w:szCs w:val="20"/>
        </w:rPr>
        <w:t xml:space="preserve">nucleotide. The authors concluded that “there must be some (photo)protective mechanism functioning with natural nucleotides but not with other pyrimidine nucleosides and nucleotides” </w:t>
      </w:r>
      <w:r w:rsidR="0072273D" w:rsidRPr="000D5AA9">
        <w:rPr>
          <w:rFonts w:ascii="Arial" w:hAnsi="Arial" w:cs="Arial"/>
          <w:noProof/>
          <w:sz w:val="20"/>
          <w:szCs w:val="20"/>
        </w:rPr>
        <w:t>[136]</w:t>
      </w:r>
      <w:r w:rsidR="00072896" w:rsidRPr="000D5AA9">
        <w:rPr>
          <w:rFonts w:ascii="Arial" w:hAnsi="Arial" w:cs="Arial"/>
          <w:sz w:val="20"/>
          <w:szCs w:val="20"/>
        </w:rPr>
        <w:t xml:space="preserve">.  This photoprotective mechanism not just prevented the destruction of natural 2',3'-n&gt;Ps, but maintained the additional high-energy bond (see the red arrow in Fig. </w:t>
      </w:r>
      <w:r w:rsidR="00FA240B" w:rsidRPr="000D5AA9">
        <w:rPr>
          <w:rFonts w:ascii="Arial" w:hAnsi="Arial" w:cs="Arial"/>
          <w:sz w:val="20"/>
          <w:szCs w:val="20"/>
        </w:rPr>
        <w:t>S2.3D</w:t>
      </w:r>
      <w:r w:rsidR="00072896" w:rsidRPr="000D5AA9">
        <w:rPr>
          <w:rFonts w:ascii="Arial" w:hAnsi="Arial" w:cs="Arial"/>
          <w:sz w:val="20"/>
          <w:szCs w:val="20"/>
        </w:rPr>
        <w:t xml:space="preserve">) despite its susceptibility to spontaneous hydrolysis. The fact that this bond persisted after three days of UV irradiation may indicate that the energy of the UV light specifically restored this additional bond in 2',3'-pyrimidine n&gt;Ps after its eventual breaks. This seminal experiment documents the UV selection of natural nucleotides - in their high-energy, polymerization-prone state – from a mixture of different structurally related compounds. </w:t>
      </w:r>
    </w:p>
    <w:p w14:paraId="49FB2EE4" w14:textId="7AA031F5" w:rsidR="00072896" w:rsidRPr="000D5AA9" w:rsidRDefault="00072896" w:rsidP="00072896">
      <w:pPr>
        <w:spacing w:before="120" w:after="0" w:line="480" w:lineRule="auto"/>
        <w:jc w:val="both"/>
        <w:rPr>
          <w:rFonts w:ascii="Arial" w:hAnsi="Arial" w:cs="Arial"/>
          <w:sz w:val="20"/>
          <w:szCs w:val="20"/>
        </w:rPr>
      </w:pPr>
      <w:r w:rsidRPr="000D5AA9">
        <w:rPr>
          <w:rFonts w:ascii="Arial" w:hAnsi="Arial" w:cs="Arial"/>
          <w:sz w:val="20"/>
          <w:szCs w:val="20"/>
        </w:rPr>
        <w:t xml:space="preserve">The emergence of complex, potentially information-carrying molecules by UV selection seems to be related to the so-called Landauer </w:t>
      </w:r>
      <w:r w:rsidR="00763A47" w:rsidRPr="000D5AA9">
        <w:rPr>
          <w:rFonts w:ascii="Arial" w:hAnsi="Arial" w:cs="Arial"/>
          <w:sz w:val="20"/>
          <w:szCs w:val="20"/>
        </w:rPr>
        <w:t xml:space="preserve">principle </w:t>
      </w:r>
      <w:r w:rsidR="0072273D" w:rsidRPr="000D5AA9">
        <w:rPr>
          <w:rFonts w:ascii="Arial" w:hAnsi="Arial" w:cs="Arial"/>
          <w:noProof/>
          <w:sz w:val="20"/>
          <w:szCs w:val="20"/>
        </w:rPr>
        <w:t>[257]</w:t>
      </w:r>
      <w:r w:rsidRPr="000D5AA9">
        <w:rPr>
          <w:rFonts w:ascii="Arial" w:hAnsi="Arial" w:cs="Arial"/>
          <w:sz w:val="20"/>
          <w:szCs w:val="20"/>
        </w:rPr>
        <w:t xml:space="preserve">. Landauer analyzed the thermal behavior of a physically realistic computer with a limited number of memory units and showed that information cannot be stored without expending energy. He found, however, that energy can be expended in two ways: either to store </w:t>
      </w:r>
      <w:r w:rsidRPr="000D5AA9">
        <w:rPr>
          <w:rFonts w:ascii="Arial" w:hAnsi="Arial" w:cs="Arial"/>
          <w:sz w:val="20"/>
          <w:szCs w:val="20"/>
        </w:rPr>
        <w:lastRenderedPageBreak/>
        <w:t xml:space="preserve">information in the empty memory units, or to "clean up" the previously filled but no longer needed memory units. Thus, energy can support the emergence of new information - aka increase in complexity - by dismantling the unneeded, less complex entities. In this respect, Landauer's formalism is consistent with our Monte-Carlo simulation, which used a limited number of building blocks </w:t>
      </w:r>
      <w:r w:rsidR="0072273D" w:rsidRPr="000D5AA9">
        <w:rPr>
          <w:rFonts w:ascii="Arial" w:hAnsi="Arial" w:cs="Arial"/>
          <w:noProof/>
          <w:sz w:val="20"/>
          <w:szCs w:val="20"/>
        </w:rPr>
        <w:t>[255]</w:t>
      </w:r>
      <w:r w:rsidRPr="000D5AA9">
        <w:rPr>
          <w:rFonts w:ascii="Arial" w:hAnsi="Arial" w:cs="Arial"/>
          <w:sz w:val="20"/>
          <w:szCs w:val="20"/>
        </w:rPr>
        <w:t xml:space="preserve">, as well as with the experiments from </w:t>
      </w:r>
      <w:r w:rsidR="0072273D" w:rsidRPr="000D5AA9">
        <w:rPr>
          <w:rFonts w:ascii="Arial" w:hAnsi="Arial" w:cs="Arial"/>
          <w:noProof/>
          <w:sz w:val="20"/>
          <w:szCs w:val="20"/>
        </w:rPr>
        <w:t>[136]</w:t>
      </w:r>
      <w:r w:rsidRPr="000D5AA9">
        <w:rPr>
          <w:rFonts w:ascii="Arial" w:hAnsi="Arial" w:cs="Arial"/>
          <w:sz w:val="20"/>
          <w:szCs w:val="20"/>
        </w:rPr>
        <w:t xml:space="preserve">, where the amount of chemicals in the flasks was obviously limited. </w:t>
      </w:r>
    </w:p>
    <w:p w14:paraId="4442BA71" w14:textId="4B3181CE" w:rsidR="00072896" w:rsidRPr="000D5AA9" w:rsidRDefault="00072896" w:rsidP="00072896">
      <w:pPr>
        <w:spacing w:before="120" w:after="0" w:line="480" w:lineRule="auto"/>
        <w:jc w:val="both"/>
        <w:rPr>
          <w:rFonts w:ascii="Arial" w:hAnsi="Arial" w:cs="Arial"/>
          <w:sz w:val="20"/>
          <w:szCs w:val="20"/>
        </w:rPr>
      </w:pPr>
      <w:r w:rsidRPr="000D5AA9">
        <w:rPr>
          <w:rFonts w:ascii="Arial" w:hAnsi="Arial" w:cs="Arial"/>
          <w:sz w:val="20"/>
          <w:szCs w:val="20"/>
        </w:rPr>
        <w:t xml:space="preserve">Therefore, the experimentally demonstrated UV-selection of activated natural 2',3'-n&gt;Ps </w:t>
      </w:r>
      <w:r w:rsidR="0072273D" w:rsidRPr="000D5AA9">
        <w:rPr>
          <w:rFonts w:ascii="Arial" w:hAnsi="Arial" w:cs="Arial"/>
          <w:noProof/>
          <w:sz w:val="20"/>
          <w:szCs w:val="20"/>
        </w:rPr>
        <w:t>[136]</w:t>
      </w:r>
      <w:r w:rsidRPr="000D5AA9">
        <w:rPr>
          <w:rFonts w:ascii="Arial" w:hAnsi="Arial" w:cs="Arial"/>
          <w:sz w:val="20"/>
          <w:szCs w:val="20"/>
        </w:rPr>
        <w:t xml:space="preserve">, as well as the results of our earlier modeling of UV effects on RNA-like polymers </w:t>
      </w:r>
      <w:r w:rsidR="0072273D" w:rsidRPr="000D5AA9">
        <w:rPr>
          <w:rFonts w:ascii="Arial" w:hAnsi="Arial" w:cs="Arial"/>
          <w:noProof/>
          <w:sz w:val="20"/>
          <w:szCs w:val="20"/>
        </w:rPr>
        <w:t>[255]</w:t>
      </w:r>
      <w:r w:rsidRPr="000D5AA9">
        <w:rPr>
          <w:rFonts w:ascii="Arial" w:hAnsi="Arial" w:cs="Arial"/>
          <w:sz w:val="20"/>
          <w:szCs w:val="20"/>
        </w:rPr>
        <w:t xml:space="preserve">, indicate that the emergence of activated nucleotides and their polymers on primordial Earth could have been driven by energy-consuming, selective disassembly of less "perfect" variants, in agreement with the insightful suggestion of Carl Sagan </w:t>
      </w:r>
      <w:r w:rsidR="0072273D" w:rsidRPr="000D5AA9">
        <w:rPr>
          <w:rFonts w:ascii="Arial" w:hAnsi="Arial" w:cs="Arial"/>
          <w:noProof/>
          <w:sz w:val="20"/>
          <w:szCs w:val="20"/>
        </w:rPr>
        <w:t>[254]</w:t>
      </w:r>
      <w:r w:rsidRPr="000D5AA9">
        <w:rPr>
          <w:rFonts w:ascii="Arial" w:hAnsi="Arial" w:cs="Arial"/>
          <w:sz w:val="20"/>
          <w:szCs w:val="20"/>
        </w:rPr>
        <w:t xml:space="preserve">. The Landauer formalism implies that the preferential accumulation of radiation-resistant – and therefore complex - activated 2',3'-n&gt;Ps </w:t>
      </w:r>
      <w:r w:rsidR="0072273D" w:rsidRPr="000D5AA9">
        <w:rPr>
          <w:rFonts w:ascii="Arial" w:hAnsi="Arial" w:cs="Arial"/>
          <w:noProof/>
          <w:sz w:val="20"/>
          <w:szCs w:val="20"/>
        </w:rPr>
        <w:t>[136]</w:t>
      </w:r>
      <w:r w:rsidRPr="000D5AA9">
        <w:rPr>
          <w:rFonts w:ascii="Arial" w:hAnsi="Arial" w:cs="Arial"/>
          <w:sz w:val="20"/>
          <w:szCs w:val="20"/>
        </w:rPr>
        <w:t xml:space="preserve"> was powered by the energy of UV light in accordance with the laws of thermodynamics.</w:t>
      </w:r>
    </w:p>
    <w:p w14:paraId="4EF7642E" w14:textId="77777777" w:rsidR="00072896" w:rsidRPr="000D5AA9" w:rsidRDefault="00072896" w:rsidP="00072896">
      <w:pPr>
        <w:spacing w:before="120" w:after="0" w:line="480" w:lineRule="auto"/>
        <w:jc w:val="both"/>
        <w:rPr>
          <w:rFonts w:ascii="Arial" w:hAnsi="Arial" w:cs="Arial"/>
          <w:sz w:val="20"/>
          <w:szCs w:val="20"/>
        </w:rPr>
      </w:pPr>
      <w:r w:rsidRPr="000D5AA9">
        <w:rPr>
          <w:rFonts w:ascii="Arial" w:hAnsi="Arial" w:cs="Arial"/>
          <w:sz w:val="20"/>
          <w:szCs w:val="20"/>
        </w:rPr>
        <w:t>Thus, complex molecules, even in their high-energy reactive states, may have emerged and accumulated at the expense of solar UV radiation even before the development of complex biological mechanisms for harnessing energy and directing it to synthetic reactions.</w:t>
      </w:r>
    </w:p>
    <w:p w14:paraId="03CB1E78" w14:textId="77777777" w:rsidR="00072896" w:rsidRPr="000D5AA9" w:rsidRDefault="00072896" w:rsidP="00072896">
      <w:pPr>
        <w:spacing w:before="120" w:after="0" w:line="480" w:lineRule="auto"/>
        <w:jc w:val="both"/>
        <w:rPr>
          <w:rFonts w:ascii="Arial" w:hAnsi="Arial" w:cs="Arial"/>
          <w:sz w:val="20"/>
          <w:szCs w:val="20"/>
        </w:rPr>
      </w:pPr>
      <w:bookmarkStart w:id="20" w:name="_Hlk109407455"/>
    </w:p>
    <w:p w14:paraId="225C8855" w14:textId="3376919D" w:rsidR="00072896" w:rsidRPr="000D5AA9" w:rsidRDefault="00105B01" w:rsidP="00072896">
      <w:pPr>
        <w:spacing w:before="120" w:after="0" w:line="480" w:lineRule="auto"/>
        <w:jc w:val="both"/>
        <w:rPr>
          <w:rFonts w:ascii="Arial" w:hAnsi="Arial" w:cs="Arial"/>
          <w:b/>
          <w:bCs/>
          <w:sz w:val="20"/>
          <w:szCs w:val="20"/>
        </w:rPr>
      </w:pPr>
      <w:bookmarkStart w:id="21" w:name="_Hlk109407498"/>
      <w:bookmarkEnd w:id="20"/>
      <w:r w:rsidRPr="000D5AA9">
        <w:rPr>
          <w:rFonts w:ascii="Arial" w:hAnsi="Arial" w:cs="Arial"/>
          <w:b/>
          <w:bCs/>
          <w:sz w:val="20"/>
          <w:szCs w:val="20"/>
        </w:rPr>
        <w:t>S</w:t>
      </w:r>
      <w:r w:rsidR="00072896" w:rsidRPr="000D5AA9">
        <w:rPr>
          <w:rFonts w:ascii="Arial" w:hAnsi="Arial" w:cs="Arial"/>
          <w:b/>
          <w:bCs/>
          <w:sz w:val="20"/>
          <w:szCs w:val="20"/>
        </w:rPr>
        <w:t>2.8.  Phenomenon of chemistry conservation and predominance of K</w:t>
      </w:r>
      <w:r w:rsidR="00072896" w:rsidRPr="000D5AA9">
        <w:rPr>
          <w:rFonts w:ascii="Arial" w:hAnsi="Arial" w:cs="Arial"/>
          <w:b/>
          <w:bCs/>
          <w:sz w:val="20"/>
          <w:szCs w:val="20"/>
          <w:vertAlign w:val="superscript"/>
        </w:rPr>
        <w:t>+</w:t>
      </w:r>
      <w:r w:rsidR="00072896" w:rsidRPr="000D5AA9">
        <w:rPr>
          <w:rFonts w:ascii="Arial" w:hAnsi="Arial" w:cs="Arial"/>
          <w:b/>
          <w:bCs/>
          <w:sz w:val="20"/>
          <w:szCs w:val="20"/>
        </w:rPr>
        <w:t xml:space="preserve"> over Na</w:t>
      </w:r>
      <w:r w:rsidR="00072896" w:rsidRPr="000D5AA9">
        <w:rPr>
          <w:rFonts w:ascii="Arial" w:hAnsi="Arial" w:cs="Arial"/>
          <w:b/>
          <w:bCs/>
          <w:sz w:val="20"/>
          <w:szCs w:val="20"/>
          <w:vertAlign w:val="superscript"/>
        </w:rPr>
        <w:t>+</w:t>
      </w:r>
      <w:r w:rsidR="00072896" w:rsidRPr="000D5AA9">
        <w:rPr>
          <w:rFonts w:ascii="Arial" w:hAnsi="Arial" w:cs="Arial"/>
          <w:b/>
          <w:bCs/>
          <w:sz w:val="20"/>
          <w:szCs w:val="20"/>
        </w:rPr>
        <w:t xml:space="preserve"> inside the cells (paradox of high intracellular potassium levels)</w:t>
      </w:r>
    </w:p>
    <w:p w14:paraId="08F20338" w14:textId="30E13BB9" w:rsidR="00105B01" w:rsidRPr="000D5AA9" w:rsidRDefault="00FA240B" w:rsidP="00105B01">
      <w:pPr>
        <w:autoSpaceDE w:val="0"/>
        <w:autoSpaceDN w:val="0"/>
        <w:adjustRightInd w:val="0"/>
        <w:spacing w:before="120" w:after="0" w:line="480" w:lineRule="auto"/>
        <w:jc w:val="both"/>
        <w:rPr>
          <w:rFonts w:ascii="Arial" w:hAnsi="Arial" w:cs="Arial"/>
          <w:color w:val="000000" w:themeColor="text1"/>
          <w:sz w:val="20"/>
          <w:szCs w:val="20"/>
        </w:rPr>
      </w:pPr>
      <w:r w:rsidRPr="000D5AA9">
        <w:rPr>
          <w:rFonts w:ascii="Arial" w:hAnsi="Arial" w:cs="Arial"/>
          <w:color w:val="000000" w:themeColor="text1"/>
          <w:sz w:val="20"/>
          <w:szCs w:val="20"/>
        </w:rPr>
        <w:t xml:space="preserve">Table S2.1 shows the difference between the concentration of inorganic constituents of seawater, the water of the ancient anoxic ocean, cellular cytoplasm, and extracellular media represented by the blood plasma, as compiled from </w:t>
      </w:r>
      <w:r w:rsidR="0072273D" w:rsidRPr="000D5AA9">
        <w:rPr>
          <w:rFonts w:ascii="Arial" w:hAnsi="Arial" w:cs="Arial"/>
          <w:noProof/>
          <w:color w:val="000000" w:themeColor="text1"/>
          <w:sz w:val="20"/>
          <w:szCs w:val="20"/>
        </w:rPr>
        <w:t>[258-266]</w:t>
      </w:r>
      <w:r w:rsidRPr="000D5AA9">
        <w:rPr>
          <w:rFonts w:ascii="Arial" w:hAnsi="Arial" w:cs="Arial"/>
          <w:color w:val="000000" w:themeColor="text1"/>
          <w:sz w:val="20"/>
          <w:szCs w:val="20"/>
        </w:rPr>
        <w:t>. Living cells contain much more phosphate (PO</w:t>
      </w:r>
      <w:r w:rsidRPr="000D5AA9">
        <w:rPr>
          <w:rFonts w:ascii="Arial" w:hAnsi="Arial" w:cs="Arial"/>
          <w:color w:val="000000" w:themeColor="text1"/>
          <w:sz w:val="20"/>
          <w:szCs w:val="20"/>
          <w:vertAlign w:val="subscript"/>
        </w:rPr>
        <w:t>4</w:t>
      </w:r>
      <w:r w:rsidRPr="000D5AA9">
        <w:rPr>
          <w:rFonts w:ascii="Arial" w:hAnsi="Arial" w:cs="Arial"/>
          <w:color w:val="000000" w:themeColor="text1"/>
          <w:sz w:val="20"/>
          <w:szCs w:val="20"/>
          <w:vertAlign w:val="superscript"/>
        </w:rPr>
        <w:t>3-</w:t>
      </w:r>
      <w:r w:rsidRPr="000D5AA9">
        <w:rPr>
          <w:rFonts w:ascii="Arial" w:hAnsi="Arial" w:cs="Arial"/>
          <w:color w:val="000000" w:themeColor="text1"/>
          <w:sz w:val="20"/>
          <w:szCs w:val="20"/>
        </w:rPr>
        <w:t>), potassium, magnesium</w:t>
      </w:r>
      <w:ins w:id="22" w:author="Armen Mulkidjanian" w:date="2024-06-19T14:26:00Z">
        <w:r w:rsidRPr="000D5AA9">
          <w:rPr>
            <w:rFonts w:ascii="Arial" w:hAnsi="Arial" w:cs="Arial"/>
            <w:color w:val="000000" w:themeColor="text1"/>
            <w:sz w:val="20"/>
            <w:szCs w:val="20"/>
          </w:rPr>
          <w:t>,</w:t>
        </w:r>
      </w:ins>
      <w:r w:rsidRPr="000D5AA9">
        <w:rPr>
          <w:rFonts w:ascii="Arial" w:hAnsi="Arial" w:cs="Arial"/>
          <w:color w:val="000000" w:themeColor="text1"/>
          <w:sz w:val="20"/>
          <w:szCs w:val="20"/>
        </w:rPr>
        <w:t xml:space="preserve"> and zinc than the media they reside in. In contrast, the intracellular concentrations of Na</w:t>
      </w:r>
      <w:r w:rsidRPr="000D5AA9">
        <w:rPr>
          <w:rFonts w:ascii="Arial" w:hAnsi="Arial" w:cs="Arial"/>
          <w:color w:val="000000" w:themeColor="text1"/>
          <w:sz w:val="20"/>
          <w:szCs w:val="20"/>
          <w:vertAlign w:val="superscript"/>
        </w:rPr>
        <w:t>+</w:t>
      </w:r>
      <w:r w:rsidRPr="000D5AA9">
        <w:rPr>
          <w:rFonts w:ascii="Arial" w:hAnsi="Arial" w:cs="Arial"/>
          <w:color w:val="000000" w:themeColor="text1"/>
          <w:sz w:val="20"/>
          <w:szCs w:val="20"/>
        </w:rPr>
        <w:t xml:space="preserve"> and Ca</w:t>
      </w:r>
      <w:r w:rsidRPr="000D5AA9">
        <w:rPr>
          <w:rFonts w:ascii="Arial" w:hAnsi="Arial" w:cs="Arial"/>
          <w:color w:val="000000" w:themeColor="text1"/>
          <w:sz w:val="20"/>
          <w:szCs w:val="20"/>
          <w:vertAlign w:val="superscript"/>
        </w:rPr>
        <w:t>+</w:t>
      </w:r>
      <w:r w:rsidRPr="000D5AA9">
        <w:rPr>
          <w:rFonts w:ascii="Arial" w:hAnsi="Arial" w:cs="Arial"/>
          <w:color w:val="000000" w:themeColor="text1"/>
          <w:sz w:val="20"/>
          <w:szCs w:val="20"/>
        </w:rPr>
        <w:t xml:space="preserve"> ions are usually much lower than in the environment. These characteristics are common to archaea, bacteria, and eukaryotes that </w:t>
      </w:r>
      <w:r w:rsidR="00CE2543" w:rsidRPr="000D5AA9">
        <w:rPr>
          <w:rFonts w:ascii="Arial" w:hAnsi="Arial" w:cs="Arial"/>
          <w:color w:val="000000" w:themeColor="text1"/>
          <w:sz w:val="20"/>
          <w:szCs w:val="20"/>
        </w:rPr>
        <w:t>split some 4 Ga</w:t>
      </w:r>
      <w:r w:rsidRPr="000D5AA9">
        <w:rPr>
          <w:rFonts w:ascii="Arial" w:hAnsi="Arial" w:cs="Arial"/>
          <w:color w:val="000000" w:themeColor="text1"/>
          <w:sz w:val="20"/>
          <w:szCs w:val="20"/>
        </w:rPr>
        <w:t xml:space="preserve"> ago</w:t>
      </w:r>
      <w:r w:rsidR="00B34604" w:rsidRPr="000D5AA9">
        <w:rPr>
          <w:rFonts w:ascii="Arial" w:hAnsi="Arial" w:cs="Arial"/>
          <w:color w:val="000000" w:themeColor="text1"/>
          <w:sz w:val="20"/>
          <w:szCs w:val="20"/>
        </w:rPr>
        <w:t xml:space="preserve"> (see Section S1.3)</w:t>
      </w:r>
      <w:r w:rsidRPr="000D5AA9">
        <w:rPr>
          <w:rFonts w:ascii="Arial" w:hAnsi="Arial" w:cs="Arial"/>
          <w:color w:val="000000" w:themeColor="text1"/>
          <w:sz w:val="20"/>
          <w:szCs w:val="20"/>
        </w:rPr>
        <w:t xml:space="preserve">.  </w:t>
      </w:r>
    </w:p>
    <w:p w14:paraId="02CB7C58" w14:textId="77777777" w:rsidR="00105B01" w:rsidRPr="000D5AA9" w:rsidRDefault="00105B01" w:rsidP="00105B01">
      <w:pPr>
        <w:autoSpaceDE w:val="0"/>
        <w:autoSpaceDN w:val="0"/>
        <w:adjustRightInd w:val="0"/>
        <w:spacing w:before="120" w:after="0" w:line="480" w:lineRule="auto"/>
        <w:jc w:val="both"/>
        <w:rPr>
          <w:rFonts w:ascii="Arial" w:hAnsi="Arial" w:cs="Arial"/>
          <w:color w:val="000000" w:themeColor="text1"/>
          <w:sz w:val="20"/>
          <w:szCs w:val="20"/>
        </w:rPr>
      </w:pPr>
    </w:p>
    <w:p w14:paraId="79628B85" w14:textId="77777777" w:rsidR="00BE2186" w:rsidRPr="000D5AA9" w:rsidRDefault="00BE2186">
      <w:pPr>
        <w:spacing w:after="160" w:line="259" w:lineRule="auto"/>
        <w:rPr>
          <w:rFonts w:ascii="Arial" w:hAnsi="Arial" w:cs="Arial"/>
          <w:color w:val="000000" w:themeColor="text1"/>
          <w:sz w:val="20"/>
          <w:szCs w:val="20"/>
        </w:rPr>
      </w:pPr>
      <w:r w:rsidRPr="000D5AA9">
        <w:rPr>
          <w:rFonts w:ascii="Arial" w:hAnsi="Arial" w:cs="Arial"/>
          <w:color w:val="000000" w:themeColor="text1"/>
          <w:sz w:val="20"/>
          <w:szCs w:val="20"/>
        </w:rPr>
        <w:br w:type="page"/>
      </w:r>
    </w:p>
    <w:p w14:paraId="42BE6CD9" w14:textId="023C0A2C" w:rsidR="00FA240B" w:rsidRPr="000D5AA9" w:rsidRDefault="00FA240B" w:rsidP="00105B01">
      <w:pPr>
        <w:autoSpaceDE w:val="0"/>
        <w:autoSpaceDN w:val="0"/>
        <w:adjustRightInd w:val="0"/>
        <w:spacing w:before="120" w:after="0"/>
        <w:jc w:val="both"/>
        <w:rPr>
          <w:rFonts w:ascii="Arial" w:hAnsi="Arial" w:cs="Arial"/>
          <w:color w:val="000000" w:themeColor="text1"/>
          <w:sz w:val="20"/>
          <w:szCs w:val="20"/>
        </w:rPr>
      </w:pPr>
      <w:r w:rsidRPr="000D5AA9">
        <w:rPr>
          <w:rFonts w:ascii="Arial" w:hAnsi="Arial" w:cs="Arial"/>
          <w:color w:val="000000" w:themeColor="text1"/>
          <w:sz w:val="20"/>
          <w:szCs w:val="20"/>
        </w:rPr>
        <w:lastRenderedPageBreak/>
        <w:t xml:space="preserve">Table S2.1. Molar concentration of life-relevant inorganic substances in different media. Data </w:t>
      </w:r>
      <w:proofErr w:type="gramStart"/>
      <w:r w:rsidRPr="000D5AA9">
        <w:rPr>
          <w:rFonts w:ascii="Arial" w:hAnsi="Arial" w:cs="Arial"/>
          <w:color w:val="000000" w:themeColor="text1"/>
          <w:sz w:val="20"/>
          <w:szCs w:val="20"/>
        </w:rPr>
        <w:t>are</w:t>
      </w:r>
      <w:proofErr w:type="gramEnd"/>
      <w:r w:rsidRPr="000D5AA9">
        <w:rPr>
          <w:rFonts w:ascii="Arial" w:hAnsi="Arial" w:cs="Arial"/>
          <w:color w:val="000000" w:themeColor="text1"/>
          <w:sz w:val="20"/>
          <w:szCs w:val="20"/>
        </w:rPr>
        <w:t xml:space="preserve"> compiled from refs. </w:t>
      </w:r>
      <w:r w:rsidR="0072273D" w:rsidRPr="000D5AA9">
        <w:rPr>
          <w:rFonts w:ascii="Arial" w:hAnsi="Arial" w:cs="Arial"/>
          <w:noProof/>
          <w:color w:val="000000" w:themeColor="text1"/>
          <w:sz w:val="20"/>
          <w:szCs w:val="20"/>
        </w:rPr>
        <w:t>[258-265,267]</w:t>
      </w:r>
      <w:r w:rsidRPr="000D5AA9">
        <w:rPr>
          <w:rFonts w:ascii="Arial" w:hAnsi="Arial" w:cs="Arial"/>
          <w:color w:val="000000" w:themeColor="text1"/>
          <w:sz w:val="20"/>
          <w:szCs w:val="20"/>
        </w:rPr>
        <w:t>.</w:t>
      </w:r>
    </w:p>
    <w:p w14:paraId="7D10537D" w14:textId="77777777" w:rsidR="00105B01" w:rsidRPr="000D5AA9" w:rsidRDefault="00105B01" w:rsidP="00105B01">
      <w:pPr>
        <w:autoSpaceDE w:val="0"/>
        <w:autoSpaceDN w:val="0"/>
        <w:adjustRightInd w:val="0"/>
        <w:spacing w:before="120" w:after="0"/>
        <w:jc w:val="both"/>
        <w:rPr>
          <w:rFonts w:ascii="Arial" w:hAnsi="Arial" w:cs="Arial"/>
          <w:color w:val="000000" w:themeColor="text1"/>
          <w:sz w:val="20"/>
          <w:szCs w:val="20"/>
        </w:rPr>
      </w:pPr>
    </w:p>
    <w:tbl>
      <w:tblPr>
        <w:tblStyle w:val="Tabellenraster"/>
        <w:tblW w:w="5000" w:type="pct"/>
        <w:tblLook w:val="04A0" w:firstRow="1" w:lastRow="0" w:firstColumn="1" w:lastColumn="0" w:noHBand="0" w:noVBand="1"/>
      </w:tblPr>
      <w:tblGrid>
        <w:gridCol w:w="1644"/>
        <w:gridCol w:w="2198"/>
        <w:gridCol w:w="1787"/>
        <w:gridCol w:w="1787"/>
        <w:gridCol w:w="1646"/>
      </w:tblGrid>
      <w:tr w:rsidR="00FA240B" w:rsidRPr="000D5AA9" w14:paraId="165E9093" w14:textId="77777777" w:rsidTr="001C648E">
        <w:tc>
          <w:tcPr>
            <w:tcW w:w="907" w:type="pct"/>
          </w:tcPr>
          <w:p w14:paraId="1E629667"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proofErr w:type="spellStart"/>
            <w:r w:rsidRPr="000D5AA9">
              <w:rPr>
                <w:rFonts w:ascii="Arial" w:hAnsi="Arial" w:cs="Arial"/>
                <w:color w:val="000000" w:themeColor="text1"/>
              </w:rPr>
              <w:t>Substance</w:t>
            </w:r>
            <w:proofErr w:type="spellEnd"/>
          </w:p>
        </w:tc>
        <w:tc>
          <w:tcPr>
            <w:tcW w:w="1213" w:type="pct"/>
          </w:tcPr>
          <w:p w14:paraId="4730B187"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proofErr w:type="spellStart"/>
            <w:r w:rsidRPr="000D5AA9">
              <w:rPr>
                <w:rFonts w:ascii="Arial" w:hAnsi="Arial" w:cs="Arial"/>
                <w:color w:val="000000" w:themeColor="text1"/>
              </w:rPr>
              <w:t>Cell</w:t>
            </w:r>
            <w:proofErr w:type="spellEnd"/>
            <w:r w:rsidRPr="000D5AA9">
              <w:rPr>
                <w:rFonts w:ascii="Arial" w:hAnsi="Arial" w:cs="Arial"/>
                <w:color w:val="000000" w:themeColor="text1"/>
              </w:rPr>
              <w:t xml:space="preserve"> </w:t>
            </w:r>
            <w:proofErr w:type="spellStart"/>
            <w:r w:rsidRPr="000D5AA9">
              <w:rPr>
                <w:rFonts w:ascii="Arial" w:hAnsi="Arial" w:cs="Arial"/>
                <w:color w:val="000000" w:themeColor="text1"/>
              </w:rPr>
              <w:t>cytoplasm</w:t>
            </w:r>
            <w:proofErr w:type="spellEnd"/>
            <w:r w:rsidRPr="000D5AA9">
              <w:rPr>
                <w:rFonts w:ascii="Arial" w:hAnsi="Arial" w:cs="Arial"/>
                <w:color w:val="000000" w:themeColor="text1"/>
              </w:rPr>
              <w:t xml:space="preserve"> </w:t>
            </w:r>
          </w:p>
        </w:tc>
        <w:tc>
          <w:tcPr>
            <w:tcW w:w="986" w:type="pct"/>
          </w:tcPr>
          <w:p w14:paraId="32176627"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r w:rsidRPr="000D5AA9">
              <w:rPr>
                <w:rFonts w:ascii="Arial" w:hAnsi="Arial" w:cs="Arial"/>
                <w:color w:val="000000" w:themeColor="text1"/>
              </w:rPr>
              <w:t xml:space="preserve">Blood </w:t>
            </w:r>
            <w:proofErr w:type="spellStart"/>
            <w:r w:rsidRPr="000D5AA9">
              <w:rPr>
                <w:rFonts w:ascii="Arial" w:hAnsi="Arial" w:cs="Arial"/>
                <w:color w:val="000000" w:themeColor="text1"/>
              </w:rPr>
              <w:t>plasma</w:t>
            </w:r>
            <w:proofErr w:type="spellEnd"/>
            <w:r w:rsidRPr="000D5AA9">
              <w:rPr>
                <w:rFonts w:ascii="Arial" w:hAnsi="Arial" w:cs="Arial"/>
                <w:color w:val="000000" w:themeColor="text1"/>
              </w:rPr>
              <w:t xml:space="preserve"> </w:t>
            </w:r>
          </w:p>
        </w:tc>
        <w:tc>
          <w:tcPr>
            <w:tcW w:w="986" w:type="pct"/>
          </w:tcPr>
          <w:p w14:paraId="46B6C567"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proofErr w:type="spellStart"/>
            <w:r w:rsidRPr="000D5AA9">
              <w:rPr>
                <w:rFonts w:ascii="Arial" w:hAnsi="Arial" w:cs="Arial"/>
                <w:color w:val="000000" w:themeColor="text1"/>
              </w:rPr>
              <w:t>Today’s</w:t>
            </w:r>
            <w:proofErr w:type="spellEnd"/>
            <w:r w:rsidRPr="000D5AA9">
              <w:rPr>
                <w:rFonts w:ascii="Arial" w:hAnsi="Arial" w:cs="Arial"/>
                <w:color w:val="000000" w:themeColor="text1"/>
              </w:rPr>
              <w:t xml:space="preserve"> </w:t>
            </w:r>
            <w:proofErr w:type="spellStart"/>
            <w:r w:rsidRPr="000D5AA9">
              <w:rPr>
                <w:rFonts w:ascii="Arial" w:hAnsi="Arial" w:cs="Arial"/>
                <w:color w:val="000000" w:themeColor="text1"/>
              </w:rPr>
              <w:t>sea</w:t>
            </w:r>
            <w:proofErr w:type="spellEnd"/>
            <w:r w:rsidRPr="000D5AA9">
              <w:rPr>
                <w:rFonts w:ascii="Arial" w:hAnsi="Arial" w:cs="Arial"/>
                <w:color w:val="000000" w:themeColor="text1"/>
              </w:rPr>
              <w:t xml:space="preserve"> </w:t>
            </w:r>
            <w:proofErr w:type="spellStart"/>
            <w:r w:rsidRPr="000D5AA9">
              <w:rPr>
                <w:rFonts w:ascii="Arial" w:hAnsi="Arial" w:cs="Arial"/>
                <w:color w:val="000000" w:themeColor="text1"/>
              </w:rPr>
              <w:t>water</w:t>
            </w:r>
            <w:proofErr w:type="spellEnd"/>
          </w:p>
        </w:tc>
        <w:tc>
          <w:tcPr>
            <w:tcW w:w="908" w:type="pct"/>
          </w:tcPr>
          <w:p w14:paraId="6CBFD516"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proofErr w:type="spellStart"/>
            <w:r w:rsidRPr="000D5AA9">
              <w:rPr>
                <w:rFonts w:ascii="Arial" w:hAnsi="Arial" w:cs="Arial"/>
                <w:color w:val="000000" w:themeColor="text1"/>
              </w:rPr>
              <w:t>Anoxic</w:t>
            </w:r>
            <w:proofErr w:type="spellEnd"/>
            <w:r w:rsidRPr="000D5AA9">
              <w:rPr>
                <w:rFonts w:ascii="Arial" w:hAnsi="Arial" w:cs="Arial"/>
                <w:color w:val="000000" w:themeColor="text1"/>
              </w:rPr>
              <w:t xml:space="preserve">, </w:t>
            </w:r>
            <w:proofErr w:type="spellStart"/>
            <w:r w:rsidRPr="000D5AA9">
              <w:rPr>
                <w:rFonts w:ascii="Arial" w:hAnsi="Arial" w:cs="Arial"/>
                <w:color w:val="000000" w:themeColor="text1"/>
              </w:rPr>
              <w:t>sulfidic</w:t>
            </w:r>
            <w:proofErr w:type="spellEnd"/>
            <w:r w:rsidRPr="000D5AA9">
              <w:rPr>
                <w:rFonts w:ascii="Arial" w:hAnsi="Arial" w:cs="Arial"/>
                <w:color w:val="000000" w:themeColor="text1"/>
              </w:rPr>
              <w:t xml:space="preserve"> </w:t>
            </w:r>
            <w:proofErr w:type="spellStart"/>
            <w:r w:rsidRPr="000D5AA9">
              <w:rPr>
                <w:rFonts w:ascii="Arial" w:hAnsi="Arial" w:cs="Arial"/>
                <w:color w:val="000000" w:themeColor="text1"/>
              </w:rPr>
              <w:t>ocean</w:t>
            </w:r>
            <w:proofErr w:type="spellEnd"/>
            <w:r w:rsidRPr="000D5AA9">
              <w:rPr>
                <w:rFonts w:ascii="Arial" w:hAnsi="Arial" w:cs="Arial"/>
                <w:color w:val="000000" w:themeColor="text1"/>
              </w:rPr>
              <w:t xml:space="preserve"> </w:t>
            </w:r>
          </w:p>
        </w:tc>
      </w:tr>
      <w:tr w:rsidR="00FA240B" w:rsidRPr="000D5AA9" w14:paraId="287A83ED" w14:textId="77777777" w:rsidTr="001C648E">
        <w:tc>
          <w:tcPr>
            <w:tcW w:w="907" w:type="pct"/>
          </w:tcPr>
          <w:p w14:paraId="44DD1A50"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proofErr w:type="gramStart"/>
            <w:r w:rsidRPr="000D5AA9">
              <w:rPr>
                <w:rFonts w:ascii="Arial" w:hAnsi="Arial" w:cs="Arial"/>
                <w:color w:val="000000" w:themeColor="text1"/>
              </w:rPr>
              <w:t>Na</w:t>
            </w:r>
            <w:proofErr w:type="gramEnd"/>
            <w:r w:rsidRPr="000D5AA9">
              <w:rPr>
                <w:rFonts w:ascii="Arial" w:hAnsi="Arial" w:cs="Arial"/>
                <w:color w:val="000000" w:themeColor="text1"/>
              </w:rPr>
              <w:t>+</w:t>
            </w:r>
          </w:p>
        </w:tc>
        <w:tc>
          <w:tcPr>
            <w:tcW w:w="1213" w:type="pct"/>
          </w:tcPr>
          <w:p w14:paraId="714750C4"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r w:rsidRPr="000D5AA9">
              <w:rPr>
                <w:rFonts w:ascii="Arial" w:hAnsi="Arial" w:cs="Arial"/>
                <w:color w:val="000000" w:themeColor="text1"/>
              </w:rPr>
              <w:t>0.014</w:t>
            </w:r>
          </w:p>
        </w:tc>
        <w:tc>
          <w:tcPr>
            <w:tcW w:w="986" w:type="pct"/>
          </w:tcPr>
          <w:p w14:paraId="57F26A02"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r w:rsidRPr="000D5AA9">
              <w:rPr>
                <w:rFonts w:ascii="Arial" w:hAnsi="Arial" w:cs="Arial"/>
                <w:color w:val="000000" w:themeColor="text1"/>
              </w:rPr>
              <w:t>0.142</w:t>
            </w:r>
          </w:p>
        </w:tc>
        <w:tc>
          <w:tcPr>
            <w:tcW w:w="986" w:type="pct"/>
          </w:tcPr>
          <w:p w14:paraId="09D9C3D8"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r w:rsidRPr="000D5AA9">
              <w:rPr>
                <w:rFonts w:ascii="Arial" w:hAnsi="Arial" w:cs="Arial"/>
                <w:color w:val="000000" w:themeColor="text1"/>
              </w:rPr>
              <w:t>0.4</w:t>
            </w:r>
          </w:p>
        </w:tc>
        <w:tc>
          <w:tcPr>
            <w:tcW w:w="908" w:type="pct"/>
          </w:tcPr>
          <w:p w14:paraId="023AE547"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r w:rsidRPr="000D5AA9">
              <w:rPr>
                <w:rFonts w:ascii="Arial" w:hAnsi="Arial" w:cs="Arial"/>
                <w:color w:val="000000" w:themeColor="text1"/>
              </w:rPr>
              <w:t>&gt; 0.4</w:t>
            </w:r>
          </w:p>
        </w:tc>
      </w:tr>
      <w:tr w:rsidR="00FA240B" w:rsidRPr="000D5AA9" w14:paraId="0D22C4B7" w14:textId="77777777" w:rsidTr="001C648E">
        <w:tc>
          <w:tcPr>
            <w:tcW w:w="907" w:type="pct"/>
          </w:tcPr>
          <w:p w14:paraId="7F23D83D"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r w:rsidRPr="000D5AA9">
              <w:rPr>
                <w:rFonts w:ascii="Arial" w:hAnsi="Arial" w:cs="Arial"/>
                <w:color w:val="000000" w:themeColor="text1"/>
              </w:rPr>
              <w:t>K+</w:t>
            </w:r>
          </w:p>
        </w:tc>
        <w:tc>
          <w:tcPr>
            <w:tcW w:w="1213" w:type="pct"/>
          </w:tcPr>
          <w:p w14:paraId="1D2B9566"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r w:rsidRPr="000D5AA9">
              <w:rPr>
                <w:rFonts w:ascii="Arial" w:hAnsi="Arial" w:cs="Arial"/>
                <w:color w:val="000000" w:themeColor="text1"/>
              </w:rPr>
              <w:t>0.1</w:t>
            </w:r>
          </w:p>
        </w:tc>
        <w:tc>
          <w:tcPr>
            <w:tcW w:w="986" w:type="pct"/>
          </w:tcPr>
          <w:p w14:paraId="2C0F19A3"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r w:rsidRPr="000D5AA9">
              <w:rPr>
                <w:rFonts w:ascii="Arial" w:hAnsi="Arial" w:cs="Arial"/>
                <w:color w:val="000000" w:themeColor="text1"/>
              </w:rPr>
              <w:t>0.005</w:t>
            </w:r>
          </w:p>
        </w:tc>
        <w:tc>
          <w:tcPr>
            <w:tcW w:w="986" w:type="pct"/>
          </w:tcPr>
          <w:p w14:paraId="5A5742CD"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r w:rsidRPr="000D5AA9">
              <w:rPr>
                <w:rFonts w:ascii="Arial" w:hAnsi="Arial" w:cs="Arial"/>
                <w:color w:val="000000" w:themeColor="text1"/>
              </w:rPr>
              <w:t>0.01</w:t>
            </w:r>
          </w:p>
        </w:tc>
        <w:tc>
          <w:tcPr>
            <w:tcW w:w="908" w:type="pct"/>
          </w:tcPr>
          <w:p w14:paraId="60AAA257"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r w:rsidRPr="000D5AA9">
              <w:rPr>
                <w:rFonts w:ascii="Arial" w:hAnsi="Arial" w:cs="Arial"/>
                <w:color w:val="000000" w:themeColor="text1"/>
              </w:rPr>
              <w:t>~0.01</w:t>
            </w:r>
          </w:p>
        </w:tc>
      </w:tr>
      <w:tr w:rsidR="00FA240B" w:rsidRPr="000D5AA9" w14:paraId="153AF770" w14:textId="77777777" w:rsidTr="001C648E">
        <w:tc>
          <w:tcPr>
            <w:tcW w:w="907" w:type="pct"/>
          </w:tcPr>
          <w:p w14:paraId="09E1638B"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r w:rsidRPr="000D5AA9">
              <w:rPr>
                <w:rFonts w:ascii="Arial" w:hAnsi="Arial" w:cs="Arial"/>
                <w:color w:val="000000" w:themeColor="text1"/>
              </w:rPr>
              <w:t>Mg</w:t>
            </w:r>
            <w:r w:rsidRPr="000D5AA9">
              <w:rPr>
                <w:rFonts w:ascii="Arial" w:hAnsi="Arial" w:cs="Arial"/>
                <w:color w:val="000000" w:themeColor="text1"/>
                <w:vertAlign w:val="superscript"/>
              </w:rPr>
              <w:t>2+</w:t>
            </w:r>
          </w:p>
        </w:tc>
        <w:tc>
          <w:tcPr>
            <w:tcW w:w="1213" w:type="pct"/>
          </w:tcPr>
          <w:p w14:paraId="26B494C7"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r w:rsidRPr="000D5AA9">
              <w:rPr>
                <w:rFonts w:ascii="Arial" w:hAnsi="Arial" w:cs="Arial"/>
                <w:color w:val="000000" w:themeColor="text1"/>
              </w:rPr>
              <w:t>0.1-0.01 (</w:t>
            </w:r>
            <w:proofErr w:type="spellStart"/>
            <w:r w:rsidRPr="000D5AA9">
              <w:rPr>
                <w:rFonts w:ascii="Arial" w:hAnsi="Arial" w:cs="Arial"/>
                <w:color w:val="000000" w:themeColor="text1"/>
              </w:rPr>
              <w:t>mostly</w:t>
            </w:r>
            <w:proofErr w:type="spellEnd"/>
            <w:r w:rsidRPr="000D5AA9">
              <w:rPr>
                <w:rFonts w:ascii="Arial" w:hAnsi="Arial" w:cs="Arial"/>
                <w:color w:val="000000" w:themeColor="text1"/>
              </w:rPr>
              <w:t xml:space="preserve"> </w:t>
            </w:r>
            <w:proofErr w:type="spellStart"/>
            <w:r w:rsidRPr="000D5AA9">
              <w:rPr>
                <w:rFonts w:ascii="Arial" w:hAnsi="Arial" w:cs="Arial"/>
                <w:color w:val="000000" w:themeColor="text1"/>
              </w:rPr>
              <w:t>bound</w:t>
            </w:r>
            <w:proofErr w:type="spellEnd"/>
            <w:r w:rsidRPr="000D5AA9">
              <w:rPr>
                <w:rFonts w:ascii="Arial" w:hAnsi="Arial" w:cs="Arial"/>
                <w:color w:val="000000" w:themeColor="text1"/>
              </w:rPr>
              <w:t>)</w:t>
            </w:r>
          </w:p>
        </w:tc>
        <w:tc>
          <w:tcPr>
            <w:tcW w:w="986" w:type="pct"/>
          </w:tcPr>
          <w:p w14:paraId="78BC627E"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r w:rsidRPr="000D5AA9">
              <w:rPr>
                <w:rFonts w:ascii="Arial" w:hAnsi="Arial" w:cs="Arial"/>
                <w:color w:val="000000" w:themeColor="text1"/>
              </w:rPr>
              <w:t>0.0015</w:t>
            </w:r>
          </w:p>
        </w:tc>
        <w:tc>
          <w:tcPr>
            <w:tcW w:w="986" w:type="pct"/>
          </w:tcPr>
          <w:p w14:paraId="6E1B718F"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r w:rsidRPr="000D5AA9">
              <w:rPr>
                <w:rFonts w:ascii="Arial" w:hAnsi="Arial" w:cs="Arial"/>
                <w:color w:val="000000" w:themeColor="text1"/>
              </w:rPr>
              <w:t>0.05</w:t>
            </w:r>
          </w:p>
        </w:tc>
        <w:tc>
          <w:tcPr>
            <w:tcW w:w="908" w:type="pct"/>
          </w:tcPr>
          <w:p w14:paraId="2DE06978"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r w:rsidRPr="000D5AA9">
              <w:rPr>
                <w:rFonts w:ascii="Arial" w:hAnsi="Arial" w:cs="Arial"/>
                <w:color w:val="000000" w:themeColor="text1"/>
              </w:rPr>
              <w:t>~0.01</w:t>
            </w:r>
          </w:p>
        </w:tc>
      </w:tr>
      <w:tr w:rsidR="00FA240B" w:rsidRPr="000D5AA9" w14:paraId="7D625EA0" w14:textId="77777777" w:rsidTr="001C648E">
        <w:tc>
          <w:tcPr>
            <w:tcW w:w="907" w:type="pct"/>
          </w:tcPr>
          <w:p w14:paraId="12334B2C"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r w:rsidRPr="000D5AA9">
              <w:rPr>
                <w:rFonts w:ascii="Arial" w:hAnsi="Arial" w:cs="Arial"/>
                <w:color w:val="000000" w:themeColor="text1"/>
              </w:rPr>
              <w:t>Ca</w:t>
            </w:r>
            <w:r w:rsidRPr="000D5AA9">
              <w:rPr>
                <w:rFonts w:ascii="Arial" w:hAnsi="Arial" w:cs="Arial"/>
                <w:color w:val="000000" w:themeColor="text1"/>
                <w:vertAlign w:val="superscript"/>
              </w:rPr>
              <w:t>2+</w:t>
            </w:r>
          </w:p>
        </w:tc>
        <w:tc>
          <w:tcPr>
            <w:tcW w:w="1213" w:type="pct"/>
          </w:tcPr>
          <w:p w14:paraId="54D79566"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r w:rsidRPr="000D5AA9">
              <w:rPr>
                <w:rFonts w:ascii="Arial" w:hAnsi="Arial" w:cs="Arial"/>
                <w:color w:val="000000" w:themeColor="text1"/>
              </w:rPr>
              <w:t>10</w:t>
            </w:r>
            <w:r w:rsidRPr="000D5AA9">
              <w:rPr>
                <w:rFonts w:ascii="Arial" w:hAnsi="Arial" w:cs="Arial"/>
                <w:color w:val="000000" w:themeColor="text1"/>
                <w:vertAlign w:val="superscript"/>
              </w:rPr>
              <w:t>-7</w:t>
            </w:r>
            <w:r w:rsidRPr="000D5AA9">
              <w:rPr>
                <w:rFonts w:ascii="Arial" w:hAnsi="Arial" w:cs="Arial"/>
                <w:color w:val="000000" w:themeColor="text1"/>
              </w:rPr>
              <w:t>÷10</w:t>
            </w:r>
            <w:r w:rsidRPr="000D5AA9">
              <w:rPr>
                <w:rFonts w:ascii="Arial" w:hAnsi="Arial" w:cs="Arial"/>
                <w:color w:val="000000" w:themeColor="text1"/>
                <w:vertAlign w:val="superscript"/>
              </w:rPr>
              <w:t>-6</w:t>
            </w:r>
            <w:r w:rsidRPr="000D5AA9">
              <w:rPr>
                <w:rFonts w:ascii="Arial" w:hAnsi="Arial" w:cs="Arial"/>
                <w:color w:val="000000" w:themeColor="text1"/>
              </w:rPr>
              <w:t xml:space="preserve"> (</w:t>
            </w:r>
            <w:proofErr w:type="spellStart"/>
            <w:r w:rsidRPr="000D5AA9">
              <w:rPr>
                <w:rFonts w:ascii="Arial" w:hAnsi="Arial" w:cs="Arial"/>
                <w:color w:val="000000" w:themeColor="text1"/>
              </w:rPr>
              <w:t>free</w:t>
            </w:r>
            <w:proofErr w:type="spellEnd"/>
            <w:r w:rsidRPr="000D5AA9">
              <w:rPr>
                <w:rFonts w:ascii="Arial" w:hAnsi="Arial" w:cs="Arial"/>
                <w:color w:val="000000" w:themeColor="text1"/>
              </w:rPr>
              <w:t>)</w:t>
            </w:r>
          </w:p>
          <w:p w14:paraId="6D8B4FA8"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r w:rsidRPr="000D5AA9">
              <w:rPr>
                <w:rFonts w:ascii="Arial" w:hAnsi="Arial" w:cs="Arial"/>
                <w:color w:val="000000" w:themeColor="text1"/>
              </w:rPr>
              <w:t>10</w:t>
            </w:r>
            <w:r w:rsidRPr="000D5AA9">
              <w:rPr>
                <w:rFonts w:ascii="Arial" w:hAnsi="Arial" w:cs="Arial"/>
                <w:color w:val="000000" w:themeColor="text1"/>
                <w:vertAlign w:val="superscript"/>
              </w:rPr>
              <w:t>-3</w:t>
            </w:r>
            <w:r w:rsidRPr="000D5AA9">
              <w:rPr>
                <w:rFonts w:ascii="Arial" w:hAnsi="Arial" w:cs="Arial"/>
                <w:color w:val="000000" w:themeColor="text1"/>
              </w:rPr>
              <w:t xml:space="preserve"> (</w:t>
            </w:r>
            <w:proofErr w:type="spellStart"/>
            <w:r w:rsidRPr="000D5AA9">
              <w:rPr>
                <w:rFonts w:ascii="Arial" w:hAnsi="Arial" w:cs="Arial"/>
                <w:color w:val="000000" w:themeColor="text1"/>
              </w:rPr>
              <w:t>bound</w:t>
            </w:r>
            <w:proofErr w:type="spellEnd"/>
            <w:r w:rsidRPr="000D5AA9">
              <w:rPr>
                <w:rFonts w:ascii="Arial" w:hAnsi="Arial" w:cs="Arial"/>
                <w:color w:val="000000" w:themeColor="text1"/>
              </w:rPr>
              <w:t>)</w:t>
            </w:r>
          </w:p>
        </w:tc>
        <w:tc>
          <w:tcPr>
            <w:tcW w:w="986" w:type="pct"/>
          </w:tcPr>
          <w:p w14:paraId="147BC590"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r w:rsidRPr="000D5AA9">
              <w:rPr>
                <w:rFonts w:ascii="Arial" w:hAnsi="Arial" w:cs="Arial"/>
                <w:color w:val="000000" w:themeColor="text1"/>
              </w:rPr>
              <w:t>0.002</w:t>
            </w:r>
          </w:p>
        </w:tc>
        <w:tc>
          <w:tcPr>
            <w:tcW w:w="986" w:type="pct"/>
          </w:tcPr>
          <w:p w14:paraId="6B56DD95"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r w:rsidRPr="000D5AA9">
              <w:rPr>
                <w:rFonts w:ascii="Arial" w:hAnsi="Arial" w:cs="Arial"/>
                <w:color w:val="000000" w:themeColor="text1"/>
              </w:rPr>
              <w:t>0.01</w:t>
            </w:r>
          </w:p>
        </w:tc>
        <w:tc>
          <w:tcPr>
            <w:tcW w:w="908" w:type="pct"/>
          </w:tcPr>
          <w:p w14:paraId="7E7F86C6"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r w:rsidRPr="000D5AA9">
              <w:rPr>
                <w:rFonts w:ascii="Arial" w:hAnsi="Arial" w:cs="Arial"/>
                <w:color w:val="000000" w:themeColor="text1"/>
              </w:rPr>
              <w:t>~0.001</w:t>
            </w:r>
          </w:p>
        </w:tc>
      </w:tr>
      <w:tr w:rsidR="00FA240B" w:rsidRPr="000D5AA9" w14:paraId="6737991B" w14:textId="77777777" w:rsidTr="001C648E">
        <w:tc>
          <w:tcPr>
            <w:tcW w:w="907" w:type="pct"/>
          </w:tcPr>
          <w:p w14:paraId="41D51457"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r w:rsidRPr="000D5AA9">
              <w:rPr>
                <w:rFonts w:ascii="Arial" w:hAnsi="Arial" w:cs="Arial"/>
                <w:color w:val="000000" w:themeColor="text1"/>
              </w:rPr>
              <w:t>Zn</w:t>
            </w:r>
            <w:r w:rsidRPr="000D5AA9">
              <w:rPr>
                <w:rFonts w:ascii="Arial" w:hAnsi="Arial" w:cs="Arial"/>
                <w:color w:val="000000" w:themeColor="text1"/>
                <w:vertAlign w:val="superscript"/>
              </w:rPr>
              <w:t>2+</w:t>
            </w:r>
          </w:p>
        </w:tc>
        <w:tc>
          <w:tcPr>
            <w:tcW w:w="1213" w:type="pct"/>
          </w:tcPr>
          <w:p w14:paraId="267A1CF5"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r w:rsidRPr="000D5AA9">
              <w:rPr>
                <w:rFonts w:ascii="Arial" w:hAnsi="Arial" w:cs="Arial"/>
                <w:color w:val="000000" w:themeColor="text1"/>
              </w:rPr>
              <w:t>10</w:t>
            </w:r>
            <w:r w:rsidRPr="000D5AA9">
              <w:rPr>
                <w:rFonts w:ascii="Arial" w:hAnsi="Arial" w:cs="Arial"/>
                <w:color w:val="000000" w:themeColor="text1"/>
                <w:vertAlign w:val="superscript"/>
              </w:rPr>
              <w:t>-3</w:t>
            </w:r>
            <w:r w:rsidRPr="000D5AA9">
              <w:rPr>
                <w:rFonts w:ascii="Arial" w:hAnsi="Arial" w:cs="Arial"/>
                <w:color w:val="000000" w:themeColor="text1"/>
              </w:rPr>
              <w:t xml:space="preserve"> </w:t>
            </w:r>
            <w:proofErr w:type="spellStart"/>
            <w:r w:rsidRPr="000D5AA9">
              <w:rPr>
                <w:rFonts w:ascii="Arial" w:hAnsi="Arial" w:cs="Arial"/>
                <w:color w:val="000000" w:themeColor="text1"/>
              </w:rPr>
              <w:t>to</w:t>
            </w:r>
            <w:proofErr w:type="spellEnd"/>
            <w:r w:rsidRPr="000D5AA9">
              <w:rPr>
                <w:rFonts w:ascii="Arial" w:hAnsi="Arial" w:cs="Arial"/>
                <w:color w:val="000000" w:themeColor="text1"/>
              </w:rPr>
              <w:t xml:space="preserve"> 10</w:t>
            </w:r>
            <w:r w:rsidRPr="000D5AA9">
              <w:rPr>
                <w:rFonts w:ascii="Arial" w:hAnsi="Arial" w:cs="Arial"/>
                <w:color w:val="000000" w:themeColor="text1"/>
                <w:vertAlign w:val="superscript"/>
              </w:rPr>
              <w:t>-4</w:t>
            </w:r>
          </w:p>
        </w:tc>
        <w:tc>
          <w:tcPr>
            <w:tcW w:w="986" w:type="pct"/>
          </w:tcPr>
          <w:p w14:paraId="35B5A431"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r w:rsidRPr="000D5AA9">
              <w:rPr>
                <w:rFonts w:ascii="Arial" w:hAnsi="Arial" w:cs="Arial"/>
                <w:color w:val="000000" w:themeColor="text1"/>
              </w:rPr>
              <w:t>1.0-1.5 × 10</w:t>
            </w:r>
            <w:r w:rsidRPr="000D5AA9">
              <w:rPr>
                <w:rFonts w:ascii="Arial" w:hAnsi="Arial" w:cs="Arial"/>
                <w:color w:val="000000" w:themeColor="text1"/>
                <w:vertAlign w:val="superscript"/>
              </w:rPr>
              <w:t>-5</w:t>
            </w:r>
          </w:p>
        </w:tc>
        <w:tc>
          <w:tcPr>
            <w:tcW w:w="986" w:type="pct"/>
          </w:tcPr>
          <w:p w14:paraId="1468C6B1"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r w:rsidRPr="000D5AA9">
              <w:rPr>
                <w:rFonts w:ascii="Arial" w:hAnsi="Arial" w:cs="Arial"/>
                <w:color w:val="000000" w:themeColor="text1"/>
              </w:rPr>
              <w:t>10</w:t>
            </w:r>
            <w:r w:rsidRPr="000D5AA9">
              <w:rPr>
                <w:rFonts w:ascii="Arial" w:hAnsi="Arial" w:cs="Arial"/>
                <w:color w:val="000000" w:themeColor="text1"/>
                <w:vertAlign w:val="superscript"/>
              </w:rPr>
              <w:t>-8</w:t>
            </w:r>
          </w:p>
        </w:tc>
        <w:tc>
          <w:tcPr>
            <w:tcW w:w="908" w:type="pct"/>
          </w:tcPr>
          <w:p w14:paraId="129B3471"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r w:rsidRPr="000D5AA9">
              <w:rPr>
                <w:rFonts w:ascii="Arial" w:hAnsi="Arial" w:cs="Arial"/>
                <w:color w:val="000000" w:themeColor="text1"/>
              </w:rPr>
              <w:t>10</w:t>
            </w:r>
            <w:r w:rsidRPr="000D5AA9">
              <w:rPr>
                <w:rFonts w:ascii="Arial" w:hAnsi="Arial" w:cs="Arial"/>
                <w:color w:val="000000" w:themeColor="text1"/>
                <w:vertAlign w:val="superscript"/>
              </w:rPr>
              <w:t>-15</w:t>
            </w:r>
            <w:r w:rsidRPr="000D5AA9">
              <w:rPr>
                <w:rFonts w:ascii="Arial" w:hAnsi="Arial" w:cs="Arial"/>
                <w:color w:val="000000" w:themeColor="text1"/>
              </w:rPr>
              <w:t xml:space="preserve"> ÷ 10</w:t>
            </w:r>
            <w:r w:rsidRPr="000D5AA9">
              <w:rPr>
                <w:rFonts w:ascii="Arial" w:hAnsi="Arial" w:cs="Arial"/>
                <w:color w:val="000000" w:themeColor="text1"/>
                <w:vertAlign w:val="superscript"/>
              </w:rPr>
              <w:t>-12</w:t>
            </w:r>
          </w:p>
        </w:tc>
      </w:tr>
      <w:tr w:rsidR="00FA240B" w:rsidRPr="000D5AA9" w14:paraId="11CA01BD" w14:textId="77777777" w:rsidTr="001C648E">
        <w:tc>
          <w:tcPr>
            <w:tcW w:w="907" w:type="pct"/>
          </w:tcPr>
          <w:p w14:paraId="5AF99AA4"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proofErr w:type="spellStart"/>
            <w:r w:rsidRPr="000D5AA9">
              <w:rPr>
                <w:rFonts w:ascii="Arial" w:hAnsi="Arial" w:cs="Arial"/>
                <w:color w:val="000000" w:themeColor="text1"/>
              </w:rPr>
              <w:t>Fe</w:t>
            </w:r>
            <w:proofErr w:type="spellEnd"/>
          </w:p>
        </w:tc>
        <w:tc>
          <w:tcPr>
            <w:tcW w:w="1213" w:type="pct"/>
          </w:tcPr>
          <w:p w14:paraId="34AE6CC1"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r w:rsidRPr="000D5AA9">
              <w:rPr>
                <w:rFonts w:ascii="Arial" w:hAnsi="Arial" w:cs="Arial"/>
                <w:color w:val="000000" w:themeColor="text1"/>
              </w:rPr>
              <w:t>10</w:t>
            </w:r>
            <w:r w:rsidRPr="000D5AA9">
              <w:rPr>
                <w:rFonts w:ascii="Arial" w:hAnsi="Arial" w:cs="Arial"/>
                <w:color w:val="000000" w:themeColor="text1"/>
                <w:vertAlign w:val="superscript"/>
              </w:rPr>
              <w:t>-3</w:t>
            </w:r>
            <w:r w:rsidRPr="000D5AA9">
              <w:rPr>
                <w:rFonts w:ascii="Arial" w:hAnsi="Arial" w:cs="Arial"/>
                <w:color w:val="000000" w:themeColor="text1"/>
              </w:rPr>
              <w:t xml:space="preserve"> </w:t>
            </w:r>
            <w:proofErr w:type="spellStart"/>
            <w:r w:rsidRPr="000D5AA9">
              <w:rPr>
                <w:rFonts w:ascii="Arial" w:hAnsi="Arial" w:cs="Arial"/>
                <w:color w:val="000000" w:themeColor="text1"/>
              </w:rPr>
              <w:t>to</w:t>
            </w:r>
            <w:proofErr w:type="spellEnd"/>
            <w:r w:rsidRPr="000D5AA9">
              <w:rPr>
                <w:rFonts w:ascii="Arial" w:hAnsi="Arial" w:cs="Arial"/>
                <w:color w:val="000000" w:themeColor="text1"/>
              </w:rPr>
              <w:t xml:space="preserve"> 10</w:t>
            </w:r>
            <w:r w:rsidRPr="000D5AA9">
              <w:rPr>
                <w:rFonts w:ascii="Arial" w:hAnsi="Arial" w:cs="Arial"/>
                <w:color w:val="000000" w:themeColor="text1"/>
                <w:vertAlign w:val="superscript"/>
              </w:rPr>
              <w:t>-4</w:t>
            </w:r>
          </w:p>
        </w:tc>
        <w:tc>
          <w:tcPr>
            <w:tcW w:w="986" w:type="pct"/>
          </w:tcPr>
          <w:p w14:paraId="228F0686"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r w:rsidRPr="000D5AA9">
              <w:rPr>
                <w:rFonts w:ascii="Arial" w:hAnsi="Arial" w:cs="Arial"/>
                <w:color w:val="000000" w:themeColor="text1"/>
              </w:rPr>
              <w:t>0.0015 (</w:t>
            </w:r>
            <w:proofErr w:type="spellStart"/>
            <w:r w:rsidRPr="000D5AA9">
              <w:rPr>
                <w:rFonts w:ascii="Arial" w:hAnsi="Arial" w:cs="Arial"/>
                <w:color w:val="000000" w:themeColor="text1"/>
              </w:rPr>
              <w:t>transferrin-bound</w:t>
            </w:r>
            <w:proofErr w:type="spellEnd"/>
            <w:r w:rsidRPr="000D5AA9">
              <w:rPr>
                <w:rFonts w:ascii="Arial" w:hAnsi="Arial" w:cs="Arial"/>
                <w:color w:val="000000" w:themeColor="text1"/>
              </w:rPr>
              <w:t>)</w:t>
            </w:r>
          </w:p>
        </w:tc>
        <w:tc>
          <w:tcPr>
            <w:tcW w:w="986" w:type="pct"/>
          </w:tcPr>
          <w:p w14:paraId="63FA176C"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r w:rsidRPr="000D5AA9">
              <w:rPr>
                <w:rFonts w:ascii="Arial" w:hAnsi="Arial" w:cs="Arial"/>
                <w:color w:val="000000" w:themeColor="text1"/>
              </w:rPr>
              <w:t>10</w:t>
            </w:r>
            <w:r w:rsidRPr="000D5AA9">
              <w:rPr>
                <w:rFonts w:ascii="Arial" w:hAnsi="Arial" w:cs="Arial"/>
                <w:color w:val="000000" w:themeColor="text1"/>
                <w:vertAlign w:val="superscript"/>
              </w:rPr>
              <w:t>-8</w:t>
            </w:r>
            <w:r w:rsidRPr="000D5AA9">
              <w:rPr>
                <w:rFonts w:ascii="Arial" w:hAnsi="Arial" w:cs="Arial"/>
                <w:color w:val="000000" w:themeColor="text1"/>
              </w:rPr>
              <w:t xml:space="preserve"> (</w:t>
            </w:r>
            <w:proofErr w:type="spellStart"/>
            <w:r w:rsidRPr="000D5AA9">
              <w:rPr>
                <w:rFonts w:ascii="Arial" w:hAnsi="Arial" w:cs="Arial"/>
                <w:color w:val="000000" w:themeColor="text1"/>
              </w:rPr>
              <w:t>mostly</w:t>
            </w:r>
            <w:proofErr w:type="spellEnd"/>
            <w:r w:rsidRPr="000D5AA9">
              <w:rPr>
                <w:rFonts w:ascii="Arial" w:hAnsi="Arial" w:cs="Arial"/>
                <w:color w:val="000000" w:themeColor="text1"/>
              </w:rPr>
              <w:t xml:space="preserve"> Fe</w:t>
            </w:r>
            <w:r w:rsidRPr="000D5AA9">
              <w:rPr>
                <w:rFonts w:ascii="Arial" w:hAnsi="Arial" w:cs="Arial"/>
                <w:color w:val="000000" w:themeColor="text1"/>
                <w:vertAlign w:val="superscript"/>
              </w:rPr>
              <w:t>3+</w:t>
            </w:r>
            <w:r w:rsidRPr="000D5AA9">
              <w:rPr>
                <w:rFonts w:ascii="Arial" w:hAnsi="Arial" w:cs="Arial"/>
                <w:color w:val="000000" w:themeColor="text1"/>
              </w:rPr>
              <w:t>)</w:t>
            </w:r>
          </w:p>
        </w:tc>
        <w:tc>
          <w:tcPr>
            <w:tcW w:w="908" w:type="pct"/>
          </w:tcPr>
          <w:p w14:paraId="0C6174C9"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r w:rsidRPr="000D5AA9">
              <w:rPr>
                <w:rFonts w:ascii="Arial" w:hAnsi="Arial" w:cs="Arial"/>
                <w:color w:val="000000" w:themeColor="text1"/>
              </w:rPr>
              <w:t>10</w:t>
            </w:r>
            <w:r w:rsidRPr="000D5AA9">
              <w:rPr>
                <w:rFonts w:ascii="Arial" w:hAnsi="Arial" w:cs="Arial"/>
                <w:color w:val="000000" w:themeColor="text1"/>
                <w:vertAlign w:val="superscript"/>
              </w:rPr>
              <w:t>-5</w:t>
            </w:r>
            <w:r w:rsidRPr="000D5AA9">
              <w:rPr>
                <w:rFonts w:ascii="Arial" w:hAnsi="Arial" w:cs="Arial"/>
                <w:color w:val="000000" w:themeColor="text1"/>
              </w:rPr>
              <w:t xml:space="preserve"> (Fe</w:t>
            </w:r>
            <w:r w:rsidRPr="000D5AA9">
              <w:rPr>
                <w:rFonts w:ascii="Arial" w:hAnsi="Arial" w:cs="Arial"/>
                <w:color w:val="000000" w:themeColor="text1"/>
                <w:vertAlign w:val="superscript"/>
              </w:rPr>
              <w:t>2+</w:t>
            </w:r>
            <w:r w:rsidRPr="000D5AA9">
              <w:rPr>
                <w:rFonts w:ascii="Arial" w:hAnsi="Arial" w:cs="Arial"/>
                <w:color w:val="000000" w:themeColor="text1"/>
              </w:rPr>
              <w:t>)</w:t>
            </w:r>
          </w:p>
        </w:tc>
      </w:tr>
      <w:tr w:rsidR="00FA240B" w:rsidRPr="000D5AA9" w14:paraId="62F6E1D1" w14:textId="77777777" w:rsidTr="001C648E">
        <w:tc>
          <w:tcPr>
            <w:tcW w:w="907" w:type="pct"/>
          </w:tcPr>
          <w:p w14:paraId="0DB1646A"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r w:rsidRPr="000D5AA9">
              <w:rPr>
                <w:rFonts w:ascii="Arial" w:hAnsi="Arial" w:cs="Arial"/>
                <w:color w:val="000000" w:themeColor="text1"/>
              </w:rPr>
              <w:t>Mn</w:t>
            </w:r>
            <w:r w:rsidRPr="000D5AA9">
              <w:rPr>
                <w:rFonts w:ascii="Arial" w:hAnsi="Arial" w:cs="Arial"/>
                <w:color w:val="000000" w:themeColor="text1"/>
                <w:vertAlign w:val="superscript"/>
              </w:rPr>
              <w:t>2+</w:t>
            </w:r>
          </w:p>
        </w:tc>
        <w:tc>
          <w:tcPr>
            <w:tcW w:w="1213" w:type="pct"/>
          </w:tcPr>
          <w:p w14:paraId="6965E530"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r w:rsidRPr="000D5AA9">
              <w:rPr>
                <w:rFonts w:ascii="Arial" w:hAnsi="Arial" w:cs="Arial"/>
                <w:color w:val="000000" w:themeColor="text1"/>
              </w:rPr>
              <w:t>10</w:t>
            </w:r>
            <w:r w:rsidRPr="000D5AA9">
              <w:rPr>
                <w:rFonts w:ascii="Arial" w:hAnsi="Arial" w:cs="Arial"/>
                <w:color w:val="000000" w:themeColor="text1"/>
                <w:vertAlign w:val="superscript"/>
              </w:rPr>
              <w:t>-3</w:t>
            </w:r>
            <w:r w:rsidRPr="000D5AA9">
              <w:rPr>
                <w:rFonts w:ascii="Arial" w:hAnsi="Arial" w:cs="Arial"/>
                <w:color w:val="000000" w:themeColor="text1"/>
              </w:rPr>
              <w:t xml:space="preserve"> </w:t>
            </w:r>
            <w:proofErr w:type="spellStart"/>
            <w:r w:rsidRPr="000D5AA9">
              <w:rPr>
                <w:rFonts w:ascii="Arial" w:hAnsi="Arial" w:cs="Arial"/>
                <w:color w:val="000000" w:themeColor="text1"/>
              </w:rPr>
              <w:t>to</w:t>
            </w:r>
            <w:proofErr w:type="spellEnd"/>
            <w:r w:rsidRPr="000D5AA9">
              <w:rPr>
                <w:rFonts w:ascii="Arial" w:hAnsi="Arial" w:cs="Arial"/>
                <w:color w:val="000000" w:themeColor="text1"/>
              </w:rPr>
              <w:t xml:space="preserve"> 10</w:t>
            </w:r>
            <w:r w:rsidRPr="000D5AA9">
              <w:rPr>
                <w:rFonts w:ascii="Arial" w:hAnsi="Arial" w:cs="Arial"/>
                <w:color w:val="000000" w:themeColor="text1"/>
                <w:vertAlign w:val="superscript"/>
              </w:rPr>
              <w:t>-4</w:t>
            </w:r>
          </w:p>
        </w:tc>
        <w:tc>
          <w:tcPr>
            <w:tcW w:w="986" w:type="pct"/>
          </w:tcPr>
          <w:p w14:paraId="05164280"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r w:rsidRPr="000D5AA9">
              <w:rPr>
                <w:rFonts w:ascii="Arial" w:hAnsi="Arial" w:cs="Arial"/>
                <w:color w:val="000000" w:themeColor="text1"/>
              </w:rPr>
              <w:t>10</w:t>
            </w:r>
            <w:r w:rsidRPr="000D5AA9">
              <w:rPr>
                <w:rFonts w:ascii="Arial" w:hAnsi="Arial" w:cs="Arial"/>
                <w:color w:val="000000" w:themeColor="text1"/>
                <w:vertAlign w:val="superscript"/>
              </w:rPr>
              <w:t>-8</w:t>
            </w:r>
          </w:p>
        </w:tc>
        <w:tc>
          <w:tcPr>
            <w:tcW w:w="986" w:type="pct"/>
          </w:tcPr>
          <w:p w14:paraId="4201D6BB"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r w:rsidRPr="000D5AA9">
              <w:rPr>
                <w:rFonts w:ascii="Arial" w:hAnsi="Arial" w:cs="Arial"/>
                <w:color w:val="000000" w:themeColor="text1"/>
              </w:rPr>
              <w:t>10</w:t>
            </w:r>
            <w:r w:rsidRPr="000D5AA9">
              <w:rPr>
                <w:rFonts w:ascii="Arial" w:hAnsi="Arial" w:cs="Arial"/>
                <w:color w:val="000000" w:themeColor="text1"/>
                <w:vertAlign w:val="superscript"/>
              </w:rPr>
              <w:t>-10</w:t>
            </w:r>
            <w:r w:rsidRPr="000D5AA9">
              <w:rPr>
                <w:rFonts w:ascii="Arial" w:hAnsi="Arial" w:cs="Arial"/>
                <w:color w:val="000000" w:themeColor="text1"/>
              </w:rPr>
              <w:t xml:space="preserve"> </w:t>
            </w:r>
          </w:p>
        </w:tc>
        <w:tc>
          <w:tcPr>
            <w:tcW w:w="908" w:type="pct"/>
          </w:tcPr>
          <w:p w14:paraId="5B97A08B"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r w:rsidRPr="000D5AA9">
              <w:rPr>
                <w:rFonts w:ascii="Arial" w:hAnsi="Arial" w:cs="Arial"/>
                <w:color w:val="000000" w:themeColor="text1"/>
              </w:rPr>
              <w:t xml:space="preserve"> 10</w:t>
            </w:r>
            <w:r w:rsidRPr="000D5AA9">
              <w:rPr>
                <w:rFonts w:ascii="Arial" w:hAnsi="Arial" w:cs="Arial"/>
                <w:color w:val="000000" w:themeColor="text1"/>
                <w:vertAlign w:val="superscript"/>
              </w:rPr>
              <w:t>-8</w:t>
            </w:r>
          </w:p>
        </w:tc>
      </w:tr>
      <w:tr w:rsidR="00FA240B" w:rsidRPr="000D5AA9" w14:paraId="195436F5" w14:textId="77777777" w:rsidTr="001C648E">
        <w:tc>
          <w:tcPr>
            <w:tcW w:w="907" w:type="pct"/>
          </w:tcPr>
          <w:p w14:paraId="3441E94A"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proofErr w:type="spellStart"/>
            <w:r w:rsidRPr="000D5AA9">
              <w:rPr>
                <w:rFonts w:ascii="Arial" w:hAnsi="Arial" w:cs="Arial"/>
                <w:color w:val="000000" w:themeColor="text1"/>
              </w:rPr>
              <w:t>Cu</w:t>
            </w:r>
            <w:proofErr w:type="spellEnd"/>
            <w:r w:rsidRPr="000D5AA9">
              <w:rPr>
                <w:rFonts w:ascii="Arial" w:hAnsi="Arial" w:cs="Arial"/>
                <w:color w:val="000000" w:themeColor="text1"/>
              </w:rPr>
              <w:t xml:space="preserve"> (I) – </w:t>
            </w:r>
            <w:proofErr w:type="spellStart"/>
            <w:r w:rsidRPr="000D5AA9">
              <w:rPr>
                <w:rFonts w:ascii="Arial" w:hAnsi="Arial" w:cs="Arial"/>
                <w:color w:val="000000" w:themeColor="text1"/>
              </w:rPr>
              <w:t>Cu</w:t>
            </w:r>
            <w:proofErr w:type="spellEnd"/>
            <w:r w:rsidRPr="000D5AA9">
              <w:rPr>
                <w:rFonts w:ascii="Arial" w:hAnsi="Arial" w:cs="Arial"/>
                <w:color w:val="000000" w:themeColor="text1"/>
              </w:rPr>
              <w:t xml:space="preserve"> (II)</w:t>
            </w:r>
          </w:p>
        </w:tc>
        <w:tc>
          <w:tcPr>
            <w:tcW w:w="1213" w:type="pct"/>
          </w:tcPr>
          <w:p w14:paraId="5F9F97F8"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r w:rsidRPr="000D5AA9">
              <w:rPr>
                <w:rFonts w:ascii="Arial" w:hAnsi="Arial" w:cs="Arial"/>
                <w:color w:val="000000" w:themeColor="text1"/>
              </w:rPr>
              <w:t>10</w:t>
            </w:r>
            <w:r w:rsidRPr="000D5AA9">
              <w:rPr>
                <w:rFonts w:ascii="Arial" w:hAnsi="Arial" w:cs="Arial"/>
                <w:color w:val="000000" w:themeColor="text1"/>
                <w:vertAlign w:val="superscript"/>
              </w:rPr>
              <w:t>-5</w:t>
            </w:r>
            <w:r w:rsidRPr="000D5AA9">
              <w:rPr>
                <w:rFonts w:ascii="Arial" w:hAnsi="Arial" w:cs="Arial"/>
                <w:color w:val="000000" w:themeColor="text1"/>
              </w:rPr>
              <w:t xml:space="preserve"> </w:t>
            </w:r>
            <w:proofErr w:type="spellStart"/>
            <w:r w:rsidRPr="000D5AA9">
              <w:rPr>
                <w:rFonts w:ascii="Arial" w:hAnsi="Arial" w:cs="Arial"/>
                <w:color w:val="000000" w:themeColor="text1"/>
              </w:rPr>
              <w:t>to</w:t>
            </w:r>
            <w:proofErr w:type="spellEnd"/>
            <w:r w:rsidRPr="000D5AA9">
              <w:rPr>
                <w:rFonts w:ascii="Arial" w:hAnsi="Arial" w:cs="Arial"/>
                <w:color w:val="000000" w:themeColor="text1"/>
              </w:rPr>
              <w:t xml:space="preserve"> 10</w:t>
            </w:r>
            <w:r w:rsidRPr="000D5AA9">
              <w:rPr>
                <w:rFonts w:ascii="Arial" w:hAnsi="Arial" w:cs="Arial"/>
                <w:color w:val="000000" w:themeColor="text1"/>
                <w:vertAlign w:val="superscript"/>
              </w:rPr>
              <w:t>-4</w:t>
            </w:r>
          </w:p>
        </w:tc>
        <w:tc>
          <w:tcPr>
            <w:tcW w:w="986" w:type="pct"/>
          </w:tcPr>
          <w:p w14:paraId="0895E801"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r w:rsidRPr="000D5AA9">
              <w:rPr>
                <w:rFonts w:ascii="Arial" w:hAnsi="Arial" w:cs="Arial"/>
                <w:color w:val="000000" w:themeColor="text1"/>
              </w:rPr>
              <w:t>10</w:t>
            </w:r>
            <w:r w:rsidRPr="000D5AA9">
              <w:rPr>
                <w:rFonts w:ascii="Arial" w:hAnsi="Arial" w:cs="Arial"/>
                <w:color w:val="000000" w:themeColor="text1"/>
                <w:vertAlign w:val="superscript"/>
              </w:rPr>
              <w:t>-5</w:t>
            </w:r>
          </w:p>
        </w:tc>
        <w:tc>
          <w:tcPr>
            <w:tcW w:w="986" w:type="pct"/>
          </w:tcPr>
          <w:p w14:paraId="79F218D8"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r w:rsidRPr="000D5AA9">
              <w:rPr>
                <w:rFonts w:ascii="Arial" w:hAnsi="Arial" w:cs="Arial"/>
                <w:color w:val="000000" w:themeColor="text1"/>
              </w:rPr>
              <w:t>10</w:t>
            </w:r>
            <w:r w:rsidRPr="000D5AA9">
              <w:rPr>
                <w:rFonts w:ascii="Arial" w:hAnsi="Arial" w:cs="Arial"/>
                <w:color w:val="000000" w:themeColor="text1"/>
                <w:vertAlign w:val="superscript"/>
              </w:rPr>
              <w:t>-9</w:t>
            </w:r>
            <w:r w:rsidRPr="000D5AA9">
              <w:rPr>
                <w:rFonts w:ascii="Arial" w:hAnsi="Arial" w:cs="Arial"/>
                <w:color w:val="000000" w:themeColor="text1"/>
              </w:rPr>
              <w:t xml:space="preserve"> (Cu</w:t>
            </w:r>
            <w:r w:rsidRPr="000D5AA9">
              <w:rPr>
                <w:rFonts w:ascii="Arial" w:hAnsi="Arial" w:cs="Arial"/>
                <w:color w:val="000000" w:themeColor="text1"/>
                <w:vertAlign w:val="superscript"/>
              </w:rPr>
              <w:t>2+</w:t>
            </w:r>
            <w:r w:rsidRPr="000D5AA9">
              <w:rPr>
                <w:rFonts w:ascii="Arial" w:hAnsi="Arial" w:cs="Arial"/>
                <w:color w:val="000000" w:themeColor="text1"/>
              </w:rPr>
              <w:t>)</w:t>
            </w:r>
          </w:p>
        </w:tc>
        <w:tc>
          <w:tcPr>
            <w:tcW w:w="908" w:type="pct"/>
          </w:tcPr>
          <w:p w14:paraId="57B0164C"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r w:rsidRPr="000D5AA9">
              <w:rPr>
                <w:rFonts w:ascii="Arial" w:hAnsi="Arial" w:cs="Arial"/>
                <w:color w:val="000000" w:themeColor="text1"/>
              </w:rPr>
              <w:t>&lt; 10</w:t>
            </w:r>
            <w:r w:rsidRPr="000D5AA9">
              <w:rPr>
                <w:rFonts w:ascii="Arial" w:hAnsi="Arial" w:cs="Arial"/>
                <w:color w:val="000000" w:themeColor="text1"/>
                <w:vertAlign w:val="superscript"/>
              </w:rPr>
              <w:t>-20</w:t>
            </w:r>
            <w:r w:rsidRPr="000D5AA9">
              <w:rPr>
                <w:rFonts w:ascii="Arial" w:hAnsi="Arial" w:cs="Arial"/>
                <w:color w:val="000000" w:themeColor="text1"/>
              </w:rPr>
              <w:t xml:space="preserve"> (</w:t>
            </w:r>
            <w:proofErr w:type="spellStart"/>
            <w:r w:rsidRPr="000D5AA9">
              <w:rPr>
                <w:rFonts w:ascii="Arial" w:hAnsi="Arial" w:cs="Arial"/>
                <w:color w:val="000000" w:themeColor="text1"/>
              </w:rPr>
              <w:t>Cu</w:t>
            </w:r>
            <w:proofErr w:type="spellEnd"/>
            <w:r w:rsidRPr="000D5AA9">
              <w:rPr>
                <w:rFonts w:ascii="Arial" w:hAnsi="Arial" w:cs="Arial"/>
                <w:color w:val="000000" w:themeColor="text1"/>
                <w:vertAlign w:val="superscript"/>
              </w:rPr>
              <w:t>+</w:t>
            </w:r>
            <w:r w:rsidRPr="000D5AA9">
              <w:rPr>
                <w:rFonts w:ascii="Arial" w:hAnsi="Arial" w:cs="Arial"/>
                <w:color w:val="000000" w:themeColor="text1"/>
              </w:rPr>
              <w:t>)</w:t>
            </w:r>
          </w:p>
        </w:tc>
      </w:tr>
      <w:tr w:rsidR="00FA240B" w:rsidRPr="000D5AA9" w14:paraId="433C3D35" w14:textId="77777777" w:rsidTr="001C648E">
        <w:tc>
          <w:tcPr>
            <w:tcW w:w="907" w:type="pct"/>
          </w:tcPr>
          <w:p w14:paraId="4ECD0435"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r w:rsidRPr="000D5AA9">
              <w:rPr>
                <w:rFonts w:ascii="Arial" w:hAnsi="Arial" w:cs="Arial"/>
                <w:color w:val="000000" w:themeColor="text1"/>
              </w:rPr>
              <w:t>Mo (IV) – Mo (VI)</w:t>
            </w:r>
          </w:p>
        </w:tc>
        <w:tc>
          <w:tcPr>
            <w:tcW w:w="1213" w:type="pct"/>
          </w:tcPr>
          <w:p w14:paraId="2A274FBB"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r w:rsidRPr="000D5AA9">
              <w:rPr>
                <w:rFonts w:ascii="Arial" w:hAnsi="Arial" w:cs="Arial"/>
                <w:color w:val="000000" w:themeColor="text1"/>
              </w:rPr>
              <w:t>1.6×10</w:t>
            </w:r>
            <w:r w:rsidRPr="000D5AA9">
              <w:rPr>
                <w:rFonts w:ascii="Arial" w:hAnsi="Arial" w:cs="Arial"/>
                <w:color w:val="000000" w:themeColor="text1"/>
                <w:vertAlign w:val="superscript"/>
              </w:rPr>
              <w:t>–7</w:t>
            </w:r>
          </w:p>
        </w:tc>
        <w:tc>
          <w:tcPr>
            <w:tcW w:w="986" w:type="pct"/>
          </w:tcPr>
          <w:p w14:paraId="412A70AE"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r w:rsidRPr="000D5AA9">
              <w:rPr>
                <w:rFonts w:ascii="Arial" w:hAnsi="Arial" w:cs="Arial"/>
                <w:color w:val="000000" w:themeColor="text1"/>
              </w:rPr>
              <w:t>10</w:t>
            </w:r>
            <w:r w:rsidRPr="000D5AA9">
              <w:rPr>
                <w:rFonts w:ascii="Arial" w:hAnsi="Arial" w:cs="Arial"/>
                <w:color w:val="000000" w:themeColor="text1"/>
                <w:vertAlign w:val="superscript"/>
              </w:rPr>
              <w:t>-8</w:t>
            </w:r>
          </w:p>
        </w:tc>
        <w:tc>
          <w:tcPr>
            <w:tcW w:w="986" w:type="pct"/>
          </w:tcPr>
          <w:p w14:paraId="1431A273"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r w:rsidRPr="000D5AA9">
              <w:rPr>
                <w:rFonts w:ascii="Arial" w:hAnsi="Arial" w:cs="Arial"/>
                <w:color w:val="000000" w:themeColor="text1"/>
              </w:rPr>
              <w:t>10</w:t>
            </w:r>
            <w:r w:rsidRPr="000D5AA9">
              <w:rPr>
                <w:rFonts w:ascii="Arial" w:hAnsi="Arial" w:cs="Arial"/>
                <w:color w:val="000000" w:themeColor="text1"/>
                <w:vertAlign w:val="superscript"/>
              </w:rPr>
              <w:t xml:space="preserve">-7 </w:t>
            </w:r>
            <w:proofErr w:type="spellStart"/>
            <w:r w:rsidRPr="000D5AA9">
              <w:rPr>
                <w:rFonts w:ascii="Arial" w:hAnsi="Arial" w:cs="Arial"/>
                <w:color w:val="000000" w:themeColor="text1"/>
              </w:rPr>
              <w:t>mostly</w:t>
            </w:r>
            <w:proofErr w:type="spellEnd"/>
            <w:r w:rsidRPr="000D5AA9">
              <w:rPr>
                <w:rFonts w:ascii="Arial" w:hAnsi="Arial" w:cs="Arial"/>
                <w:color w:val="000000" w:themeColor="text1"/>
              </w:rPr>
              <w:t xml:space="preserve"> Mo (VI)</w:t>
            </w:r>
          </w:p>
        </w:tc>
        <w:tc>
          <w:tcPr>
            <w:tcW w:w="908" w:type="pct"/>
          </w:tcPr>
          <w:p w14:paraId="4F31C415"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r w:rsidRPr="000D5AA9">
              <w:rPr>
                <w:rFonts w:ascii="Arial" w:hAnsi="Arial" w:cs="Arial"/>
                <w:color w:val="000000" w:themeColor="text1"/>
              </w:rPr>
              <w:t>10</w:t>
            </w:r>
            <w:r w:rsidRPr="000D5AA9">
              <w:rPr>
                <w:rFonts w:ascii="Arial" w:hAnsi="Arial" w:cs="Arial"/>
                <w:color w:val="000000" w:themeColor="text1"/>
                <w:vertAlign w:val="superscript"/>
              </w:rPr>
              <w:t>-11</w:t>
            </w:r>
            <w:r w:rsidRPr="000D5AA9">
              <w:rPr>
                <w:rFonts w:ascii="Arial" w:hAnsi="Arial" w:cs="Arial"/>
                <w:color w:val="000000" w:themeColor="text1"/>
              </w:rPr>
              <w:t xml:space="preserve"> </w:t>
            </w:r>
            <w:proofErr w:type="spellStart"/>
            <w:r w:rsidRPr="000D5AA9">
              <w:rPr>
                <w:rFonts w:ascii="Arial" w:hAnsi="Arial" w:cs="Arial"/>
                <w:color w:val="000000" w:themeColor="text1"/>
              </w:rPr>
              <w:t>to</w:t>
            </w:r>
            <w:proofErr w:type="spellEnd"/>
            <w:r w:rsidRPr="000D5AA9">
              <w:rPr>
                <w:rFonts w:ascii="Arial" w:hAnsi="Arial" w:cs="Arial"/>
                <w:color w:val="000000" w:themeColor="text1"/>
              </w:rPr>
              <w:t xml:space="preserve"> 10 </w:t>
            </w:r>
            <w:r w:rsidRPr="000D5AA9">
              <w:rPr>
                <w:rFonts w:ascii="Arial" w:hAnsi="Arial" w:cs="Arial"/>
                <w:color w:val="000000" w:themeColor="text1"/>
                <w:vertAlign w:val="superscript"/>
              </w:rPr>
              <w:t>-9</w:t>
            </w:r>
            <w:r w:rsidRPr="000D5AA9">
              <w:rPr>
                <w:rFonts w:ascii="Arial" w:hAnsi="Arial" w:cs="Arial"/>
                <w:color w:val="000000" w:themeColor="text1"/>
              </w:rPr>
              <w:t xml:space="preserve"> </w:t>
            </w:r>
            <w:proofErr w:type="spellStart"/>
            <w:r w:rsidRPr="000D5AA9">
              <w:rPr>
                <w:rFonts w:ascii="Arial" w:hAnsi="Arial" w:cs="Arial"/>
                <w:color w:val="000000" w:themeColor="text1"/>
              </w:rPr>
              <w:t>mostly</w:t>
            </w:r>
            <w:proofErr w:type="spellEnd"/>
            <w:r w:rsidRPr="000D5AA9">
              <w:rPr>
                <w:rFonts w:ascii="Arial" w:hAnsi="Arial" w:cs="Arial"/>
                <w:color w:val="000000" w:themeColor="text1"/>
              </w:rPr>
              <w:t xml:space="preserve"> Mo (IV)</w:t>
            </w:r>
          </w:p>
        </w:tc>
      </w:tr>
      <w:tr w:rsidR="00FA240B" w:rsidRPr="000D5AA9" w14:paraId="07B37340" w14:textId="77777777" w:rsidTr="001C648E">
        <w:tc>
          <w:tcPr>
            <w:tcW w:w="907" w:type="pct"/>
          </w:tcPr>
          <w:p w14:paraId="79050373"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r w:rsidRPr="000D5AA9">
              <w:rPr>
                <w:rFonts w:ascii="Arial" w:hAnsi="Arial" w:cs="Arial"/>
                <w:color w:val="000000" w:themeColor="text1"/>
              </w:rPr>
              <w:t>Cl</w:t>
            </w:r>
            <w:r w:rsidRPr="000D5AA9">
              <w:rPr>
                <w:rFonts w:ascii="Arial" w:hAnsi="Arial" w:cs="Arial"/>
                <w:color w:val="000000" w:themeColor="text1"/>
                <w:vertAlign w:val="superscript"/>
              </w:rPr>
              <w:t>–</w:t>
            </w:r>
          </w:p>
        </w:tc>
        <w:tc>
          <w:tcPr>
            <w:tcW w:w="1213" w:type="pct"/>
          </w:tcPr>
          <w:p w14:paraId="506253E1"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r w:rsidRPr="000D5AA9">
              <w:rPr>
                <w:rFonts w:ascii="Arial" w:hAnsi="Arial" w:cs="Arial"/>
                <w:color w:val="000000" w:themeColor="text1"/>
              </w:rPr>
              <w:t>0.15</w:t>
            </w:r>
          </w:p>
        </w:tc>
        <w:tc>
          <w:tcPr>
            <w:tcW w:w="986" w:type="pct"/>
          </w:tcPr>
          <w:p w14:paraId="6738B760"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r w:rsidRPr="000D5AA9">
              <w:rPr>
                <w:rFonts w:ascii="Arial" w:hAnsi="Arial" w:cs="Arial"/>
                <w:color w:val="000000" w:themeColor="text1"/>
              </w:rPr>
              <w:t>0.1</w:t>
            </w:r>
          </w:p>
        </w:tc>
        <w:tc>
          <w:tcPr>
            <w:tcW w:w="986" w:type="pct"/>
          </w:tcPr>
          <w:p w14:paraId="05DFD983"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r w:rsidRPr="000D5AA9">
              <w:rPr>
                <w:rFonts w:ascii="Arial" w:hAnsi="Arial" w:cs="Arial"/>
                <w:color w:val="000000" w:themeColor="text1"/>
              </w:rPr>
              <w:t>0.5</w:t>
            </w:r>
          </w:p>
        </w:tc>
        <w:tc>
          <w:tcPr>
            <w:tcW w:w="908" w:type="pct"/>
          </w:tcPr>
          <w:p w14:paraId="77A81ED3"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r w:rsidRPr="000D5AA9">
              <w:rPr>
                <w:rFonts w:ascii="Arial" w:hAnsi="Arial" w:cs="Arial"/>
                <w:color w:val="000000" w:themeColor="text1"/>
              </w:rPr>
              <w:t>~ 0.5</w:t>
            </w:r>
          </w:p>
        </w:tc>
      </w:tr>
      <w:tr w:rsidR="00FA240B" w:rsidRPr="000D5AA9" w14:paraId="56078D55" w14:textId="77777777" w:rsidTr="001C648E">
        <w:tc>
          <w:tcPr>
            <w:tcW w:w="907" w:type="pct"/>
          </w:tcPr>
          <w:p w14:paraId="0A5915A0"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r w:rsidRPr="000D5AA9">
              <w:rPr>
                <w:rFonts w:ascii="Arial" w:hAnsi="Arial" w:cs="Arial"/>
                <w:color w:val="000000" w:themeColor="text1"/>
              </w:rPr>
              <w:t>PO</w:t>
            </w:r>
            <w:r w:rsidRPr="000D5AA9">
              <w:rPr>
                <w:rFonts w:ascii="Arial" w:hAnsi="Arial" w:cs="Arial"/>
                <w:color w:val="000000" w:themeColor="text1"/>
                <w:vertAlign w:val="subscript"/>
              </w:rPr>
              <w:t>4</w:t>
            </w:r>
            <w:r w:rsidRPr="000D5AA9">
              <w:rPr>
                <w:rFonts w:ascii="Arial" w:hAnsi="Arial" w:cs="Arial"/>
                <w:color w:val="000000" w:themeColor="text1"/>
                <w:vertAlign w:val="superscript"/>
              </w:rPr>
              <w:t>3–</w:t>
            </w:r>
            <w:r w:rsidRPr="000D5AA9">
              <w:rPr>
                <w:rFonts w:ascii="Arial" w:hAnsi="Arial" w:cs="Arial"/>
                <w:color w:val="000000" w:themeColor="text1"/>
                <w:vertAlign w:val="subscript"/>
              </w:rPr>
              <w:t xml:space="preserve"> </w:t>
            </w:r>
            <w:r w:rsidRPr="000D5AA9">
              <w:rPr>
                <w:rFonts w:ascii="Arial" w:hAnsi="Arial" w:cs="Arial"/>
                <w:color w:val="000000" w:themeColor="text1"/>
              </w:rPr>
              <w:t>/HPO</w:t>
            </w:r>
            <w:r w:rsidRPr="000D5AA9">
              <w:rPr>
                <w:rFonts w:ascii="Arial" w:hAnsi="Arial" w:cs="Arial"/>
                <w:color w:val="000000" w:themeColor="text1"/>
                <w:vertAlign w:val="subscript"/>
              </w:rPr>
              <w:t>4</w:t>
            </w:r>
            <w:r w:rsidRPr="000D5AA9">
              <w:rPr>
                <w:rFonts w:ascii="Arial" w:hAnsi="Arial" w:cs="Arial"/>
                <w:color w:val="000000" w:themeColor="text1"/>
              </w:rPr>
              <w:t xml:space="preserve"> </w:t>
            </w:r>
            <w:r w:rsidRPr="000D5AA9">
              <w:rPr>
                <w:rFonts w:ascii="Arial" w:hAnsi="Arial" w:cs="Arial"/>
                <w:color w:val="000000" w:themeColor="text1"/>
                <w:vertAlign w:val="superscript"/>
              </w:rPr>
              <w:t>2–</w:t>
            </w:r>
          </w:p>
        </w:tc>
        <w:tc>
          <w:tcPr>
            <w:tcW w:w="1213" w:type="pct"/>
          </w:tcPr>
          <w:p w14:paraId="169F5785"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r w:rsidRPr="000D5AA9">
              <w:rPr>
                <w:rFonts w:ascii="Arial" w:hAnsi="Arial" w:cs="Arial"/>
                <w:color w:val="000000" w:themeColor="text1"/>
              </w:rPr>
              <w:t>~0.01 (</w:t>
            </w:r>
            <w:proofErr w:type="spellStart"/>
            <w:r w:rsidRPr="000D5AA9">
              <w:rPr>
                <w:rFonts w:ascii="Arial" w:hAnsi="Arial" w:cs="Arial"/>
                <w:color w:val="000000" w:themeColor="text1"/>
              </w:rPr>
              <w:t>mostly</w:t>
            </w:r>
            <w:proofErr w:type="spellEnd"/>
            <w:r w:rsidRPr="000D5AA9">
              <w:rPr>
                <w:rFonts w:ascii="Arial" w:hAnsi="Arial" w:cs="Arial"/>
                <w:color w:val="000000" w:themeColor="text1"/>
              </w:rPr>
              <w:t xml:space="preserve"> </w:t>
            </w:r>
            <w:proofErr w:type="spellStart"/>
            <w:r w:rsidRPr="000D5AA9">
              <w:rPr>
                <w:rFonts w:ascii="Arial" w:hAnsi="Arial" w:cs="Arial"/>
                <w:color w:val="000000" w:themeColor="text1"/>
              </w:rPr>
              <w:t>bound</w:t>
            </w:r>
            <w:proofErr w:type="spellEnd"/>
            <w:r w:rsidRPr="000D5AA9">
              <w:rPr>
                <w:rFonts w:ascii="Arial" w:hAnsi="Arial" w:cs="Arial"/>
                <w:color w:val="000000" w:themeColor="text1"/>
              </w:rPr>
              <w:t>)</w:t>
            </w:r>
          </w:p>
        </w:tc>
        <w:tc>
          <w:tcPr>
            <w:tcW w:w="986" w:type="pct"/>
          </w:tcPr>
          <w:p w14:paraId="79ED4C39"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r w:rsidRPr="000D5AA9">
              <w:rPr>
                <w:rFonts w:ascii="Arial" w:hAnsi="Arial" w:cs="Arial"/>
                <w:color w:val="000000" w:themeColor="text1"/>
              </w:rPr>
              <w:t>0.001</w:t>
            </w:r>
          </w:p>
        </w:tc>
        <w:tc>
          <w:tcPr>
            <w:tcW w:w="986" w:type="pct"/>
          </w:tcPr>
          <w:p w14:paraId="1F922EC7"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r w:rsidRPr="000D5AA9">
              <w:rPr>
                <w:rFonts w:ascii="Arial" w:hAnsi="Arial" w:cs="Arial"/>
                <w:color w:val="000000" w:themeColor="text1"/>
              </w:rPr>
              <w:t>10</w:t>
            </w:r>
            <w:r w:rsidRPr="000D5AA9">
              <w:rPr>
                <w:rFonts w:ascii="Arial" w:hAnsi="Arial" w:cs="Arial"/>
                <w:color w:val="000000" w:themeColor="text1"/>
                <w:vertAlign w:val="superscript"/>
              </w:rPr>
              <w:t>-6</w:t>
            </w:r>
            <w:r w:rsidRPr="000D5AA9">
              <w:rPr>
                <w:rFonts w:ascii="Arial" w:hAnsi="Arial" w:cs="Arial"/>
                <w:color w:val="000000" w:themeColor="text1"/>
              </w:rPr>
              <w:t xml:space="preserve"> </w:t>
            </w:r>
            <w:proofErr w:type="spellStart"/>
            <w:r w:rsidRPr="000D5AA9">
              <w:rPr>
                <w:rFonts w:ascii="Arial" w:hAnsi="Arial" w:cs="Arial"/>
                <w:color w:val="000000" w:themeColor="text1"/>
              </w:rPr>
              <w:t>to</w:t>
            </w:r>
            <w:proofErr w:type="spellEnd"/>
            <w:r w:rsidRPr="000D5AA9">
              <w:rPr>
                <w:rFonts w:ascii="Arial" w:hAnsi="Arial" w:cs="Arial"/>
                <w:color w:val="000000" w:themeColor="text1"/>
              </w:rPr>
              <w:t xml:space="preserve"> 10</w:t>
            </w:r>
            <w:r w:rsidRPr="000D5AA9">
              <w:rPr>
                <w:rFonts w:ascii="Arial" w:hAnsi="Arial" w:cs="Arial"/>
                <w:color w:val="000000" w:themeColor="text1"/>
                <w:vertAlign w:val="superscript"/>
              </w:rPr>
              <w:t>-9</w:t>
            </w:r>
          </w:p>
        </w:tc>
        <w:tc>
          <w:tcPr>
            <w:tcW w:w="908" w:type="pct"/>
          </w:tcPr>
          <w:p w14:paraId="46195CBD"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r w:rsidRPr="000D5AA9">
              <w:rPr>
                <w:rFonts w:ascii="Arial" w:hAnsi="Arial" w:cs="Arial"/>
                <w:color w:val="000000" w:themeColor="text1"/>
              </w:rPr>
              <w:t>&lt;10</w:t>
            </w:r>
            <w:r w:rsidRPr="000D5AA9">
              <w:rPr>
                <w:rFonts w:ascii="Arial" w:hAnsi="Arial" w:cs="Arial"/>
                <w:color w:val="000000" w:themeColor="text1"/>
                <w:vertAlign w:val="superscript"/>
              </w:rPr>
              <w:t>-5</w:t>
            </w:r>
          </w:p>
        </w:tc>
      </w:tr>
      <w:tr w:rsidR="00FA240B" w:rsidRPr="000D5AA9" w14:paraId="55E515BB" w14:textId="77777777" w:rsidTr="001C648E">
        <w:tc>
          <w:tcPr>
            <w:tcW w:w="907" w:type="pct"/>
          </w:tcPr>
          <w:p w14:paraId="7AC5EB70"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r w:rsidRPr="000D5AA9">
              <w:rPr>
                <w:rFonts w:ascii="Arial" w:hAnsi="Arial" w:cs="Arial"/>
                <w:color w:val="000000" w:themeColor="text1"/>
              </w:rPr>
              <w:t>CO</w:t>
            </w:r>
            <w:r w:rsidRPr="000D5AA9">
              <w:rPr>
                <w:rFonts w:ascii="Arial" w:hAnsi="Arial" w:cs="Arial"/>
                <w:color w:val="000000" w:themeColor="text1"/>
                <w:vertAlign w:val="subscript"/>
              </w:rPr>
              <w:t>2</w:t>
            </w:r>
            <w:r w:rsidRPr="000D5AA9">
              <w:rPr>
                <w:rFonts w:ascii="Arial" w:hAnsi="Arial" w:cs="Arial"/>
                <w:color w:val="000000" w:themeColor="text1"/>
              </w:rPr>
              <w:t>/HCO</w:t>
            </w:r>
            <w:r w:rsidRPr="000D5AA9">
              <w:rPr>
                <w:rFonts w:ascii="Arial" w:hAnsi="Arial" w:cs="Arial"/>
                <w:color w:val="000000" w:themeColor="text1"/>
                <w:vertAlign w:val="subscript"/>
              </w:rPr>
              <w:t>3</w:t>
            </w:r>
            <w:r w:rsidRPr="000D5AA9">
              <w:rPr>
                <w:rFonts w:ascii="Arial" w:hAnsi="Arial" w:cs="Arial"/>
                <w:color w:val="000000" w:themeColor="text1"/>
                <w:vertAlign w:val="superscript"/>
              </w:rPr>
              <w:t>–</w:t>
            </w:r>
            <w:r w:rsidRPr="000D5AA9">
              <w:rPr>
                <w:rFonts w:ascii="Arial" w:hAnsi="Arial" w:cs="Arial"/>
                <w:color w:val="000000" w:themeColor="text1"/>
              </w:rPr>
              <w:t>/H</w:t>
            </w:r>
            <w:r w:rsidRPr="000D5AA9">
              <w:rPr>
                <w:rFonts w:ascii="Arial" w:hAnsi="Arial" w:cs="Arial"/>
                <w:color w:val="000000" w:themeColor="text1"/>
                <w:vertAlign w:val="subscript"/>
              </w:rPr>
              <w:t>2</w:t>
            </w:r>
            <w:r w:rsidRPr="000D5AA9">
              <w:rPr>
                <w:rFonts w:ascii="Arial" w:hAnsi="Arial" w:cs="Arial"/>
                <w:color w:val="000000" w:themeColor="text1"/>
              </w:rPr>
              <w:t>CO</w:t>
            </w:r>
            <w:r w:rsidRPr="000D5AA9">
              <w:rPr>
                <w:rFonts w:ascii="Arial" w:hAnsi="Arial" w:cs="Arial"/>
                <w:color w:val="000000" w:themeColor="text1"/>
                <w:vertAlign w:val="subscript"/>
              </w:rPr>
              <w:t>3</w:t>
            </w:r>
          </w:p>
        </w:tc>
        <w:tc>
          <w:tcPr>
            <w:tcW w:w="1213" w:type="pct"/>
          </w:tcPr>
          <w:p w14:paraId="15E627AB"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r w:rsidRPr="000D5AA9">
              <w:rPr>
                <w:rFonts w:ascii="Arial" w:hAnsi="Arial" w:cs="Arial"/>
                <w:color w:val="000000" w:themeColor="text1"/>
              </w:rPr>
              <w:t>0.025</w:t>
            </w:r>
          </w:p>
        </w:tc>
        <w:tc>
          <w:tcPr>
            <w:tcW w:w="986" w:type="pct"/>
          </w:tcPr>
          <w:p w14:paraId="398C87E3"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r w:rsidRPr="000D5AA9">
              <w:rPr>
                <w:rFonts w:ascii="Arial" w:hAnsi="Arial" w:cs="Arial"/>
                <w:color w:val="000000" w:themeColor="text1"/>
              </w:rPr>
              <w:t>0.027</w:t>
            </w:r>
          </w:p>
        </w:tc>
        <w:tc>
          <w:tcPr>
            <w:tcW w:w="986" w:type="pct"/>
          </w:tcPr>
          <w:p w14:paraId="5F45F537"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r w:rsidRPr="000D5AA9">
              <w:rPr>
                <w:rFonts w:ascii="Arial" w:hAnsi="Arial" w:cs="Arial"/>
                <w:color w:val="000000" w:themeColor="text1"/>
              </w:rPr>
              <w:t>0.002</w:t>
            </w:r>
          </w:p>
        </w:tc>
        <w:tc>
          <w:tcPr>
            <w:tcW w:w="908" w:type="pct"/>
          </w:tcPr>
          <w:p w14:paraId="19DD3273"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r w:rsidRPr="000D5AA9">
              <w:rPr>
                <w:rFonts w:ascii="Arial" w:hAnsi="Arial" w:cs="Arial"/>
                <w:color w:val="000000" w:themeColor="text1"/>
              </w:rPr>
              <w:t>0.1-0.02</w:t>
            </w:r>
          </w:p>
        </w:tc>
      </w:tr>
      <w:tr w:rsidR="00FA240B" w:rsidRPr="000D5AA9" w14:paraId="05AD0856" w14:textId="77777777" w:rsidTr="001C648E">
        <w:tc>
          <w:tcPr>
            <w:tcW w:w="907" w:type="pct"/>
          </w:tcPr>
          <w:p w14:paraId="507F8A5D"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r w:rsidRPr="000D5AA9">
              <w:rPr>
                <w:rFonts w:ascii="Arial" w:hAnsi="Arial" w:cs="Arial"/>
                <w:color w:val="000000" w:themeColor="text1"/>
              </w:rPr>
              <w:t>S (</w:t>
            </w:r>
            <w:proofErr w:type="spellStart"/>
            <w:r w:rsidRPr="000D5AA9">
              <w:rPr>
                <w:rFonts w:ascii="Arial" w:hAnsi="Arial" w:cs="Arial"/>
                <w:color w:val="000000" w:themeColor="text1"/>
              </w:rPr>
              <w:t>free</w:t>
            </w:r>
            <w:proofErr w:type="spellEnd"/>
            <w:r w:rsidRPr="000D5AA9">
              <w:rPr>
                <w:rFonts w:ascii="Arial" w:hAnsi="Arial" w:cs="Arial"/>
                <w:color w:val="000000" w:themeColor="text1"/>
              </w:rPr>
              <w:t>)</w:t>
            </w:r>
          </w:p>
        </w:tc>
        <w:tc>
          <w:tcPr>
            <w:tcW w:w="1213" w:type="pct"/>
          </w:tcPr>
          <w:p w14:paraId="47EBED0C"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lang w:val="en-US"/>
              </w:rPr>
            </w:pPr>
            <w:r w:rsidRPr="000D5AA9">
              <w:rPr>
                <w:rFonts w:ascii="Arial" w:hAnsi="Arial" w:cs="Arial"/>
                <w:color w:val="000000" w:themeColor="text1"/>
                <w:lang w:val="en-US"/>
              </w:rPr>
              <w:t>~10</w:t>
            </w:r>
            <w:r w:rsidRPr="000D5AA9">
              <w:rPr>
                <w:rFonts w:ascii="Arial" w:hAnsi="Arial" w:cs="Arial"/>
                <w:color w:val="000000" w:themeColor="text1"/>
                <w:vertAlign w:val="superscript"/>
                <w:lang w:val="en-US"/>
              </w:rPr>
              <w:t>-1</w:t>
            </w:r>
            <w:r w:rsidRPr="000D5AA9">
              <w:rPr>
                <w:rFonts w:ascii="Arial" w:hAnsi="Arial" w:cs="Arial"/>
                <w:color w:val="000000" w:themeColor="text1"/>
                <w:lang w:val="en-US"/>
              </w:rPr>
              <w:t xml:space="preserve"> (mostly as methionine and cysteine)</w:t>
            </w:r>
          </w:p>
        </w:tc>
        <w:tc>
          <w:tcPr>
            <w:tcW w:w="986" w:type="pct"/>
          </w:tcPr>
          <w:p w14:paraId="40F1C857"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r w:rsidRPr="000D5AA9">
              <w:rPr>
                <w:rFonts w:ascii="Arial" w:hAnsi="Arial" w:cs="Arial"/>
                <w:color w:val="000000" w:themeColor="text1"/>
              </w:rPr>
              <w:t>0.0005 (SO</w:t>
            </w:r>
            <w:r w:rsidRPr="000D5AA9">
              <w:rPr>
                <w:rFonts w:ascii="Arial" w:hAnsi="Arial" w:cs="Arial"/>
                <w:color w:val="000000" w:themeColor="text1"/>
                <w:vertAlign w:val="subscript"/>
              </w:rPr>
              <w:t>4</w:t>
            </w:r>
            <w:r w:rsidRPr="000D5AA9">
              <w:rPr>
                <w:rFonts w:ascii="Arial" w:hAnsi="Arial" w:cs="Arial"/>
                <w:color w:val="000000" w:themeColor="text1"/>
                <w:vertAlign w:val="superscript"/>
              </w:rPr>
              <w:t>2–</w:t>
            </w:r>
            <w:r w:rsidRPr="000D5AA9">
              <w:rPr>
                <w:rFonts w:ascii="Arial" w:hAnsi="Arial" w:cs="Arial"/>
                <w:color w:val="000000" w:themeColor="text1"/>
              </w:rPr>
              <w:t>)</w:t>
            </w:r>
          </w:p>
        </w:tc>
        <w:tc>
          <w:tcPr>
            <w:tcW w:w="986" w:type="pct"/>
          </w:tcPr>
          <w:p w14:paraId="169F896D"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r w:rsidRPr="000D5AA9">
              <w:rPr>
                <w:rFonts w:ascii="Arial" w:hAnsi="Arial" w:cs="Arial"/>
                <w:color w:val="000000" w:themeColor="text1"/>
              </w:rPr>
              <w:t>0.026 (SO</w:t>
            </w:r>
            <w:r w:rsidRPr="000D5AA9">
              <w:rPr>
                <w:rFonts w:ascii="Arial" w:hAnsi="Arial" w:cs="Arial"/>
                <w:color w:val="000000" w:themeColor="text1"/>
                <w:vertAlign w:val="subscript"/>
              </w:rPr>
              <w:t>4</w:t>
            </w:r>
            <w:r w:rsidRPr="000D5AA9">
              <w:rPr>
                <w:rFonts w:ascii="Arial" w:hAnsi="Arial" w:cs="Arial"/>
                <w:color w:val="000000" w:themeColor="text1"/>
                <w:vertAlign w:val="superscript"/>
              </w:rPr>
              <w:t>2-</w:t>
            </w:r>
            <w:r w:rsidRPr="000D5AA9">
              <w:rPr>
                <w:rFonts w:ascii="Arial" w:hAnsi="Arial" w:cs="Arial"/>
                <w:color w:val="000000" w:themeColor="text1"/>
              </w:rPr>
              <w:t>)</w:t>
            </w:r>
          </w:p>
        </w:tc>
        <w:tc>
          <w:tcPr>
            <w:tcW w:w="908" w:type="pct"/>
          </w:tcPr>
          <w:p w14:paraId="0167C995" w14:textId="77777777" w:rsidR="00FA240B" w:rsidRPr="000D5AA9" w:rsidRDefault="00FA240B" w:rsidP="001C648E">
            <w:pPr>
              <w:autoSpaceDE w:val="0"/>
              <w:autoSpaceDN w:val="0"/>
              <w:adjustRightInd w:val="0"/>
              <w:spacing w:after="0" w:line="240" w:lineRule="auto"/>
              <w:contextualSpacing/>
              <w:jc w:val="both"/>
              <w:rPr>
                <w:rFonts w:ascii="Arial" w:hAnsi="Arial" w:cs="Arial"/>
                <w:color w:val="000000" w:themeColor="text1"/>
              </w:rPr>
            </w:pPr>
            <w:r w:rsidRPr="000D5AA9">
              <w:rPr>
                <w:rFonts w:ascii="Arial" w:hAnsi="Arial" w:cs="Arial"/>
                <w:color w:val="000000" w:themeColor="text1"/>
              </w:rPr>
              <w:t>~10</w:t>
            </w:r>
            <w:r w:rsidRPr="000D5AA9">
              <w:rPr>
                <w:rFonts w:ascii="Arial" w:hAnsi="Arial" w:cs="Arial"/>
                <w:color w:val="000000" w:themeColor="text1"/>
                <w:vertAlign w:val="superscript"/>
              </w:rPr>
              <w:t>-2</w:t>
            </w:r>
            <w:r w:rsidRPr="000D5AA9">
              <w:rPr>
                <w:rFonts w:ascii="Arial" w:hAnsi="Arial" w:cs="Arial"/>
                <w:color w:val="000000" w:themeColor="text1"/>
              </w:rPr>
              <w:t xml:space="preserve"> (</w:t>
            </w:r>
            <w:proofErr w:type="spellStart"/>
            <w:r w:rsidRPr="000D5AA9">
              <w:rPr>
                <w:rFonts w:ascii="Arial" w:hAnsi="Arial" w:cs="Arial"/>
                <w:color w:val="000000" w:themeColor="text1"/>
              </w:rPr>
              <w:t>mostly</w:t>
            </w:r>
            <w:proofErr w:type="spellEnd"/>
            <w:r w:rsidRPr="000D5AA9">
              <w:rPr>
                <w:rFonts w:ascii="Arial" w:hAnsi="Arial" w:cs="Arial"/>
                <w:color w:val="000000" w:themeColor="text1"/>
              </w:rPr>
              <w:t xml:space="preserve"> S</w:t>
            </w:r>
            <w:r w:rsidRPr="000D5AA9">
              <w:rPr>
                <w:rFonts w:ascii="Arial" w:hAnsi="Arial" w:cs="Arial"/>
                <w:color w:val="000000" w:themeColor="text1"/>
                <w:vertAlign w:val="superscript"/>
              </w:rPr>
              <w:t>2-</w:t>
            </w:r>
            <w:r w:rsidRPr="000D5AA9">
              <w:rPr>
                <w:rFonts w:ascii="Arial" w:hAnsi="Arial" w:cs="Arial"/>
                <w:color w:val="000000" w:themeColor="text1"/>
              </w:rPr>
              <w:t>)</w:t>
            </w:r>
          </w:p>
        </w:tc>
      </w:tr>
    </w:tbl>
    <w:p w14:paraId="5A258F5A" w14:textId="77777777" w:rsidR="00FA240B" w:rsidRPr="000D5AA9" w:rsidRDefault="00FA240B" w:rsidP="00FA240B">
      <w:pPr>
        <w:autoSpaceDE w:val="0"/>
        <w:autoSpaceDN w:val="0"/>
        <w:adjustRightInd w:val="0"/>
        <w:spacing w:before="120" w:after="0" w:line="480" w:lineRule="auto"/>
        <w:jc w:val="both"/>
        <w:rPr>
          <w:rFonts w:ascii="Arial" w:hAnsi="Arial" w:cs="Arial"/>
          <w:color w:val="000000" w:themeColor="text1"/>
          <w:sz w:val="20"/>
          <w:szCs w:val="20"/>
        </w:rPr>
      </w:pPr>
    </w:p>
    <w:p w14:paraId="62553BAA" w14:textId="2DC72071" w:rsidR="00072896" w:rsidRPr="000D5AA9" w:rsidRDefault="00072896" w:rsidP="00072896">
      <w:pPr>
        <w:autoSpaceDE w:val="0"/>
        <w:autoSpaceDN w:val="0"/>
        <w:adjustRightInd w:val="0"/>
        <w:spacing w:before="120" w:after="0" w:line="480" w:lineRule="auto"/>
        <w:jc w:val="both"/>
        <w:rPr>
          <w:rFonts w:ascii="Arial" w:hAnsi="Arial" w:cs="Arial"/>
          <w:sz w:val="20"/>
          <w:szCs w:val="20"/>
        </w:rPr>
      </w:pPr>
      <w:r w:rsidRPr="000D5AA9">
        <w:rPr>
          <w:rFonts w:ascii="Arial" w:hAnsi="Arial" w:cs="Arial"/>
          <w:sz w:val="20"/>
          <w:szCs w:val="20"/>
        </w:rPr>
        <w:t xml:space="preserve">Unlike biopolymers such as RNA, DNA, and proteins, which are enclosed by the cell, small molecules and ions constantly leak across cell membranes, driven by their concentration gradients. Therefore, cells use membrane-embedded ion pumps to counteract the leakage and maintain gradients of different ions across cell membranes, which </w:t>
      </w:r>
      <w:r w:rsidR="00FA240B" w:rsidRPr="000D5AA9">
        <w:rPr>
          <w:rFonts w:ascii="Arial" w:hAnsi="Arial" w:cs="Arial"/>
          <w:sz w:val="20"/>
          <w:szCs w:val="20"/>
        </w:rPr>
        <w:t>require</w:t>
      </w:r>
      <w:r w:rsidRPr="000D5AA9">
        <w:rPr>
          <w:rFonts w:ascii="Arial" w:hAnsi="Arial" w:cs="Arial"/>
          <w:sz w:val="20"/>
          <w:szCs w:val="20"/>
        </w:rPr>
        <w:t xml:space="preserve"> energy. </w:t>
      </w:r>
    </w:p>
    <w:p w14:paraId="7ADED793" w14:textId="4BDF80D9" w:rsidR="00072896" w:rsidRPr="000D5AA9" w:rsidRDefault="00072896" w:rsidP="00072896">
      <w:pPr>
        <w:spacing w:before="120" w:after="0" w:line="480" w:lineRule="auto"/>
        <w:jc w:val="both"/>
        <w:rPr>
          <w:rFonts w:ascii="Arial" w:hAnsi="Arial" w:cs="Arial"/>
          <w:sz w:val="20"/>
          <w:szCs w:val="20"/>
        </w:rPr>
      </w:pPr>
      <w:r w:rsidRPr="000D5AA9">
        <w:rPr>
          <w:rFonts w:ascii="Arial" w:hAnsi="Arial" w:cs="Arial"/>
          <w:sz w:val="20"/>
          <w:szCs w:val="20"/>
        </w:rPr>
        <w:t xml:space="preserve">The membranes of the first cells are thought to prevent the loss of polymers, but to be not particularly impermeable to small molecules and ions. It has been repeatedly noted that semipermeable primordial membranes must have been vital for the very first cells, which, in the absence of various membrane </w:t>
      </w:r>
      <w:r w:rsidR="00CE2543" w:rsidRPr="000D5AA9">
        <w:rPr>
          <w:rFonts w:ascii="Arial" w:hAnsi="Arial" w:cs="Arial"/>
          <w:sz w:val="20"/>
          <w:szCs w:val="20"/>
        </w:rPr>
        <w:t xml:space="preserve">transporters and </w:t>
      </w:r>
      <w:r w:rsidRPr="000D5AA9">
        <w:rPr>
          <w:rFonts w:ascii="Arial" w:hAnsi="Arial" w:cs="Arial"/>
          <w:sz w:val="20"/>
          <w:szCs w:val="20"/>
        </w:rPr>
        <w:t>pumps, had to rely on the diffusion of small molecules and ions through primordial</w:t>
      </w:r>
      <w:r w:rsidR="00B34604" w:rsidRPr="000D5AA9">
        <w:rPr>
          <w:rFonts w:ascii="Arial" w:hAnsi="Arial" w:cs="Arial"/>
          <w:sz w:val="20"/>
          <w:szCs w:val="20"/>
        </w:rPr>
        <w:t>,</w:t>
      </w:r>
      <w:r w:rsidRPr="000D5AA9">
        <w:rPr>
          <w:rFonts w:ascii="Arial" w:hAnsi="Arial" w:cs="Arial"/>
          <w:sz w:val="20"/>
          <w:szCs w:val="20"/>
        </w:rPr>
        <w:t xml:space="preserve"> leaky membranes </w:t>
      </w:r>
      <w:r w:rsidR="0072273D" w:rsidRPr="000D5AA9">
        <w:rPr>
          <w:rFonts w:ascii="Arial" w:hAnsi="Arial" w:cs="Arial"/>
          <w:noProof/>
          <w:sz w:val="20"/>
          <w:szCs w:val="20"/>
        </w:rPr>
        <w:t>[29,30,222-225,268-273]</w:t>
      </w:r>
      <w:r w:rsidRPr="000D5AA9">
        <w:rPr>
          <w:rFonts w:ascii="Arial" w:hAnsi="Arial" w:cs="Arial"/>
          <w:sz w:val="20"/>
          <w:szCs w:val="20"/>
        </w:rPr>
        <w:t xml:space="preserve">. </w:t>
      </w:r>
    </w:p>
    <w:p w14:paraId="5201150B" w14:textId="5A8851C6" w:rsidR="00072896" w:rsidRPr="000D5AA9" w:rsidRDefault="00072896" w:rsidP="00072896">
      <w:pPr>
        <w:spacing w:before="120" w:after="0" w:line="480" w:lineRule="auto"/>
        <w:jc w:val="both"/>
        <w:rPr>
          <w:rFonts w:ascii="Arial" w:hAnsi="Arial" w:cs="Arial"/>
          <w:sz w:val="20"/>
          <w:szCs w:val="20"/>
        </w:rPr>
      </w:pPr>
      <w:r w:rsidRPr="000D5AA9">
        <w:rPr>
          <w:rFonts w:ascii="Arial" w:hAnsi="Arial" w:cs="Arial"/>
          <w:sz w:val="20"/>
          <w:szCs w:val="20"/>
        </w:rPr>
        <w:t xml:space="preserve">Therefore, it is thought that intracellular inorganic chemistry reflects the (geo)chemistry of the environments in which the first cellular organisms formed </w:t>
      </w:r>
      <w:r w:rsidR="0072273D" w:rsidRPr="000D5AA9">
        <w:rPr>
          <w:rFonts w:ascii="Arial" w:hAnsi="Arial" w:cs="Arial"/>
          <w:noProof/>
          <w:sz w:val="20"/>
          <w:szCs w:val="20"/>
        </w:rPr>
        <w:t>[152,274-277]</w:t>
      </w:r>
      <w:r w:rsidRPr="000D5AA9">
        <w:rPr>
          <w:rFonts w:ascii="Arial" w:hAnsi="Arial" w:cs="Arial"/>
          <w:sz w:val="20"/>
          <w:szCs w:val="20"/>
        </w:rPr>
        <w:t>, just as the low E</w:t>
      </w:r>
      <w:r w:rsidRPr="000D5AA9">
        <w:rPr>
          <w:rFonts w:ascii="Arial" w:hAnsi="Arial" w:cs="Arial"/>
          <w:sz w:val="20"/>
          <w:szCs w:val="20"/>
          <w:vertAlign w:val="subscript"/>
        </w:rPr>
        <w:t>h</w:t>
      </w:r>
      <w:r w:rsidRPr="000D5AA9">
        <w:rPr>
          <w:rFonts w:ascii="Arial" w:hAnsi="Arial" w:cs="Arial"/>
          <w:sz w:val="20"/>
          <w:szCs w:val="20"/>
        </w:rPr>
        <w:t xml:space="preserve"> of the cytoplasm reflects the reduced state of the primordial environments, see section </w:t>
      </w:r>
      <w:r w:rsidR="00D257F6" w:rsidRPr="000D5AA9">
        <w:rPr>
          <w:rFonts w:ascii="Arial" w:hAnsi="Arial" w:cs="Arial"/>
          <w:sz w:val="20"/>
          <w:szCs w:val="20"/>
        </w:rPr>
        <w:t>S</w:t>
      </w:r>
      <w:r w:rsidRPr="000D5AA9">
        <w:rPr>
          <w:rFonts w:ascii="Arial" w:hAnsi="Arial" w:cs="Arial"/>
          <w:sz w:val="20"/>
          <w:szCs w:val="20"/>
        </w:rPr>
        <w:t xml:space="preserve">2.1. and </w:t>
      </w:r>
      <w:r w:rsidR="0072273D" w:rsidRPr="000D5AA9">
        <w:rPr>
          <w:rFonts w:ascii="Arial" w:hAnsi="Arial" w:cs="Arial"/>
          <w:noProof/>
          <w:sz w:val="20"/>
          <w:szCs w:val="20"/>
        </w:rPr>
        <w:t>[76]</w:t>
      </w:r>
      <w:r w:rsidRPr="000D5AA9">
        <w:rPr>
          <w:rFonts w:ascii="Arial" w:hAnsi="Arial" w:cs="Arial"/>
          <w:sz w:val="20"/>
          <w:szCs w:val="20"/>
        </w:rPr>
        <w:t xml:space="preserve">. In response to environmental changes, cells were not able to modify </w:t>
      </w:r>
      <w:proofErr w:type="gramStart"/>
      <w:r w:rsidRPr="000D5AA9">
        <w:rPr>
          <w:rFonts w:ascii="Arial" w:hAnsi="Arial" w:cs="Arial"/>
          <w:sz w:val="20"/>
          <w:szCs w:val="20"/>
        </w:rPr>
        <w:t>all of</w:t>
      </w:r>
      <w:proofErr w:type="gramEnd"/>
      <w:r w:rsidRPr="000D5AA9">
        <w:rPr>
          <w:rFonts w:ascii="Arial" w:hAnsi="Arial" w:cs="Arial"/>
          <w:sz w:val="20"/>
          <w:szCs w:val="20"/>
        </w:rPr>
        <w:t xml:space="preserve"> those enzymes that originally depended on certain substances as cofactors (see also the following sections </w:t>
      </w:r>
      <w:r w:rsidR="00D257F6" w:rsidRPr="000D5AA9">
        <w:rPr>
          <w:rFonts w:ascii="Arial" w:hAnsi="Arial" w:cs="Arial"/>
          <w:sz w:val="20"/>
          <w:szCs w:val="20"/>
        </w:rPr>
        <w:t>S</w:t>
      </w:r>
      <w:r w:rsidRPr="000D5AA9">
        <w:rPr>
          <w:rFonts w:ascii="Arial" w:hAnsi="Arial" w:cs="Arial"/>
          <w:sz w:val="20"/>
          <w:szCs w:val="20"/>
        </w:rPr>
        <w:t>2.9-</w:t>
      </w:r>
      <w:r w:rsidR="00D257F6" w:rsidRPr="000D5AA9">
        <w:rPr>
          <w:rFonts w:ascii="Arial" w:hAnsi="Arial" w:cs="Arial"/>
          <w:sz w:val="20"/>
          <w:szCs w:val="20"/>
        </w:rPr>
        <w:t>S</w:t>
      </w:r>
      <w:r w:rsidRPr="000D5AA9">
        <w:rPr>
          <w:rFonts w:ascii="Arial" w:hAnsi="Arial" w:cs="Arial"/>
          <w:sz w:val="20"/>
          <w:szCs w:val="20"/>
        </w:rPr>
        <w:t xml:space="preserve">2.11). </w:t>
      </w:r>
      <w:r w:rsidRPr="000D5AA9">
        <w:rPr>
          <w:rFonts w:ascii="Arial" w:hAnsi="Arial" w:cs="Arial"/>
          <w:sz w:val="20"/>
          <w:szCs w:val="20"/>
        </w:rPr>
        <w:lastRenderedPageBreak/>
        <w:t xml:space="preserve">Consequently, although modern cells have colonized a wide variety of environments, they are filled with a medium </w:t>
      </w:r>
      <w:proofErr w:type="gramStart"/>
      <w:r w:rsidRPr="000D5AA9">
        <w:rPr>
          <w:rFonts w:ascii="Arial" w:hAnsi="Arial" w:cs="Arial"/>
          <w:sz w:val="20"/>
          <w:szCs w:val="20"/>
        </w:rPr>
        <w:t>similar to</w:t>
      </w:r>
      <w:proofErr w:type="gramEnd"/>
      <w:r w:rsidRPr="000D5AA9">
        <w:rPr>
          <w:rFonts w:ascii="Arial" w:hAnsi="Arial" w:cs="Arial"/>
          <w:sz w:val="20"/>
          <w:szCs w:val="20"/>
        </w:rPr>
        <w:t xml:space="preserve"> that in which their common ancestors lived. </w:t>
      </w:r>
    </w:p>
    <w:p w14:paraId="0E911D8B" w14:textId="6EA3A57F" w:rsidR="00072896" w:rsidRPr="000D5AA9" w:rsidRDefault="00072896" w:rsidP="00072896">
      <w:pPr>
        <w:spacing w:before="120" w:after="0" w:line="480" w:lineRule="auto"/>
        <w:jc w:val="both"/>
        <w:rPr>
          <w:rFonts w:ascii="Arial" w:hAnsi="Arial" w:cs="Arial"/>
          <w:sz w:val="20"/>
          <w:szCs w:val="20"/>
        </w:rPr>
      </w:pPr>
      <w:r w:rsidRPr="000D5AA9">
        <w:rPr>
          <w:rFonts w:ascii="Arial" w:hAnsi="Arial" w:cs="Arial"/>
          <w:sz w:val="20"/>
          <w:szCs w:val="20"/>
        </w:rPr>
        <w:t xml:space="preserve">This phenomenon of chemistry conservation is very important because it helps to reconstruct the habitats of the first organisms even in the absence of any geological record </w:t>
      </w:r>
      <w:r w:rsidR="0072273D" w:rsidRPr="000D5AA9">
        <w:rPr>
          <w:rFonts w:ascii="Arial" w:hAnsi="Arial" w:cs="Arial"/>
          <w:noProof/>
          <w:sz w:val="20"/>
          <w:szCs w:val="20"/>
        </w:rPr>
        <w:t>[152,274-276]</w:t>
      </w:r>
      <w:r w:rsidRPr="000D5AA9">
        <w:rPr>
          <w:rFonts w:ascii="Arial" w:hAnsi="Arial" w:cs="Arial"/>
          <w:sz w:val="20"/>
          <w:szCs w:val="20"/>
        </w:rPr>
        <w:t>. For example, it is safe to say that the formation of the first cells took place under pH-neutral conditions, since the cytoplasmic pH in almost all organisms is neutral or slightly alkaline.</w:t>
      </w:r>
    </w:p>
    <w:p w14:paraId="7027091A" w14:textId="456B5100" w:rsidR="00072896" w:rsidRPr="000D5AA9" w:rsidRDefault="00072896" w:rsidP="00072896">
      <w:pPr>
        <w:spacing w:before="120" w:after="0" w:line="480" w:lineRule="auto"/>
        <w:jc w:val="both"/>
        <w:rPr>
          <w:rFonts w:ascii="Arial" w:hAnsi="Arial" w:cs="Arial"/>
          <w:sz w:val="20"/>
          <w:szCs w:val="20"/>
        </w:rPr>
      </w:pPr>
      <w:proofErr w:type="gramStart"/>
      <w:r w:rsidRPr="000D5AA9">
        <w:rPr>
          <w:rFonts w:ascii="Arial" w:hAnsi="Arial" w:cs="Arial"/>
          <w:sz w:val="20"/>
          <w:szCs w:val="20"/>
        </w:rPr>
        <w:t>In particular, already</w:t>
      </w:r>
      <w:proofErr w:type="gramEnd"/>
      <w:r w:rsidRPr="000D5AA9">
        <w:rPr>
          <w:rFonts w:ascii="Arial" w:hAnsi="Arial" w:cs="Arial"/>
          <w:sz w:val="20"/>
          <w:szCs w:val="20"/>
        </w:rPr>
        <w:t xml:space="preserve"> more than a hundred years ago, Archibald Macallum recognized that potassium is more abundant in cellular tissues than sodium, in contrast to both seawater and body fluids, such as blood and lymph, see Table </w:t>
      </w:r>
      <w:r w:rsidR="00D257F6" w:rsidRPr="000D5AA9">
        <w:rPr>
          <w:rFonts w:ascii="Arial" w:hAnsi="Arial" w:cs="Arial"/>
          <w:sz w:val="20"/>
          <w:szCs w:val="20"/>
        </w:rPr>
        <w:t>S2.</w:t>
      </w:r>
      <w:r w:rsidRPr="000D5AA9">
        <w:rPr>
          <w:rFonts w:ascii="Arial" w:hAnsi="Arial" w:cs="Arial"/>
          <w:sz w:val="20"/>
          <w:szCs w:val="20"/>
        </w:rPr>
        <w:t xml:space="preserve">1 and </w:t>
      </w:r>
      <w:r w:rsidR="0072273D" w:rsidRPr="000D5AA9">
        <w:rPr>
          <w:rFonts w:ascii="Arial" w:hAnsi="Arial" w:cs="Arial"/>
          <w:noProof/>
          <w:sz w:val="20"/>
          <w:szCs w:val="20"/>
        </w:rPr>
        <w:t>[274,278]</w:t>
      </w:r>
      <w:r w:rsidRPr="000D5AA9">
        <w:rPr>
          <w:rFonts w:ascii="Arial" w:hAnsi="Arial" w:cs="Arial"/>
          <w:sz w:val="20"/>
          <w:szCs w:val="20"/>
        </w:rPr>
        <w:t xml:space="preserve">. It was already accepted at that time that the high salt content of blood and lymph was related to the origin of multicellular organisms in seawater, see </w:t>
      </w:r>
      <w:r w:rsidR="0072273D" w:rsidRPr="000D5AA9">
        <w:rPr>
          <w:rFonts w:ascii="Arial" w:hAnsi="Arial" w:cs="Arial"/>
          <w:noProof/>
          <w:sz w:val="20"/>
          <w:szCs w:val="20"/>
        </w:rPr>
        <w:t>[274,278]</w:t>
      </w:r>
      <w:r w:rsidRPr="000D5AA9">
        <w:rPr>
          <w:rFonts w:ascii="Arial" w:hAnsi="Arial" w:cs="Arial"/>
          <w:sz w:val="20"/>
          <w:szCs w:val="20"/>
        </w:rPr>
        <w:t xml:space="preserve"> and references therein. To explain the chemical difference between cytoplasm and seawater, Macallum proposed that "the cell...has endowments transmitted from a past almost as remote as the origin of life on earth" </w:t>
      </w:r>
      <w:r w:rsidR="0072273D" w:rsidRPr="000D5AA9">
        <w:rPr>
          <w:rFonts w:ascii="Arial" w:hAnsi="Arial" w:cs="Arial"/>
          <w:noProof/>
          <w:sz w:val="20"/>
          <w:szCs w:val="20"/>
        </w:rPr>
        <w:t>[274]</w:t>
      </w:r>
      <w:r w:rsidRPr="000D5AA9">
        <w:rPr>
          <w:rStyle w:val="Funotenzeichen"/>
          <w:rFonts w:ascii="Arial" w:hAnsi="Arial" w:cs="Arial"/>
          <w:sz w:val="20"/>
          <w:szCs w:val="20"/>
        </w:rPr>
        <w:footnoteReference w:id="3"/>
      </w:r>
      <w:r w:rsidRPr="000D5AA9">
        <w:rPr>
          <w:rFonts w:ascii="Arial" w:hAnsi="Arial" w:cs="Arial"/>
          <w:sz w:val="20"/>
          <w:szCs w:val="20"/>
        </w:rPr>
        <w:t xml:space="preserve">. Accordingly, Macallum has suggested that the habitats of the first unicellular organisms had more potassium than sodium.  </w:t>
      </w:r>
    </w:p>
    <w:p w14:paraId="0E9F4A0D" w14:textId="59622D7A" w:rsidR="00854F42" w:rsidRPr="000D5AA9" w:rsidRDefault="00072896" w:rsidP="00072896">
      <w:pPr>
        <w:spacing w:before="120" w:after="0" w:line="480" w:lineRule="auto"/>
        <w:jc w:val="both"/>
        <w:rPr>
          <w:rFonts w:ascii="Arial" w:hAnsi="Arial" w:cs="Arial"/>
          <w:sz w:val="20"/>
          <w:szCs w:val="20"/>
        </w:rPr>
      </w:pPr>
      <w:bookmarkStart w:id="23" w:name="_Hlk186400910"/>
      <w:r w:rsidRPr="000D5AA9">
        <w:rPr>
          <w:rFonts w:ascii="Arial" w:hAnsi="Arial" w:cs="Arial"/>
          <w:sz w:val="20"/>
          <w:szCs w:val="20"/>
        </w:rPr>
        <w:t>Elsewhere</w:t>
      </w:r>
      <w:r w:rsidR="00AE630E" w:rsidRPr="000D5AA9">
        <w:rPr>
          <w:rFonts w:ascii="Arial" w:hAnsi="Arial" w:cs="Arial"/>
          <w:sz w:val="20"/>
          <w:szCs w:val="20"/>
        </w:rPr>
        <w:t>,</w:t>
      </w:r>
      <w:r w:rsidRPr="000D5AA9">
        <w:rPr>
          <w:rFonts w:ascii="Arial" w:hAnsi="Arial" w:cs="Arial"/>
          <w:sz w:val="20"/>
          <w:szCs w:val="20"/>
        </w:rPr>
        <w:t xml:space="preserve"> we have </w:t>
      </w:r>
      <w:r w:rsidR="00E1091B" w:rsidRPr="000D5AA9">
        <w:rPr>
          <w:rFonts w:ascii="Arial" w:hAnsi="Arial" w:cs="Arial"/>
          <w:sz w:val="20"/>
          <w:szCs w:val="20"/>
        </w:rPr>
        <w:t>turned to t</w:t>
      </w:r>
      <w:r w:rsidRPr="000D5AA9">
        <w:rPr>
          <w:rFonts w:ascii="Arial" w:hAnsi="Arial" w:cs="Arial"/>
          <w:sz w:val="20"/>
          <w:szCs w:val="20"/>
        </w:rPr>
        <w:t>he ubiquitous proteins common to all free-living cellular organisms</w:t>
      </w:r>
      <w:r w:rsidR="00D03C3B" w:rsidRPr="000D5AA9">
        <w:rPr>
          <w:rFonts w:ascii="Arial" w:hAnsi="Arial" w:cs="Arial"/>
          <w:sz w:val="20"/>
          <w:szCs w:val="20"/>
        </w:rPr>
        <w:t xml:space="preserve"> </w:t>
      </w:r>
      <w:r w:rsidR="0072273D" w:rsidRPr="000D5AA9">
        <w:rPr>
          <w:rFonts w:ascii="Arial" w:hAnsi="Arial" w:cs="Arial"/>
          <w:noProof/>
          <w:sz w:val="20"/>
          <w:szCs w:val="20"/>
        </w:rPr>
        <w:t>[152]</w:t>
      </w:r>
      <w:r w:rsidR="00D03C3B" w:rsidRPr="000D5AA9">
        <w:rPr>
          <w:rFonts w:ascii="Arial" w:hAnsi="Arial" w:cs="Arial"/>
          <w:sz w:val="20"/>
          <w:szCs w:val="20"/>
        </w:rPr>
        <w:t>. T</w:t>
      </w:r>
      <w:r w:rsidRPr="000D5AA9">
        <w:rPr>
          <w:rFonts w:ascii="Arial" w:hAnsi="Arial" w:cs="Arial"/>
          <w:sz w:val="20"/>
          <w:szCs w:val="20"/>
        </w:rPr>
        <w:t>hese proteins are thought to be present in the LUCA or even its progenitors, see Section S</w:t>
      </w:r>
      <w:r w:rsidR="00D257F6" w:rsidRPr="000D5AA9">
        <w:rPr>
          <w:rFonts w:ascii="Arial" w:hAnsi="Arial" w:cs="Arial"/>
          <w:sz w:val="20"/>
          <w:szCs w:val="20"/>
        </w:rPr>
        <w:t>1.</w:t>
      </w:r>
      <w:r w:rsidR="00D03C3B" w:rsidRPr="000D5AA9">
        <w:rPr>
          <w:rFonts w:ascii="Arial" w:hAnsi="Arial" w:cs="Arial"/>
          <w:sz w:val="20"/>
          <w:szCs w:val="20"/>
        </w:rPr>
        <w:t>3</w:t>
      </w:r>
      <w:r w:rsidRPr="000D5AA9">
        <w:rPr>
          <w:rFonts w:ascii="Arial" w:hAnsi="Arial" w:cs="Arial"/>
          <w:sz w:val="20"/>
          <w:szCs w:val="20"/>
        </w:rPr>
        <w:t xml:space="preserve"> and </w:t>
      </w:r>
      <w:r w:rsidR="0072273D" w:rsidRPr="000D5AA9">
        <w:rPr>
          <w:rFonts w:ascii="Arial" w:hAnsi="Arial" w:cs="Arial"/>
          <w:noProof/>
          <w:sz w:val="20"/>
          <w:szCs w:val="20"/>
        </w:rPr>
        <w:t>[19-21,279,280]</w:t>
      </w:r>
      <w:r w:rsidRPr="000D5AA9">
        <w:rPr>
          <w:rFonts w:ascii="Arial" w:hAnsi="Arial" w:cs="Arial"/>
          <w:sz w:val="20"/>
          <w:szCs w:val="20"/>
        </w:rPr>
        <w:t xml:space="preserve">.  </w:t>
      </w:r>
      <w:r w:rsidR="00BC7632" w:rsidRPr="000D5AA9">
        <w:rPr>
          <w:rFonts w:ascii="Arial" w:hAnsi="Arial" w:cs="Arial"/>
          <w:sz w:val="20"/>
          <w:szCs w:val="20"/>
        </w:rPr>
        <w:t xml:space="preserve">We checked their functional dependence of ubiquitous proteins on inorganic ions (mostly using the data from the BRENDA database </w:t>
      </w:r>
      <w:r w:rsidR="0072273D" w:rsidRPr="000D5AA9">
        <w:rPr>
          <w:rFonts w:ascii="Arial" w:hAnsi="Arial" w:cs="Arial"/>
          <w:noProof/>
          <w:sz w:val="20"/>
          <w:szCs w:val="20"/>
        </w:rPr>
        <w:t>[281]</w:t>
      </w:r>
      <w:r w:rsidR="00BC7632" w:rsidRPr="000D5AA9">
        <w:rPr>
          <w:rFonts w:ascii="Arial" w:hAnsi="Arial" w:cs="Arial"/>
          <w:sz w:val="20"/>
          <w:szCs w:val="20"/>
        </w:rPr>
        <w:t xml:space="preserve">) and the presence of inorganic ions in the available structures, </w:t>
      </w:r>
      <w:r w:rsidR="00E43742" w:rsidRPr="000D5AA9">
        <w:rPr>
          <w:rFonts w:ascii="Arial" w:hAnsi="Arial" w:cs="Arial"/>
          <w:sz w:val="20"/>
          <w:szCs w:val="20"/>
        </w:rPr>
        <w:t>t</w:t>
      </w:r>
      <w:r w:rsidR="00BC7632" w:rsidRPr="000D5AA9">
        <w:rPr>
          <w:rFonts w:ascii="Arial" w:hAnsi="Arial" w:cs="Arial"/>
          <w:sz w:val="20"/>
          <w:szCs w:val="20"/>
        </w:rPr>
        <w:t xml:space="preserve">he updated version of </w:t>
      </w:r>
      <w:r w:rsidR="00E43742" w:rsidRPr="000D5AA9">
        <w:rPr>
          <w:rFonts w:ascii="Arial" w:hAnsi="Arial" w:cs="Arial"/>
          <w:sz w:val="20"/>
          <w:szCs w:val="20"/>
        </w:rPr>
        <w:t xml:space="preserve">such an </w:t>
      </w:r>
      <w:r w:rsidR="00BC7632" w:rsidRPr="000D5AA9">
        <w:rPr>
          <w:rFonts w:ascii="Arial" w:hAnsi="Arial" w:cs="Arial"/>
          <w:sz w:val="20"/>
          <w:szCs w:val="20"/>
        </w:rPr>
        <w:t xml:space="preserve">analysis is presented as Table </w:t>
      </w:r>
      <w:r w:rsidR="00E43742" w:rsidRPr="000D5AA9">
        <w:rPr>
          <w:rFonts w:ascii="Arial" w:hAnsi="Arial" w:cs="Arial"/>
          <w:sz w:val="20"/>
          <w:szCs w:val="20"/>
        </w:rPr>
        <w:t>S</w:t>
      </w:r>
      <w:r w:rsidR="00BC7632" w:rsidRPr="000D5AA9">
        <w:rPr>
          <w:rFonts w:ascii="Arial" w:hAnsi="Arial" w:cs="Arial"/>
          <w:sz w:val="20"/>
          <w:szCs w:val="20"/>
        </w:rPr>
        <w:t>2</w:t>
      </w:r>
      <w:r w:rsidR="00E43742" w:rsidRPr="000D5AA9">
        <w:rPr>
          <w:rFonts w:ascii="Arial" w:hAnsi="Arial" w:cs="Arial"/>
          <w:sz w:val="20"/>
          <w:szCs w:val="20"/>
        </w:rPr>
        <w:t>.2</w:t>
      </w:r>
      <w:r w:rsidR="00BC7632" w:rsidRPr="000D5AA9">
        <w:rPr>
          <w:rFonts w:ascii="Arial" w:hAnsi="Arial" w:cs="Arial"/>
          <w:sz w:val="20"/>
          <w:szCs w:val="20"/>
        </w:rPr>
        <w:t xml:space="preserve">. </w:t>
      </w:r>
    </w:p>
    <w:p w14:paraId="504DB682" w14:textId="77777777" w:rsidR="00E43742" w:rsidRPr="000D5AA9" w:rsidRDefault="00E43742" w:rsidP="00072896">
      <w:pPr>
        <w:spacing w:before="120" w:after="0" w:line="480" w:lineRule="auto"/>
        <w:jc w:val="both"/>
        <w:rPr>
          <w:rFonts w:ascii="Arial" w:hAnsi="Arial" w:cs="Arial"/>
          <w:sz w:val="20"/>
          <w:szCs w:val="20"/>
        </w:rPr>
      </w:pPr>
    </w:p>
    <w:p w14:paraId="55883909" w14:textId="77777777" w:rsidR="00E43742" w:rsidRPr="000D5AA9" w:rsidRDefault="00E43742">
      <w:pPr>
        <w:spacing w:after="160" w:line="259" w:lineRule="auto"/>
        <w:rPr>
          <w:rFonts w:ascii="Arial" w:hAnsi="Arial" w:cs="Arial"/>
          <w:b/>
          <w:bCs/>
          <w:sz w:val="20"/>
          <w:szCs w:val="20"/>
        </w:rPr>
      </w:pPr>
      <w:r w:rsidRPr="000D5AA9">
        <w:rPr>
          <w:rFonts w:ascii="Arial" w:hAnsi="Arial" w:cs="Arial"/>
          <w:b/>
          <w:bCs/>
          <w:sz w:val="20"/>
          <w:szCs w:val="20"/>
        </w:rPr>
        <w:br w:type="page"/>
      </w:r>
    </w:p>
    <w:p w14:paraId="70586C9A" w14:textId="36C242C4" w:rsidR="00E43742" w:rsidRPr="000D5AA9" w:rsidRDefault="00E43742" w:rsidP="00E43742">
      <w:pPr>
        <w:spacing w:after="0" w:line="480" w:lineRule="auto"/>
        <w:contextualSpacing/>
        <w:mirrorIndents/>
        <w:jc w:val="both"/>
        <w:rPr>
          <w:rFonts w:ascii="Arial" w:hAnsi="Arial" w:cs="Arial"/>
          <w:color w:val="000000" w:themeColor="text1"/>
          <w:sz w:val="20"/>
          <w:szCs w:val="20"/>
        </w:rPr>
      </w:pPr>
      <w:r w:rsidRPr="000D5AA9">
        <w:rPr>
          <w:rFonts w:ascii="Arial" w:hAnsi="Arial" w:cs="Arial"/>
          <w:b/>
          <w:bCs/>
          <w:sz w:val="20"/>
          <w:szCs w:val="20"/>
        </w:rPr>
        <w:lastRenderedPageBreak/>
        <w:t>Table S2.2.  Inorganic constituents of ubiquitous proteins.</w:t>
      </w:r>
      <w:r w:rsidRPr="000D5AA9">
        <w:rPr>
          <w:rFonts w:ascii="Arial" w:hAnsi="Arial" w:cs="Arial"/>
          <w:sz w:val="20"/>
          <w:szCs w:val="20"/>
        </w:rPr>
        <w:t xml:space="preserve"> </w:t>
      </w:r>
    </w:p>
    <w:p w14:paraId="0B4B4FB4" w14:textId="77777777" w:rsidR="00E43742" w:rsidRPr="000D5AA9" w:rsidRDefault="00E43742" w:rsidP="00E43742">
      <w:pPr>
        <w:spacing w:after="0" w:line="480" w:lineRule="auto"/>
        <w:contextualSpacing/>
        <w:mirrorIndents/>
        <w:jc w:val="both"/>
        <w:rPr>
          <w:rFonts w:ascii="Arial" w:hAnsi="Arial" w:cs="Arial"/>
          <w:sz w:val="20"/>
          <w:szCs w:val="20"/>
        </w:rPr>
      </w:pPr>
      <w:r w:rsidRPr="000D5AA9">
        <w:rPr>
          <w:rFonts w:ascii="Arial" w:hAnsi="Arial" w:cs="Arial"/>
          <w:color w:val="000000" w:themeColor="text1"/>
          <w:sz w:val="20"/>
          <w:szCs w:val="20"/>
        </w:rPr>
        <w:t xml:space="preserve">the full Excel version of the Table with additional information is provided as Supplementary File 2. </w:t>
      </w:r>
      <w:r w:rsidRPr="000D5AA9">
        <w:rPr>
          <w:rFonts w:ascii="Arial" w:hAnsi="Arial" w:cs="Arial"/>
          <w:sz w:val="20"/>
          <w:szCs w:val="20"/>
        </w:rPr>
        <w:t xml:space="preserve"> </w:t>
      </w:r>
    </w:p>
    <w:p w14:paraId="42D8ED3D" w14:textId="09188A43" w:rsidR="00E43742" w:rsidRPr="000D5AA9" w:rsidRDefault="00E43742" w:rsidP="00E43742">
      <w:pPr>
        <w:jc w:val="both"/>
        <w:rPr>
          <w:rFonts w:ascii="Arial" w:hAnsi="Arial" w:cs="Arial"/>
          <w:sz w:val="20"/>
          <w:szCs w:val="20"/>
        </w:rPr>
      </w:pPr>
      <w:r w:rsidRPr="000D5AA9">
        <w:rPr>
          <w:rFonts w:ascii="Arial" w:hAnsi="Arial" w:cs="Arial"/>
          <w:sz w:val="20"/>
          <w:szCs w:val="20"/>
        </w:rPr>
        <w:t xml:space="preserve">The table provided information on the inorganic constituents and cofactors of 87 orthologous groups of proteins found in all free-living organisms which, by definition, must have been present in the Last Universal Cellular Ancestor (LUCA) </w:t>
      </w:r>
      <w:r w:rsidR="0072273D" w:rsidRPr="000D5AA9">
        <w:rPr>
          <w:rFonts w:ascii="Arial" w:hAnsi="Arial" w:cs="Arial"/>
          <w:noProof/>
          <w:sz w:val="20"/>
          <w:szCs w:val="20"/>
        </w:rPr>
        <w:t>[19]</w:t>
      </w:r>
      <w:r w:rsidRPr="000D5AA9">
        <w:rPr>
          <w:rFonts w:ascii="Arial" w:hAnsi="Arial" w:cs="Arial"/>
          <w:sz w:val="20"/>
          <w:szCs w:val="20"/>
        </w:rPr>
        <w:t xml:space="preserve">. We took protein sequences longer than 50 aa from the PDB database (checked 13.07.2024) and attributed them to the COG database </w:t>
      </w:r>
      <w:r w:rsidR="0072273D" w:rsidRPr="000D5AA9">
        <w:rPr>
          <w:rFonts w:ascii="Arial" w:hAnsi="Arial" w:cs="Arial"/>
          <w:noProof/>
          <w:sz w:val="20"/>
          <w:szCs w:val="20"/>
        </w:rPr>
        <w:t>[282]</w:t>
      </w:r>
      <w:r w:rsidRPr="000D5AA9">
        <w:rPr>
          <w:rFonts w:ascii="Arial" w:hAnsi="Arial" w:cs="Arial"/>
          <w:sz w:val="20"/>
          <w:szCs w:val="20"/>
        </w:rPr>
        <w:t xml:space="preserve"> using the last set of profile HMMs for </w:t>
      </w:r>
      <w:proofErr w:type="spellStart"/>
      <w:r w:rsidRPr="000D5AA9">
        <w:rPr>
          <w:rFonts w:ascii="Arial" w:hAnsi="Arial" w:cs="Arial"/>
          <w:sz w:val="20"/>
          <w:szCs w:val="20"/>
        </w:rPr>
        <w:t>COGcollator</w:t>
      </w:r>
      <w:proofErr w:type="spellEnd"/>
      <w:r w:rsidRPr="000D5AA9">
        <w:rPr>
          <w:rFonts w:ascii="Arial" w:hAnsi="Arial" w:cs="Arial"/>
          <w:sz w:val="20"/>
          <w:szCs w:val="20"/>
        </w:rPr>
        <w:t xml:space="preserve"> (</w:t>
      </w:r>
      <w:r w:rsidR="0072273D" w:rsidRPr="000D5AA9">
        <w:rPr>
          <w:rFonts w:ascii="Arial" w:hAnsi="Arial" w:cs="Arial"/>
          <w:noProof/>
          <w:sz w:val="20"/>
          <w:szCs w:val="20"/>
        </w:rPr>
        <w:t>[283]</w:t>
      </w:r>
      <w:r w:rsidRPr="000D5AA9">
        <w:rPr>
          <w:rFonts w:ascii="Arial" w:hAnsi="Arial" w:cs="Arial"/>
          <w:sz w:val="20"/>
          <w:szCs w:val="20"/>
        </w:rPr>
        <w:t xml:space="preserve">, available at http://boabio.belozersky.msu.ru/tools) and </w:t>
      </w:r>
      <w:proofErr w:type="spellStart"/>
      <w:r w:rsidRPr="000D5AA9">
        <w:rPr>
          <w:rFonts w:ascii="Arial" w:hAnsi="Arial" w:cs="Arial"/>
          <w:sz w:val="20"/>
          <w:szCs w:val="20"/>
        </w:rPr>
        <w:t>hmmscan</w:t>
      </w:r>
      <w:proofErr w:type="spellEnd"/>
      <w:r w:rsidRPr="000D5AA9">
        <w:rPr>
          <w:rFonts w:ascii="Arial" w:hAnsi="Arial" w:cs="Arial"/>
          <w:sz w:val="20"/>
          <w:szCs w:val="20"/>
        </w:rPr>
        <w:t xml:space="preserve"> program (http://hmmer.org/). If two profile HMMs found overlapping hits and the overlap was longer than 5% of the longest of these two hits, we filtered out the weakest hit. To avoid any confusion, we further used only proteins which were attributed to a single COG with an e-value less than 1e-10 according to this procedure. We selected only protein chains which were attributed to the set of 87 </w:t>
      </w:r>
      <w:proofErr w:type="gramStart"/>
      <w:r w:rsidRPr="000D5AA9">
        <w:rPr>
          <w:rFonts w:ascii="Arial" w:hAnsi="Arial" w:cs="Arial"/>
          <w:sz w:val="20"/>
          <w:szCs w:val="20"/>
        </w:rPr>
        <w:t>aforementioned universal</w:t>
      </w:r>
      <w:proofErr w:type="gramEnd"/>
      <w:r w:rsidRPr="000D5AA9">
        <w:rPr>
          <w:rFonts w:ascii="Arial" w:hAnsi="Arial" w:cs="Arial"/>
          <w:sz w:val="20"/>
          <w:szCs w:val="20"/>
        </w:rPr>
        <w:t xml:space="preserve"> COGs. Total 71014 protein chains belonging to 7767 PDB structures were sampled.</w:t>
      </w:r>
    </w:p>
    <w:p w14:paraId="17120505" w14:textId="77777777" w:rsidR="00E43742" w:rsidRPr="000D5AA9" w:rsidRDefault="00E43742" w:rsidP="00E43742">
      <w:pPr>
        <w:spacing w:after="0" w:line="240" w:lineRule="auto"/>
        <w:contextualSpacing/>
        <w:mirrorIndents/>
        <w:jc w:val="both"/>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Functional categories are given according to the COG database C — Energy production and conversion, E — Amino acid transport and metabolism, F — Nucleotide transport and metabolism, G — Carbohydrate transport and metabolism, H — Coenzyme transport and metabolism, I — Lipid transport and metabolism, J — Translation, ribosomal structure and biogenesis, K — Transcription, L — Replication, recombination and repair, D — Cell cycle control, cell division, chromosome partitioning, M — Cell wall/membrane/envelope biogenesis, N — Cell motility, O — Posttranslational modification, protein turnover, chaperones, U — Intracellular trafficking, secretion, and vesicular transport.</w:t>
      </w:r>
    </w:p>
    <w:p w14:paraId="29574BB6" w14:textId="77777777" w:rsidR="00E43742" w:rsidRPr="000D5AA9" w:rsidRDefault="00E43742" w:rsidP="00E43742">
      <w:pPr>
        <w:spacing w:after="0" w:line="240" w:lineRule="auto"/>
        <w:contextualSpacing/>
        <w:mirrorIndents/>
        <w:jc w:val="both"/>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 xml:space="preserve">Other abbreviations: </w:t>
      </w:r>
      <w:proofErr w:type="spellStart"/>
      <w:r w:rsidRPr="000D5AA9">
        <w:rPr>
          <w:rFonts w:ascii="Arial" w:eastAsia="Times New Roman" w:hAnsi="Arial" w:cs="Arial"/>
          <w:color w:val="000000"/>
          <w:sz w:val="20"/>
          <w:szCs w:val="20"/>
          <w:lang w:eastAsia="ru-RU"/>
        </w:rPr>
        <w:t>PPi</w:t>
      </w:r>
      <w:proofErr w:type="spellEnd"/>
      <w:r w:rsidRPr="000D5AA9">
        <w:rPr>
          <w:rFonts w:ascii="Arial" w:eastAsia="Times New Roman" w:hAnsi="Arial" w:cs="Arial"/>
          <w:color w:val="000000"/>
          <w:sz w:val="20"/>
          <w:szCs w:val="20"/>
          <w:lang w:eastAsia="ru-RU"/>
        </w:rPr>
        <w:t xml:space="preserve"> — pyrophosphate, Pi — </w:t>
      </w:r>
      <w:proofErr w:type="gramStart"/>
      <w:r w:rsidRPr="000D5AA9">
        <w:rPr>
          <w:rFonts w:ascii="Arial" w:eastAsia="Times New Roman" w:hAnsi="Arial" w:cs="Arial"/>
          <w:color w:val="000000"/>
          <w:sz w:val="20"/>
          <w:szCs w:val="20"/>
          <w:lang w:eastAsia="ru-RU"/>
        </w:rPr>
        <w:t>phosphate ;</w:t>
      </w:r>
      <w:proofErr w:type="gramEnd"/>
      <w:r w:rsidRPr="000D5AA9">
        <w:rPr>
          <w:rFonts w:ascii="Arial" w:eastAsia="Times New Roman" w:hAnsi="Arial" w:cs="Arial"/>
          <w:color w:val="000000"/>
          <w:sz w:val="20"/>
          <w:szCs w:val="20"/>
          <w:lang w:eastAsia="ru-RU"/>
        </w:rPr>
        <w:t xml:space="preserve"> n/e — absence of an EC number due to the protein being </w:t>
      </w:r>
      <w:r w:rsidRPr="000D5AA9">
        <w:rPr>
          <w:rFonts w:ascii="Arial" w:eastAsia="Times New Roman" w:hAnsi="Arial" w:cs="Arial"/>
          <w:b/>
          <w:bCs/>
          <w:color w:val="000000"/>
          <w:sz w:val="20"/>
          <w:szCs w:val="20"/>
          <w:u w:val="single"/>
          <w:lang w:eastAsia="ru-RU"/>
        </w:rPr>
        <w:t>n</w:t>
      </w:r>
      <w:r w:rsidRPr="000D5AA9">
        <w:rPr>
          <w:rFonts w:ascii="Arial" w:eastAsia="Times New Roman" w:hAnsi="Arial" w:cs="Arial"/>
          <w:color w:val="000000"/>
          <w:sz w:val="20"/>
          <w:szCs w:val="20"/>
          <w:lang w:eastAsia="ru-RU"/>
        </w:rPr>
        <w:t xml:space="preserve">ot an </w:t>
      </w:r>
      <w:r w:rsidRPr="000D5AA9">
        <w:rPr>
          <w:rFonts w:ascii="Arial" w:eastAsia="Times New Roman" w:hAnsi="Arial" w:cs="Arial"/>
          <w:b/>
          <w:bCs/>
          <w:color w:val="000000"/>
          <w:sz w:val="20"/>
          <w:szCs w:val="20"/>
          <w:u w:val="single"/>
          <w:lang w:eastAsia="ru-RU"/>
        </w:rPr>
        <w:t>e</w:t>
      </w:r>
      <w:r w:rsidRPr="000D5AA9">
        <w:rPr>
          <w:rFonts w:ascii="Arial" w:eastAsia="Times New Roman" w:hAnsi="Arial" w:cs="Arial"/>
          <w:color w:val="000000"/>
          <w:sz w:val="20"/>
          <w:szCs w:val="20"/>
          <w:lang w:eastAsia="ru-RU"/>
        </w:rPr>
        <w:t>nzyme.</w:t>
      </w:r>
    </w:p>
    <w:p w14:paraId="1500561E" w14:textId="11DBD0CB" w:rsidR="00E43742" w:rsidRPr="000D5AA9" w:rsidRDefault="00E43742" w:rsidP="00E43742">
      <w:pPr>
        <w:spacing w:after="0" w:line="240" w:lineRule="auto"/>
        <w:contextualSpacing/>
        <w:mirrorIndents/>
        <w:jc w:val="both"/>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 xml:space="preserve">COGs which were missing from the syn3 minimal bacterial genome are marked with the asterisk * sign. Notably, </w:t>
      </w:r>
      <w:proofErr w:type="gramStart"/>
      <w:r w:rsidRPr="000D5AA9">
        <w:rPr>
          <w:rFonts w:ascii="Arial" w:eastAsia="Times New Roman" w:hAnsi="Arial" w:cs="Arial"/>
          <w:color w:val="000000"/>
          <w:sz w:val="20"/>
          <w:szCs w:val="20"/>
          <w:lang w:eastAsia="ru-RU"/>
        </w:rPr>
        <w:t>The</w:t>
      </w:r>
      <w:proofErr w:type="gramEnd"/>
      <w:r w:rsidRPr="000D5AA9">
        <w:rPr>
          <w:rFonts w:ascii="Arial" w:eastAsia="Times New Roman" w:hAnsi="Arial" w:cs="Arial"/>
          <w:color w:val="000000"/>
          <w:sz w:val="20"/>
          <w:szCs w:val="20"/>
          <w:lang w:eastAsia="ru-RU"/>
        </w:rPr>
        <w:t xml:space="preserve"> ribosome, as a whole requires high levels of 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 xml:space="preserve"> and K</w:t>
      </w:r>
      <w:r w:rsidRPr="000D5AA9">
        <w:rPr>
          <w:rFonts w:ascii="Arial" w:eastAsia="Times New Roman" w:hAnsi="Arial" w:cs="Arial"/>
          <w:color w:val="000000"/>
          <w:sz w:val="20"/>
          <w:szCs w:val="20"/>
          <w:vertAlign w:val="superscript"/>
          <w:lang w:eastAsia="ru-RU"/>
        </w:rPr>
        <w:t>+</w:t>
      </w:r>
      <w:r w:rsidRPr="000D5AA9">
        <w:rPr>
          <w:rFonts w:ascii="Arial" w:eastAsia="Times New Roman" w:hAnsi="Arial" w:cs="Arial"/>
          <w:color w:val="000000"/>
          <w:sz w:val="20"/>
          <w:szCs w:val="20"/>
          <w:lang w:eastAsia="ru-RU"/>
        </w:rPr>
        <w:t xml:space="preserve"> ions, as well as sufficient levels of Zn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 xml:space="preserve"> ions </w:t>
      </w:r>
      <w:r w:rsidR="0072273D" w:rsidRPr="000D5AA9">
        <w:rPr>
          <w:rFonts w:ascii="Arial" w:eastAsia="Times New Roman" w:hAnsi="Arial" w:cs="Arial"/>
          <w:noProof/>
          <w:color w:val="000000"/>
          <w:sz w:val="20"/>
          <w:szCs w:val="20"/>
          <w:lang w:eastAsia="ru-RU"/>
        </w:rPr>
        <w:t>[284-287]</w:t>
      </w:r>
      <w:r w:rsidRPr="000D5AA9">
        <w:rPr>
          <w:rFonts w:ascii="Arial" w:eastAsia="Times New Roman" w:hAnsi="Arial" w:cs="Arial"/>
          <w:color w:val="000000"/>
          <w:sz w:val="20"/>
          <w:szCs w:val="20"/>
          <w:lang w:eastAsia="ru-RU"/>
        </w:rPr>
        <w:t>, see the main text for further references</w:t>
      </w:r>
    </w:p>
    <w:p w14:paraId="7484ACED" w14:textId="77777777" w:rsidR="00070396" w:rsidRPr="000D5AA9" w:rsidRDefault="00070396" w:rsidP="00070396">
      <w:pPr>
        <w:spacing w:after="0" w:line="240" w:lineRule="auto"/>
        <w:contextualSpacing/>
        <w:mirrorIndents/>
        <w:rPr>
          <w:rFonts w:ascii="Arial" w:hAnsi="Arial" w:cs="Arial"/>
          <w:sz w:val="20"/>
          <w:szCs w:val="20"/>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567"/>
        <w:gridCol w:w="2268"/>
        <w:gridCol w:w="850"/>
        <w:gridCol w:w="567"/>
        <w:gridCol w:w="851"/>
        <w:gridCol w:w="1134"/>
        <w:gridCol w:w="1559"/>
        <w:gridCol w:w="709"/>
      </w:tblGrid>
      <w:tr w:rsidR="00070396" w:rsidRPr="000D5AA9" w14:paraId="4AEBA9D3" w14:textId="77777777" w:rsidTr="003C260A">
        <w:tc>
          <w:tcPr>
            <w:tcW w:w="988" w:type="dxa"/>
            <w:shd w:val="clear" w:color="auto" w:fill="auto"/>
            <w:vAlign w:val="center"/>
            <w:hideMark/>
          </w:tcPr>
          <w:p w14:paraId="20EB0818" w14:textId="77777777" w:rsidR="00070396" w:rsidRPr="000D5AA9" w:rsidRDefault="00070396" w:rsidP="003C260A">
            <w:pPr>
              <w:spacing w:after="0" w:line="240" w:lineRule="auto"/>
              <w:contextualSpacing/>
              <w:mirrorIndents/>
              <w:rPr>
                <w:rFonts w:ascii="Arial" w:eastAsia="Times New Roman" w:hAnsi="Arial" w:cs="Arial"/>
                <w:b/>
                <w:bCs/>
                <w:sz w:val="20"/>
                <w:szCs w:val="20"/>
                <w:lang w:eastAsia="ru-RU"/>
              </w:rPr>
            </w:pPr>
            <w:r w:rsidRPr="000D5AA9">
              <w:rPr>
                <w:rFonts w:ascii="Arial" w:eastAsia="Times New Roman" w:hAnsi="Arial" w:cs="Arial"/>
                <w:b/>
                <w:bCs/>
                <w:sz w:val="20"/>
                <w:szCs w:val="20"/>
                <w:lang w:eastAsia="ru-RU"/>
              </w:rPr>
              <w:t>COG</w:t>
            </w:r>
          </w:p>
        </w:tc>
        <w:tc>
          <w:tcPr>
            <w:tcW w:w="567" w:type="dxa"/>
            <w:shd w:val="clear" w:color="auto" w:fill="auto"/>
            <w:vAlign w:val="center"/>
            <w:hideMark/>
          </w:tcPr>
          <w:p w14:paraId="73A24E44" w14:textId="77777777" w:rsidR="00070396" w:rsidRPr="000D5AA9" w:rsidRDefault="00070396" w:rsidP="003C260A">
            <w:pPr>
              <w:spacing w:after="0" w:line="240" w:lineRule="auto"/>
              <w:contextualSpacing/>
              <w:mirrorIndents/>
              <w:rPr>
                <w:rFonts w:ascii="Arial" w:eastAsia="Times New Roman" w:hAnsi="Arial" w:cs="Arial"/>
                <w:b/>
                <w:bCs/>
                <w:sz w:val="20"/>
                <w:szCs w:val="20"/>
                <w:lang w:val="de-DE" w:eastAsia="ru-RU"/>
              </w:rPr>
            </w:pPr>
            <w:proofErr w:type="spellStart"/>
            <w:proofErr w:type="gramStart"/>
            <w:r w:rsidRPr="000D5AA9">
              <w:rPr>
                <w:rFonts w:ascii="Arial" w:eastAsia="Times New Roman" w:hAnsi="Arial" w:cs="Arial"/>
                <w:b/>
                <w:bCs/>
                <w:sz w:val="20"/>
                <w:szCs w:val="20"/>
                <w:lang w:val="de-DE" w:eastAsia="ru-RU"/>
              </w:rPr>
              <w:t>Funct</w:t>
            </w:r>
            <w:proofErr w:type="spellEnd"/>
            <w:r w:rsidRPr="000D5AA9">
              <w:rPr>
                <w:rFonts w:ascii="Arial" w:eastAsia="Times New Roman" w:hAnsi="Arial" w:cs="Arial"/>
                <w:b/>
                <w:bCs/>
                <w:sz w:val="20"/>
                <w:szCs w:val="20"/>
                <w:lang w:val="de-DE" w:eastAsia="ru-RU"/>
              </w:rPr>
              <w:t>..</w:t>
            </w:r>
            <w:proofErr w:type="gramEnd"/>
            <w:r w:rsidRPr="000D5AA9">
              <w:rPr>
                <w:rFonts w:ascii="Arial" w:eastAsia="Times New Roman" w:hAnsi="Arial" w:cs="Arial"/>
                <w:b/>
                <w:bCs/>
                <w:sz w:val="20"/>
                <w:szCs w:val="20"/>
                <w:lang w:val="de-DE" w:eastAsia="ru-RU"/>
              </w:rPr>
              <w:t xml:space="preserve"> Cat.</w:t>
            </w:r>
          </w:p>
        </w:tc>
        <w:tc>
          <w:tcPr>
            <w:tcW w:w="2268" w:type="dxa"/>
            <w:shd w:val="clear" w:color="auto" w:fill="auto"/>
            <w:vAlign w:val="center"/>
            <w:hideMark/>
          </w:tcPr>
          <w:p w14:paraId="34A186D5" w14:textId="77777777" w:rsidR="00070396" w:rsidRPr="000D5AA9" w:rsidRDefault="00070396" w:rsidP="003C260A">
            <w:pPr>
              <w:spacing w:after="0" w:line="240" w:lineRule="auto"/>
              <w:contextualSpacing/>
              <w:mirrorIndents/>
              <w:rPr>
                <w:rFonts w:ascii="Arial" w:eastAsia="Times New Roman" w:hAnsi="Arial" w:cs="Arial"/>
                <w:b/>
                <w:bCs/>
                <w:sz w:val="20"/>
                <w:szCs w:val="20"/>
                <w:lang w:eastAsia="ru-RU"/>
              </w:rPr>
            </w:pPr>
            <w:r w:rsidRPr="000D5AA9">
              <w:rPr>
                <w:rFonts w:ascii="Arial" w:eastAsia="Times New Roman" w:hAnsi="Arial" w:cs="Arial"/>
                <w:b/>
                <w:bCs/>
                <w:sz w:val="20"/>
                <w:szCs w:val="20"/>
                <w:lang w:eastAsia="ru-RU"/>
              </w:rPr>
              <w:t>COG name</w:t>
            </w:r>
          </w:p>
        </w:tc>
        <w:tc>
          <w:tcPr>
            <w:tcW w:w="850" w:type="dxa"/>
            <w:shd w:val="clear" w:color="auto" w:fill="auto"/>
            <w:vAlign w:val="center"/>
            <w:hideMark/>
          </w:tcPr>
          <w:p w14:paraId="33BE643C" w14:textId="77777777" w:rsidR="00070396" w:rsidRPr="000D5AA9" w:rsidRDefault="00070396" w:rsidP="003C260A">
            <w:pPr>
              <w:spacing w:after="0" w:line="240" w:lineRule="auto"/>
              <w:contextualSpacing/>
              <w:mirrorIndents/>
              <w:rPr>
                <w:rFonts w:ascii="Arial" w:eastAsia="Times New Roman" w:hAnsi="Arial" w:cs="Arial"/>
                <w:b/>
                <w:bCs/>
                <w:color w:val="000000"/>
                <w:sz w:val="20"/>
                <w:szCs w:val="20"/>
                <w:lang w:eastAsia="ru-RU"/>
              </w:rPr>
            </w:pPr>
            <w:r w:rsidRPr="000D5AA9">
              <w:rPr>
                <w:rFonts w:ascii="Arial" w:eastAsia="Times New Roman" w:hAnsi="Arial" w:cs="Arial"/>
                <w:b/>
                <w:bCs/>
                <w:color w:val="000000"/>
                <w:sz w:val="20"/>
                <w:szCs w:val="20"/>
                <w:lang w:eastAsia="ru-RU"/>
              </w:rPr>
              <w:t>EC number (if available)</w:t>
            </w:r>
          </w:p>
        </w:tc>
        <w:tc>
          <w:tcPr>
            <w:tcW w:w="567" w:type="dxa"/>
            <w:shd w:val="clear" w:color="auto" w:fill="auto"/>
            <w:vAlign w:val="center"/>
            <w:hideMark/>
          </w:tcPr>
          <w:p w14:paraId="2A1816E2" w14:textId="77777777" w:rsidR="00070396" w:rsidRPr="000D5AA9" w:rsidRDefault="00070396" w:rsidP="003C260A">
            <w:pPr>
              <w:spacing w:after="0" w:line="240" w:lineRule="auto"/>
              <w:contextualSpacing/>
              <w:mirrorIndents/>
              <w:rPr>
                <w:rFonts w:ascii="Arial" w:eastAsia="Times New Roman" w:hAnsi="Arial" w:cs="Arial"/>
                <w:b/>
                <w:bCs/>
                <w:color w:val="000000"/>
                <w:sz w:val="20"/>
                <w:szCs w:val="20"/>
                <w:lang w:eastAsia="ru-RU"/>
              </w:rPr>
            </w:pPr>
            <w:r w:rsidRPr="000D5AA9">
              <w:rPr>
                <w:rFonts w:ascii="Arial" w:eastAsia="Times New Roman" w:hAnsi="Arial" w:cs="Arial"/>
                <w:b/>
                <w:bCs/>
                <w:color w:val="000000"/>
                <w:sz w:val="20"/>
                <w:szCs w:val="20"/>
                <w:lang w:eastAsia="ru-RU"/>
              </w:rPr>
              <w:t>Functionally relevant inorganic anions</w:t>
            </w:r>
          </w:p>
        </w:tc>
        <w:tc>
          <w:tcPr>
            <w:tcW w:w="851" w:type="dxa"/>
            <w:shd w:val="clear" w:color="auto" w:fill="auto"/>
            <w:vAlign w:val="center"/>
            <w:hideMark/>
          </w:tcPr>
          <w:p w14:paraId="7932A1B5" w14:textId="77777777" w:rsidR="00070396" w:rsidRPr="000D5AA9" w:rsidRDefault="00070396" w:rsidP="003C260A">
            <w:pPr>
              <w:spacing w:after="0" w:line="240" w:lineRule="auto"/>
              <w:contextualSpacing/>
              <w:mirrorIndents/>
              <w:rPr>
                <w:rFonts w:ascii="Arial" w:eastAsia="Times New Roman" w:hAnsi="Arial" w:cs="Arial"/>
                <w:b/>
                <w:bCs/>
                <w:color w:val="000000"/>
                <w:sz w:val="20"/>
                <w:szCs w:val="20"/>
                <w:lang w:eastAsia="ru-RU"/>
              </w:rPr>
            </w:pPr>
            <w:r w:rsidRPr="000D5AA9">
              <w:rPr>
                <w:rFonts w:ascii="Arial" w:eastAsia="Times New Roman" w:hAnsi="Arial" w:cs="Arial"/>
                <w:b/>
                <w:bCs/>
                <w:color w:val="000000"/>
                <w:sz w:val="20"/>
                <w:szCs w:val="20"/>
                <w:lang w:eastAsia="ru-RU"/>
              </w:rPr>
              <w:t>Functional dependence on monovalent cations</w:t>
            </w:r>
          </w:p>
        </w:tc>
        <w:tc>
          <w:tcPr>
            <w:tcW w:w="1134" w:type="dxa"/>
            <w:shd w:val="clear" w:color="auto" w:fill="auto"/>
            <w:vAlign w:val="center"/>
            <w:hideMark/>
          </w:tcPr>
          <w:p w14:paraId="26729324" w14:textId="77777777" w:rsidR="00070396" w:rsidRPr="000D5AA9" w:rsidRDefault="00070396" w:rsidP="003C260A">
            <w:pPr>
              <w:spacing w:after="0" w:line="240" w:lineRule="auto"/>
              <w:contextualSpacing/>
              <w:mirrorIndents/>
              <w:rPr>
                <w:rFonts w:ascii="Arial" w:eastAsia="Times New Roman" w:hAnsi="Arial" w:cs="Arial"/>
                <w:b/>
                <w:bCs/>
                <w:color w:val="000000"/>
                <w:sz w:val="20"/>
                <w:szCs w:val="20"/>
                <w:lang w:eastAsia="ru-RU"/>
              </w:rPr>
            </w:pPr>
            <w:r w:rsidRPr="000D5AA9">
              <w:rPr>
                <w:rFonts w:ascii="Arial" w:eastAsia="Times New Roman" w:hAnsi="Arial" w:cs="Arial"/>
                <w:b/>
                <w:bCs/>
                <w:color w:val="000000"/>
                <w:sz w:val="20"/>
                <w:szCs w:val="20"/>
                <w:lang w:eastAsia="ru-RU"/>
              </w:rPr>
              <w:t>Functional dependence on divalent cations</w:t>
            </w:r>
          </w:p>
        </w:tc>
        <w:tc>
          <w:tcPr>
            <w:tcW w:w="1559" w:type="dxa"/>
            <w:shd w:val="clear" w:color="auto" w:fill="auto"/>
            <w:vAlign w:val="center"/>
            <w:hideMark/>
          </w:tcPr>
          <w:p w14:paraId="1483A59F" w14:textId="77777777" w:rsidR="00070396" w:rsidRPr="000D5AA9" w:rsidRDefault="00070396" w:rsidP="003C260A">
            <w:pPr>
              <w:spacing w:after="0" w:line="240" w:lineRule="auto"/>
              <w:contextualSpacing/>
              <w:mirrorIndents/>
              <w:rPr>
                <w:rFonts w:ascii="Arial" w:eastAsia="Times New Roman" w:hAnsi="Arial" w:cs="Arial"/>
                <w:b/>
                <w:bCs/>
                <w:color w:val="000000"/>
                <w:sz w:val="20"/>
                <w:szCs w:val="20"/>
                <w:lang w:eastAsia="ru-RU"/>
              </w:rPr>
            </w:pPr>
            <w:r w:rsidRPr="000D5AA9">
              <w:rPr>
                <w:rFonts w:ascii="Arial" w:eastAsia="Times New Roman" w:hAnsi="Arial" w:cs="Arial"/>
                <w:b/>
                <w:bCs/>
                <w:color w:val="000000"/>
                <w:sz w:val="20"/>
                <w:szCs w:val="20"/>
                <w:lang w:eastAsia="ru-RU"/>
              </w:rPr>
              <w:t>Divalent cations in at least some structures</w:t>
            </w:r>
          </w:p>
        </w:tc>
        <w:tc>
          <w:tcPr>
            <w:tcW w:w="709" w:type="dxa"/>
            <w:shd w:val="clear" w:color="auto" w:fill="auto"/>
            <w:vAlign w:val="center"/>
            <w:hideMark/>
          </w:tcPr>
          <w:p w14:paraId="19757A90" w14:textId="77777777" w:rsidR="00070396" w:rsidRPr="000D5AA9" w:rsidRDefault="00070396" w:rsidP="003C260A">
            <w:pPr>
              <w:spacing w:after="0" w:line="240" w:lineRule="auto"/>
              <w:contextualSpacing/>
              <w:mirrorIndents/>
              <w:rPr>
                <w:rFonts w:ascii="Arial" w:eastAsia="Times New Roman" w:hAnsi="Arial" w:cs="Arial"/>
                <w:b/>
                <w:bCs/>
                <w:color w:val="000000"/>
                <w:sz w:val="20"/>
                <w:szCs w:val="20"/>
                <w:lang w:eastAsia="ru-RU"/>
              </w:rPr>
            </w:pPr>
            <w:r w:rsidRPr="000D5AA9">
              <w:rPr>
                <w:rFonts w:ascii="Arial" w:eastAsia="Times New Roman" w:hAnsi="Arial" w:cs="Arial"/>
                <w:b/>
                <w:bCs/>
                <w:color w:val="000000"/>
                <w:sz w:val="20"/>
                <w:szCs w:val="20"/>
                <w:lang w:eastAsia="ru-RU"/>
              </w:rPr>
              <w:t xml:space="preserve">Number of </w:t>
            </w:r>
            <w:proofErr w:type="spellStart"/>
            <w:r w:rsidRPr="000D5AA9">
              <w:rPr>
                <w:rFonts w:ascii="Arial" w:eastAsia="Times New Roman" w:hAnsi="Arial" w:cs="Arial"/>
                <w:b/>
                <w:bCs/>
                <w:color w:val="000000"/>
                <w:sz w:val="20"/>
                <w:szCs w:val="20"/>
                <w:lang w:eastAsia="ru-RU"/>
              </w:rPr>
              <w:t>structres</w:t>
            </w:r>
            <w:proofErr w:type="spellEnd"/>
            <w:r w:rsidRPr="000D5AA9">
              <w:rPr>
                <w:rFonts w:ascii="Arial" w:eastAsia="Times New Roman" w:hAnsi="Arial" w:cs="Arial"/>
                <w:b/>
                <w:bCs/>
                <w:color w:val="000000"/>
                <w:sz w:val="20"/>
                <w:szCs w:val="20"/>
                <w:lang w:eastAsia="ru-RU"/>
              </w:rPr>
              <w:t xml:space="preserve"> in the PDB</w:t>
            </w:r>
          </w:p>
        </w:tc>
      </w:tr>
      <w:tr w:rsidR="00070396" w:rsidRPr="000D5AA9" w14:paraId="2B460450" w14:textId="77777777" w:rsidTr="003C260A">
        <w:trPr>
          <w:trHeight w:val="1200"/>
        </w:trPr>
        <w:tc>
          <w:tcPr>
            <w:tcW w:w="988" w:type="dxa"/>
            <w:shd w:val="clear" w:color="000000" w:fill="BCFCFC"/>
            <w:noWrap/>
            <w:vAlign w:val="center"/>
            <w:hideMark/>
          </w:tcPr>
          <w:p w14:paraId="4DDED061"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COG0636</w:t>
            </w:r>
          </w:p>
        </w:tc>
        <w:tc>
          <w:tcPr>
            <w:tcW w:w="567" w:type="dxa"/>
            <w:shd w:val="clear" w:color="000000" w:fill="BCFCFC"/>
            <w:noWrap/>
            <w:vAlign w:val="center"/>
            <w:hideMark/>
          </w:tcPr>
          <w:p w14:paraId="77ECF313"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w:t>
            </w:r>
          </w:p>
        </w:tc>
        <w:tc>
          <w:tcPr>
            <w:tcW w:w="2268" w:type="dxa"/>
            <w:shd w:val="clear" w:color="000000" w:fill="BCFCFC"/>
            <w:vAlign w:val="center"/>
            <w:hideMark/>
          </w:tcPr>
          <w:p w14:paraId="583617F0"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FoF1-type ATP synthase, membrane subunit c/Archaeal/vacuolar-type H+-ATPase, subunit K</w:t>
            </w:r>
          </w:p>
        </w:tc>
        <w:tc>
          <w:tcPr>
            <w:tcW w:w="850" w:type="dxa"/>
            <w:shd w:val="clear" w:color="auto" w:fill="auto"/>
            <w:vAlign w:val="center"/>
            <w:hideMark/>
          </w:tcPr>
          <w:p w14:paraId="2E412BBA"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7.1.2.2</w:t>
            </w:r>
          </w:p>
        </w:tc>
        <w:tc>
          <w:tcPr>
            <w:tcW w:w="567" w:type="dxa"/>
            <w:shd w:val="clear" w:color="auto" w:fill="auto"/>
            <w:vAlign w:val="center"/>
            <w:hideMark/>
          </w:tcPr>
          <w:p w14:paraId="15375ABC"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w:t>
            </w:r>
          </w:p>
        </w:tc>
        <w:tc>
          <w:tcPr>
            <w:tcW w:w="851" w:type="dxa"/>
            <w:shd w:val="clear" w:color="auto" w:fill="auto"/>
            <w:vAlign w:val="center"/>
            <w:hideMark/>
          </w:tcPr>
          <w:p w14:paraId="07A0A1D0"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w:t>
            </w:r>
          </w:p>
        </w:tc>
        <w:tc>
          <w:tcPr>
            <w:tcW w:w="1134" w:type="dxa"/>
            <w:shd w:val="clear" w:color="auto" w:fill="auto"/>
            <w:vAlign w:val="center"/>
            <w:hideMark/>
          </w:tcPr>
          <w:p w14:paraId="386C4EED"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w:t>
            </w:r>
          </w:p>
        </w:tc>
        <w:tc>
          <w:tcPr>
            <w:tcW w:w="1559" w:type="dxa"/>
            <w:shd w:val="clear" w:color="auto" w:fill="auto"/>
            <w:vAlign w:val="center"/>
            <w:hideMark/>
          </w:tcPr>
          <w:p w14:paraId="2E1CB3F0"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(1)</w:t>
            </w:r>
          </w:p>
        </w:tc>
        <w:tc>
          <w:tcPr>
            <w:tcW w:w="709" w:type="dxa"/>
            <w:shd w:val="clear" w:color="auto" w:fill="auto"/>
            <w:noWrap/>
            <w:vAlign w:val="center"/>
            <w:hideMark/>
          </w:tcPr>
          <w:p w14:paraId="1E2FCFDD"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3469</w:t>
            </w:r>
          </w:p>
        </w:tc>
      </w:tr>
      <w:tr w:rsidR="00070396" w:rsidRPr="000D5AA9" w14:paraId="607441C7" w14:textId="77777777" w:rsidTr="003C260A">
        <w:trPr>
          <w:trHeight w:val="600"/>
        </w:trPr>
        <w:tc>
          <w:tcPr>
            <w:tcW w:w="988" w:type="dxa"/>
            <w:shd w:val="clear" w:color="000000" w:fill="DCFCFC"/>
            <w:noWrap/>
            <w:vAlign w:val="center"/>
            <w:hideMark/>
          </w:tcPr>
          <w:p w14:paraId="38203F4A"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COG0112</w:t>
            </w:r>
          </w:p>
        </w:tc>
        <w:tc>
          <w:tcPr>
            <w:tcW w:w="567" w:type="dxa"/>
            <w:shd w:val="clear" w:color="000000" w:fill="DCFCFC"/>
            <w:noWrap/>
            <w:vAlign w:val="center"/>
            <w:hideMark/>
          </w:tcPr>
          <w:p w14:paraId="4828C5A3"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E</w:t>
            </w:r>
          </w:p>
        </w:tc>
        <w:tc>
          <w:tcPr>
            <w:tcW w:w="2268" w:type="dxa"/>
            <w:shd w:val="clear" w:color="000000" w:fill="DCFCFC"/>
            <w:vAlign w:val="center"/>
            <w:hideMark/>
          </w:tcPr>
          <w:p w14:paraId="5F32CA31"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 xml:space="preserve">Glycine/serine </w:t>
            </w:r>
            <w:proofErr w:type="spellStart"/>
            <w:r w:rsidRPr="000D5AA9">
              <w:rPr>
                <w:rFonts w:ascii="Arial" w:eastAsia="Times New Roman" w:hAnsi="Arial" w:cs="Arial"/>
                <w:color w:val="000000"/>
                <w:sz w:val="20"/>
                <w:szCs w:val="20"/>
                <w:lang w:eastAsia="ru-RU"/>
              </w:rPr>
              <w:t>hydroxymethyltransferase</w:t>
            </w:r>
            <w:proofErr w:type="spellEnd"/>
          </w:p>
        </w:tc>
        <w:tc>
          <w:tcPr>
            <w:tcW w:w="850" w:type="dxa"/>
            <w:shd w:val="clear" w:color="auto" w:fill="auto"/>
            <w:vAlign w:val="center"/>
            <w:hideMark/>
          </w:tcPr>
          <w:p w14:paraId="3A839AAF"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2.1.2.1</w:t>
            </w:r>
          </w:p>
        </w:tc>
        <w:tc>
          <w:tcPr>
            <w:tcW w:w="567" w:type="dxa"/>
            <w:shd w:val="clear" w:color="auto" w:fill="auto"/>
            <w:vAlign w:val="center"/>
            <w:hideMark/>
          </w:tcPr>
          <w:p w14:paraId="65D20017"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w:t>
            </w:r>
          </w:p>
        </w:tc>
        <w:tc>
          <w:tcPr>
            <w:tcW w:w="851" w:type="dxa"/>
            <w:shd w:val="clear" w:color="auto" w:fill="auto"/>
            <w:vAlign w:val="center"/>
            <w:hideMark/>
          </w:tcPr>
          <w:p w14:paraId="445A6E5D"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w:t>
            </w:r>
          </w:p>
        </w:tc>
        <w:tc>
          <w:tcPr>
            <w:tcW w:w="1134" w:type="dxa"/>
            <w:shd w:val="clear" w:color="auto" w:fill="auto"/>
            <w:vAlign w:val="center"/>
            <w:hideMark/>
          </w:tcPr>
          <w:p w14:paraId="5C48B0DD"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 xml:space="preserve"> / Ca</w:t>
            </w:r>
            <w:r w:rsidRPr="000D5AA9">
              <w:rPr>
                <w:rFonts w:ascii="Arial" w:eastAsia="Times New Roman" w:hAnsi="Arial" w:cs="Arial"/>
                <w:color w:val="000000"/>
                <w:sz w:val="20"/>
                <w:szCs w:val="20"/>
                <w:vertAlign w:val="superscript"/>
                <w:lang w:eastAsia="ru-RU"/>
              </w:rPr>
              <w:t>2+</w:t>
            </w:r>
          </w:p>
        </w:tc>
        <w:tc>
          <w:tcPr>
            <w:tcW w:w="1559" w:type="dxa"/>
            <w:shd w:val="clear" w:color="auto" w:fill="auto"/>
            <w:vAlign w:val="center"/>
            <w:hideMark/>
          </w:tcPr>
          <w:p w14:paraId="6BB5E846"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(2), Ca</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(1)</w:t>
            </w:r>
          </w:p>
        </w:tc>
        <w:tc>
          <w:tcPr>
            <w:tcW w:w="709" w:type="dxa"/>
            <w:shd w:val="clear" w:color="auto" w:fill="auto"/>
            <w:noWrap/>
            <w:vAlign w:val="center"/>
            <w:hideMark/>
          </w:tcPr>
          <w:p w14:paraId="3C9CA50A"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385</w:t>
            </w:r>
          </w:p>
        </w:tc>
      </w:tr>
      <w:tr w:rsidR="00070396" w:rsidRPr="000D5AA9" w14:paraId="429A5CC1" w14:textId="77777777" w:rsidTr="003C260A">
        <w:trPr>
          <w:trHeight w:val="600"/>
        </w:trPr>
        <w:tc>
          <w:tcPr>
            <w:tcW w:w="988" w:type="dxa"/>
            <w:shd w:val="clear" w:color="000000" w:fill="DCECFC"/>
            <w:noWrap/>
            <w:vAlign w:val="center"/>
            <w:hideMark/>
          </w:tcPr>
          <w:p w14:paraId="670C64A1"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COG0125</w:t>
            </w:r>
          </w:p>
        </w:tc>
        <w:tc>
          <w:tcPr>
            <w:tcW w:w="567" w:type="dxa"/>
            <w:shd w:val="clear" w:color="000000" w:fill="DCECFC"/>
            <w:noWrap/>
            <w:vAlign w:val="center"/>
            <w:hideMark/>
          </w:tcPr>
          <w:p w14:paraId="617D5F8F"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F</w:t>
            </w:r>
          </w:p>
        </w:tc>
        <w:tc>
          <w:tcPr>
            <w:tcW w:w="2268" w:type="dxa"/>
            <w:shd w:val="clear" w:color="000000" w:fill="DCECFC"/>
            <w:vAlign w:val="center"/>
            <w:hideMark/>
          </w:tcPr>
          <w:p w14:paraId="21C7E072"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Thymidylate kinase</w:t>
            </w:r>
          </w:p>
        </w:tc>
        <w:tc>
          <w:tcPr>
            <w:tcW w:w="850" w:type="dxa"/>
            <w:shd w:val="clear" w:color="auto" w:fill="auto"/>
            <w:vAlign w:val="center"/>
            <w:hideMark/>
          </w:tcPr>
          <w:p w14:paraId="0BFA33AF"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2.7.4.9</w:t>
            </w:r>
          </w:p>
        </w:tc>
        <w:tc>
          <w:tcPr>
            <w:tcW w:w="567" w:type="dxa"/>
            <w:shd w:val="clear" w:color="auto" w:fill="auto"/>
            <w:vAlign w:val="center"/>
            <w:hideMark/>
          </w:tcPr>
          <w:p w14:paraId="189D71E1"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w:t>
            </w:r>
          </w:p>
        </w:tc>
        <w:tc>
          <w:tcPr>
            <w:tcW w:w="851" w:type="dxa"/>
            <w:shd w:val="clear" w:color="auto" w:fill="auto"/>
            <w:vAlign w:val="center"/>
            <w:hideMark/>
          </w:tcPr>
          <w:p w14:paraId="6B268C25"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w:t>
            </w:r>
          </w:p>
        </w:tc>
        <w:tc>
          <w:tcPr>
            <w:tcW w:w="1134" w:type="dxa"/>
            <w:shd w:val="clear" w:color="auto" w:fill="auto"/>
            <w:vAlign w:val="center"/>
            <w:hideMark/>
          </w:tcPr>
          <w:p w14:paraId="40DB4540"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p>
        </w:tc>
        <w:tc>
          <w:tcPr>
            <w:tcW w:w="1559" w:type="dxa"/>
            <w:shd w:val="clear" w:color="auto" w:fill="auto"/>
            <w:vAlign w:val="center"/>
            <w:hideMark/>
          </w:tcPr>
          <w:p w14:paraId="36FC91FA"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 xml:space="preserve">(59), </w:t>
            </w:r>
            <w:r w:rsidRPr="000D5AA9">
              <w:rPr>
                <w:rFonts w:ascii="Arial" w:eastAsia="Times New Roman" w:hAnsi="Arial" w:cs="Arial"/>
                <w:color w:val="000000"/>
                <w:sz w:val="20"/>
                <w:szCs w:val="20"/>
                <w:lang w:val="de-DE" w:eastAsia="ru-RU"/>
              </w:rPr>
              <w:t>C</w:t>
            </w:r>
            <w:r w:rsidRPr="000D5AA9">
              <w:rPr>
                <w:rFonts w:ascii="Arial" w:eastAsia="Times New Roman" w:hAnsi="Arial" w:cs="Arial"/>
                <w:color w:val="000000"/>
                <w:sz w:val="20"/>
                <w:szCs w:val="20"/>
                <w:lang w:eastAsia="ru-RU"/>
              </w:rPr>
              <w:t>a</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(8)</w:t>
            </w:r>
          </w:p>
        </w:tc>
        <w:tc>
          <w:tcPr>
            <w:tcW w:w="709" w:type="dxa"/>
            <w:shd w:val="clear" w:color="auto" w:fill="auto"/>
            <w:noWrap/>
            <w:vAlign w:val="center"/>
            <w:hideMark/>
          </w:tcPr>
          <w:p w14:paraId="1278E29D"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230</w:t>
            </w:r>
          </w:p>
        </w:tc>
      </w:tr>
      <w:tr w:rsidR="00070396" w:rsidRPr="000D5AA9" w14:paraId="1F66CF27" w14:textId="77777777" w:rsidTr="003C260A">
        <w:trPr>
          <w:trHeight w:val="600"/>
        </w:trPr>
        <w:tc>
          <w:tcPr>
            <w:tcW w:w="988" w:type="dxa"/>
            <w:shd w:val="clear" w:color="000000" w:fill="DCECFC"/>
            <w:noWrap/>
            <w:vAlign w:val="center"/>
            <w:hideMark/>
          </w:tcPr>
          <w:p w14:paraId="36E52909"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COG0528</w:t>
            </w:r>
          </w:p>
        </w:tc>
        <w:tc>
          <w:tcPr>
            <w:tcW w:w="567" w:type="dxa"/>
            <w:shd w:val="clear" w:color="000000" w:fill="DCECFC"/>
            <w:noWrap/>
            <w:vAlign w:val="center"/>
            <w:hideMark/>
          </w:tcPr>
          <w:p w14:paraId="10641EB5"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F</w:t>
            </w:r>
          </w:p>
        </w:tc>
        <w:tc>
          <w:tcPr>
            <w:tcW w:w="2268" w:type="dxa"/>
            <w:shd w:val="clear" w:color="000000" w:fill="DCECFC"/>
            <w:vAlign w:val="center"/>
            <w:hideMark/>
          </w:tcPr>
          <w:p w14:paraId="6BFAB076"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Uridylate kinase</w:t>
            </w:r>
          </w:p>
        </w:tc>
        <w:tc>
          <w:tcPr>
            <w:tcW w:w="850" w:type="dxa"/>
            <w:shd w:val="clear" w:color="auto" w:fill="auto"/>
            <w:vAlign w:val="center"/>
            <w:hideMark/>
          </w:tcPr>
          <w:p w14:paraId="0B508D3D"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2.7.4.22</w:t>
            </w:r>
          </w:p>
        </w:tc>
        <w:tc>
          <w:tcPr>
            <w:tcW w:w="567" w:type="dxa"/>
            <w:shd w:val="clear" w:color="auto" w:fill="auto"/>
            <w:vAlign w:val="center"/>
            <w:hideMark/>
          </w:tcPr>
          <w:p w14:paraId="2C472611"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w:t>
            </w:r>
          </w:p>
        </w:tc>
        <w:tc>
          <w:tcPr>
            <w:tcW w:w="851" w:type="dxa"/>
            <w:shd w:val="clear" w:color="auto" w:fill="auto"/>
            <w:vAlign w:val="center"/>
            <w:hideMark/>
          </w:tcPr>
          <w:p w14:paraId="408C29E6"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w:t>
            </w:r>
          </w:p>
        </w:tc>
        <w:tc>
          <w:tcPr>
            <w:tcW w:w="1134" w:type="dxa"/>
            <w:shd w:val="clear" w:color="auto" w:fill="auto"/>
            <w:vAlign w:val="center"/>
            <w:hideMark/>
          </w:tcPr>
          <w:p w14:paraId="5C304095"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p>
        </w:tc>
        <w:tc>
          <w:tcPr>
            <w:tcW w:w="1559" w:type="dxa"/>
            <w:shd w:val="clear" w:color="auto" w:fill="auto"/>
            <w:vAlign w:val="center"/>
            <w:hideMark/>
          </w:tcPr>
          <w:p w14:paraId="422A80C6"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(33), Mn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(1)</w:t>
            </w:r>
          </w:p>
        </w:tc>
        <w:tc>
          <w:tcPr>
            <w:tcW w:w="709" w:type="dxa"/>
            <w:shd w:val="clear" w:color="auto" w:fill="auto"/>
            <w:noWrap/>
            <w:vAlign w:val="center"/>
            <w:hideMark/>
          </w:tcPr>
          <w:p w14:paraId="739B144D"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221</w:t>
            </w:r>
          </w:p>
        </w:tc>
      </w:tr>
      <w:tr w:rsidR="00070396" w:rsidRPr="000D5AA9" w14:paraId="551C8143" w14:textId="77777777" w:rsidTr="003C260A">
        <w:trPr>
          <w:trHeight w:val="900"/>
        </w:trPr>
        <w:tc>
          <w:tcPr>
            <w:tcW w:w="988" w:type="dxa"/>
            <w:shd w:val="clear" w:color="000000" w:fill="CCFCFC"/>
            <w:noWrap/>
            <w:vAlign w:val="center"/>
            <w:hideMark/>
          </w:tcPr>
          <w:p w14:paraId="4625C457"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COG1109</w:t>
            </w:r>
          </w:p>
        </w:tc>
        <w:tc>
          <w:tcPr>
            <w:tcW w:w="567" w:type="dxa"/>
            <w:shd w:val="clear" w:color="000000" w:fill="CCFCFC"/>
            <w:noWrap/>
            <w:vAlign w:val="center"/>
            <w:hideMark/>
          </w:tcPr>
          <w:p w14:paraId="31EA07C9"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G</w:t>
            </w:r>
          </w:p>
        </w:tc>
        <w:tc>
          <w:tcPr>
            <w:tcW w:w="2268" w:type="dxa"/>
            <w:shd w:val="clear" w:color="000000" w:fill="CCFCFC"/>
            <w:vAlign w:val="center"/>
            <w:hideMark/>
          </w:tcPr>
          <w:p w14:paraId="7A397D1D"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roofErr w:type="spellStart"/>
            <w:r w:rsidRPr="000D5AA9">
              <w:rPr>
                <w:rFonts w:ascii="Arial" w:eastAsia="Times New Roman" w:hAnsi="Arial" w:cs="Arial"/>
                <w:color w:val="000000"/>
                <w:sz w:val="20"/>
                <w:szCs w:val="20"/>
                <w:lang w:eastAsia="ru-RU"/>
              </w:rPr>
              <w:t>Phosphomannomutase</w:t>
            </w:r>
            <w:proofErr w:type="spellEnd"/>
          </w:p>
        </w:tc>
        <w:tc>
          <w:tcPr>
            <w:tcW w:w="850" w:type="dxa"/>
            <w:shd w:val="clear" w:color="auto" w:fill="auto"/>
            <w:vAlign w:val="center"/>
            <w:hideMark/>
          </w:tcPr>
          <w:p w14:paraId="0A81AC3D"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5.4.2.8</w:t>
            </w:r>
          </w:p>
        </w:tc>
        <w:tc>
          <w:tcPr>
            <w:tcW w:w="567" w:type="dxa"/>
            <w:shd w:val="clear" w:color="auto" w:fill="auto"/>
            <w:vAlign w:val="center"/>
            <w:hideMark/>
          </w:tcPr>
          <w:p w14:paraId="2BB94673"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w:t>
            </w:r>
          </w:p>
        </w:tc>
        <w:tc>
          <w:tcPr>
            <w:tcW w:w="851" w:type="dxa"/>
            <w:shd w:val="clear" w:color="auto" w:fill="auto"/>
            <w:vAlign w:val="center"/>
            <w:hideMark/>
          </w:tcPr>
          <w:p w14:paraId="7DD07CA5"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w:t>
            </w:r>
          </w:p>
        </w:tc>
        <w:tc>
          <w:tcPr>
            <w:tcW w:w="1134" w:type="dxa"/>
            <w:shd w:val="clear" w:color="auto" w:fill="auto"/>
            <w:vAlign w:val="center"/>
            <w:hideMark/>
          </w:tcPr>
          <w:p w14:paraId="424AC219"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p>
        </w:tc>
        <w:tc>
          <w:tcPr>
            <w:tcW w:w="1559" w:type="dxa"/>
            <w:shd w:val="clear" w:color="auto" w:fill="auto"/>
            <w:vAlign w:val="center"/>
            <w:hideMark/>
          </w:tcPr>
          <w:p w14:paraId="4905122C"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Zn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(20), 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(24), Ca</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(7)</w:t>
            </w:r>
          </w:p>
        </w:tc>
        <w:tc>
          <w:tcPr>
            <w:tcW w:w="709" w:type="dxa"/>
            <w:shd w:val="clear" w:color="auto" w:fill="auto"/>
            <w:noWrap/>
            <w:vAlign w:val="center"/>
            <w:hideMark/>
          </w:tcPr>
          <w:p w14:paraId="6296FAB3"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80</w:t>
            </w:r>
          </w:p>
        </w:tc>
      </w:tr>
      <w:tr w:rsidR="00070396" w:rsidRPr="000D5AA9" w14:paraId="32851C14" w14:textId="77777777" w:rsidTr="003C260A">
        <w:trPr>
          <w:trHeight w:val="600"/>
        </w:trPr>
        <w:tc>
          <w:tcPr>
            <w:tcW w:w="988" w:type="dxa"/>
            <w:shd w:val="clear" w:color="000000" w:fill="CCFCFC"/>
            <w:noWrap/>
            <w:vAlign w:val="center"/>
            <w:hideMark/>
          </w:tcPr>
          <w:p w14:paraId="4197D82F"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lastRenderedPageBreak/>
              <w:t>COG0149</w:t>
            </w:r>
          </w:p>
        </w:tc>
        <w:tc>
          <w:tcPr>
            <w:tcW w:w="567" w:type="dxa"/>
            <w:shd w:val="clear" w:color="000000" w:fill="CCFCFC"/>
            <w:noWrap/>
            <w:vAlign w:val="center"/>
            <w:hideMark/>
          </w:tcPr>
          <w:p w14:paraId="794D4BAD"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G</w:t>
            </w:r>
          </w:p>
        </w:tc>
        <w:tc>
          <w:tcPr>
            <w:tcW w:w="2268" w:type="dxa"/>
            <w:shd w:val="clear" w:color="000000" w:fill="CCFCFC"/>
            <w:vAlign w:val="center"/>
            <w:hideMark/>
          </w:tcPr>
          <w:p w14:paraId="255D2C6D"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Triosephosphate isomerase</w:t>
            </w:r>
          </w:p>
        </w:tc>
        <w:tc>
          <w:tcPr>
            <w:tcW w:w="850" w:type="dxa"/>
            <w:shd w:val="clear" w:color="auto" w:fill="auto"/>
            <w:vAlign w:val="center"/>
            <w:hideMark/>
          </w:tcPr>
          <w:p w14:paraId="027E1FC0"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5.3.1.1</w:t>
            </w:r>
          </w:p>
        </w:tc>
        <w:tc>
          <w:tcPr>
            <w:tcW w:w="567" w:type="dxa"/>
            <w:shd w:val="clear" w:color="auto" w:fill="auto"/>
            <w:vAlign w:val="center"/>
            <w:hideMark/>
          </w:tcPr>
          <w:p w14:paraId="3B94CD89"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w:t>
            </w:r>
          </w:p>
        </w:tc>
        <w:tc>
          <w:tcPr>
            <w:tcW w:w="851" w:type="dxa"/>
            <w:shd w:val="clear" w:color="auto" w:fill="auto"/>
            <w:vAlign w:val="center"/>
            <w:hideMark/>
          </w:tcPr>
          <w:p w14:paraId="569DD0DF"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w:t>
            </w:r>
          </w:p>
        </w:tc>
        <w:tc>
          <w:tcPr>
            <w:tcW w:w="1134" w:type="dxa"/>
            <w:shd w:val="clear" w:color="auto" w:fill="auto"/>
            <w:vAlign w:val="center"/>
            <w:hideMark/>
          </w:tcPr>
          <w:p w14:paraId="7F62CC28"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w:t>
            </w:r>
          </w:p>
        </w:tc>
        <w:tc>
          <w:tcPr>
            <w:tcW w:w="1559" w:type="dxa"/>
            <w:shd w:val="clear" w:color="auto" w:fill="auto"/>
            <w:vAlign w:val="center"/>
            <w:hideMark/>
          </w:tcPr>
          <w:p w14:paraId="0C3F0FDF"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(5), Ca</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(7)</w:t>
            </w:r>
          </w:p>
        </w:tc>
        <w:tc>
          <w:tcPr>
            <w:tcW w:w="709" w:type="dxa"/>
            <w:shd w:val="clear" w:color="auto" w:fill="auto"/>
            <w:noWrap/>
            <w:vAlign w:val="center"/>
            <w:hideMark/>
          </w:tcPr>
          <w:p w14:paraId="6A50A2DE"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622</w:t>
            </w:r>
          </w:p>
        </w:tc>
      </w:tr>
      <w:tr w:rsidR="00070396" w:rsidRPr="000D5AA9" w14:paraId="7F5688D5" w14:textId="77777777" w:rsidTr="003C260A">
        <w:trPr>
          <w:trHeight w:val="900"/>
        </w:trPr>
        <w:tc>
          <w:tcPr>
            <w:tcW w:w="988" w:type="dxa"/>
            <w:shd w:val="clear" w:color="000000" w:fill="C6E0B4"/>
            <w:noWrap/>
            <w:vAlign w:val="center"/>
            <w:hideMark/>
          </w:tcPr>
          <w:p w14:paraId="379307A7"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COG0561</w:t>
            </w:r>
          </w:p>
        </w:tc>
        <w:tc>
          <w:tcPr>
            <w:tcW w:w="567" w:type="dxa"/>
            <w:shd w:val="clear" w:color="000000" w:fill="C6E0B4"/>
            <w:noWrap/>
            <w:vAlign w:val="center"/>
            <w:hideMark/>
          </w:tcPr>
          <w:p w14:paraId="1E996A16"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H</w:t>
            </w:r>
          </w:p>
        </w:tc>
        <w:tc>
          <w:tcPr>
            <w:tcW w:w="2268" w:type="dxa"/>
            <w:shd w:val="clear" w:color="000000" w:fill="C6E0B4"/>
            <w:vAlign w:val="center"/>
            <w:hideMark/>
          </w:tcPr>
          <w:p w14:paraId="7E878E5A"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roofErr w:type="spellStart"/>
            <w:r w:rsidRPr="000D5AA9">
              <w:rPr>
                <w:rFonts w:ascii="Arial" w:eastAsia="Times New Roman" w:hAnsi="Arial" w:cs="Arial"/>
                <w:color w:val="000000"/>
                <w:sz w:val="20"/>
                <w:szCs w:val="20"/>
                <w:lang w:eastAsia="ru-RU"/>
              </w:rPr>
              <w:t>Hydroxymethylpyrimidine</w:t>
            </w:r>
            <w:proofErr w:type="spellEnd"/>
            <w:r w:rsidRPr="000D5AA9">
              <w:rPr>
                <w:rFonts w:ascii="Arial" w:eastAsia="Times New Roman" w:hAnsi="Arial" w:cs="Arial"/>
                <w:color w:val="000000"/>
                <w:sz w:val="20"/>
                <w:szCs w:val="20"/>
                <w:lang w:eastAsia="ru-RU"/>
              </w:rPr>
              <w:t xml:space="preserve"> pyrophosphatase and other HAD family phosphatases</w:t>
            </w:r>
          </w:p>
        </w:tc>
        <w:tc>
          <w:tcPr>
            <w:tcW w:w="850" w:type="dxa"/>
            <w:shd w:val="clear" w:color="auto" w:fill="auto"/>
            <w:vAlign w:val="center"/>
            <w:hideMark/>
          </w:tcPr>
          <w:p w14:paraId="316D1406"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2.5.1.3</w:t>
            </w:r>
          </w:p>
        </w:tc>
        <w:tc>
          <w:tcPr>
            <w:tcW w:w="567" w:type="dxa"/>
            <w:shd w:val="clear" w:color="auto" w:fill="auto"/>
            <w:vAlign w:val="center"/>
            <w:hideMark/>
          </w:tcPr>
          <w:p w14:paraId="40A5F170"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roofErr w:type="spellStart"/>
            <w:r w:rsidRPr="000D5AA9">
              <w:rPr>
                <w:rFonts w:ascii="Arial" w:eastAsia="Times New Roman" w:hAnsi="Arial" w:cs="Arial"/>
                <w:color w:val="000000"/>
                <w:sz w:val="20"/>
                <w:szCs w:val="20"/>
                <w:lang w:eastAsia="ru-RU"/>
              </w:rPr>
              <w:t>PPi</w:t>
            </w:r>
            <w:proofErr w:type="spellEnd"/>
          </w:p>
        </w:tc>
        <w:tc>
          <w:tcPr>
            <w:tcW w:w="851" w:type="dxa"/>
            <w:shd w:val="clear" w:color="auto" w:fill="auto"/>
            <w:vAlign w:val="center"/>
            <w:hideMark/>
          </w:tcPr>
          <w:p w14:paraId="392C2590"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w:t>
            </w:r>
          </w:p>
        </w:tc>
        <w:tc>
          <w:tcPr>
            <w:tcW w:w="1134" w:type="dxa"/>
            <w:shd w:val="clear" w:color="auto" w:fill="auto"/>
            <w:vAlign w:val="center"/>
            <w:hideMark/>
          </w:tcPr>
          <w:p w14:paraId="6DA9D0EA"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p>
        </w:tc>
        <w:tc>
          <w:tcPr>
            <w:tcW w:w="1559" w:type="dxa"/>
            <w:shd w:val="clear" w:color="auto" w:fill="auto"/>
            <w:vAlign w:val="center"/>
            <w:hideMark/>
          </w:tcPr>
          <w:p w14:paraId="26C0856A"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(56), Ca</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(8)</w:t>
            </w:r>
          </w:p>
        </w:tc>
        <w:tc>
          <w:tcPr>
            <w:tcW w:w="709" w:type="dxa"/>
            <w:shd w:val="clear" w:color="auto" w:fill="auto"/>
            <w:noWrap/>
            <w:vAlign w:val="center"/>
            <w:hideMark/>
          </w:tcPr>
          <w:p w14:paraId="42CAF645"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108</w:t>
            </w:r>
          </w:p>
        </w:tc>
      </w:tr>
      <w:tr w:rsidR="00070396" w:rsidRPr="000D5AA9" w14:paraId="005BDC08" w14:textId="77777777" w:rsidTr="003C260A">
        <w:trPr>
          <w:trHeight w:val="600"/>
        </w:trPr>
        <w:tc>
          <w:tcPr>
            <w:tcW w:w="988" w:type="dxa"/>
            <w:shd w:val="clear" w:color="000000" w:fill="DCCCFC"/>
            <w:vAlign w:val="center"/>
            <w:hideMark/>
          </w:tcPr>
          <w:p w14:paraId="35CC566E"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COG0575</w:t>
            </w:r>
          </w:p>
          <w:p w14:paraId="7B1C87F5"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/COG4589</w:t>
            </w:r>
          </w:p>
        </w:tc>
        <w:tc>
          <w:tcPr>
            <w:tcW w:w="567" w:type="dxa"/>
            <w:shd w:val="clear" w:color="000000" w:fill="DCCCFC"/>
            <w:noWrap/>
            <w:vAlign w:val="center"/>
            <w:hideMark/>
          </w:tcPr>
          <w:p w14:paraId="1098C595"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I</w:t>
            </w:r>
          </w:p>
        </w:tc>
        <w:tc>
          <w:tcPr>
            <w:tcW w:w="2268" w:type="dxa"/>
            <w:shd w:val="clear" w:color="000000" w:fill="DCCCFC"/>
            <w:vAlign w:val="center"/>
            <w:hideMark/>
          </w:tcPr>
          <w:p w14:paraId="4FE0971B"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CDP-diglyceride synthetase</w:t>
            </w:r>
          </w:p>
        </w:tc>
        <w:tc>
          <w:tcPr>
            <w:tcW w:w="850" w:type="dxa"/>
            <w:shd w:val="clear" w:color="auto" w:fill="auto"/>
            <w:vAlign w:val="center"/>
            <w:hideMark/>
          </w:tcPr>
          <w:p w14:paraId="7611C690"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2.7.7.41</w:t>
            </w:r>
          </w:p>
        </w:tc>
        <w:tc>
          <w:tcPr>
            <w:tcW w:w="567" w:type="dxa"/>
            <w:shd w:val="clear" w:color="auto" w:fill="auto"/>
            <w:vAlign w:val="center"/>
            <w:hideMark/>
          </w:tcPr>
          <w:p w14:paraId="22FB87C3"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roofErr w:type="spellStart"/>
            <w:r w:rsidRPr="000D5AA9">
              <w:rPr>
                <w:rFonts w:ascii="Arial" w:eastAsia="Times New Roman" w:hAnsi="Arial" w:cs="Arial"/>
                <w:color w:val="000000"/>
                <w:sz w:val="20"/>
                <w:szCs w:val="20"/>
                <w:lang w:eastAsia="ru-RU"/>
              </w:rPr>
              <w:t>PPi</w:t>
            </w:r>
            <w:proofErr w:type="spellEnd"/>
          </w:p>
        </w:tc>
        <w:tc>
          <w:tcPr>
            <w:tcW w:w="851" w:type="dxa"/>
            <w:shd w:val="clear" w:color="auto" w:fill="auto"/>
            <w:vAlign w:val="center"/>
            <w:hideMark/>
          </w:tcPr>
          <w:p w14:paraId="26940AA6"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K</w:t>
            </w:r>
            <w:r w:rsidRPr="000D5AA9">
              <w:rPr>
                <w:rFonts w:ascii="Arial" w:eastAsia="Times New Roman" w:hAnsi="Arial" w:cs="Arial"/>
                <w:color w:val="000000"/>
                <w:sz w:val="20"/>
                <w:szCs w:val="20"/>
                <w:vertAlign w:val="superscript"/>
                <w:lang w:eastAsia="ru-RU"/>
              </w:rPr>
              <w:t>+</w:t>
            </w:r>
          </w:p>
        </w:tc>
        <w:tc>
          <w:tcPr>
            <w:tcW w:w="1134" w:type="dxa"/>
            <w:shd w:val="clear" w:color="auto" w:fill="auto"/>
            <w:vAlign w:val="center"/>
            <w:hideMark/>
          </w:tcPr>
          <w:p w14:paraId="18694EBC"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p>
        </w:tc>
        <w:tc>
          <w:tcPr>
            <w:tcW w:w="1559" w:type="dxa"/>
            <w:shd w:val="clear" w:color="auto" w:fill="auto"/>
            <w:vAlign w:val="center"/>
            <w:hideMark/>
          </w:tcPr>
          <w:p w14:paraId="1AFE4044"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 xml:space="preserve">(3), </w:t>
            </w:r>
          </w:p>
        </w:tc>
        <w:tc>
          <w:tcPr>
            <w:tcW w:w="709" w:type="dxa"/>
            <w:shd w:val="clear" w:color="auto" w:fill="auto"/>
            <w:noWrap/>
            <w:vAlign w:val="center"/>
            <w:hideMark/>
          </w:tcPr>
          <w:p w14:paraId="26F42C7F"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5</w:t>
            </w:r>
          </w:p>
        </w:tc>
      </w:tr>
      <w:tr w:rsidR="00070396" w:rsidRPr="000D5AA9" w14:paraId="51668E6F" w14:textId="77777777" w:rsidTr="003C260A">
        <w:trPr>
          <w:trHeight w:val="900"/>
        </w:trPr>
        <w:tc>
          <w:tcPr>
            <w:tcW w:w="988" w:type="dxa"/>
            <w:shd w:val="clear" w:color="000000" w:fill="FCCCFC"/>
            <w:noWrap/>
            <w:vAlign w:val="center"/>
            <w:hideMark/>
          </w:tcPr>
          <w:p w14:paraId="5F14D4DA"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COG2890</w:t>
            </w:r>
          </w:p>
        </w:tc>
        <w:tc>
          <w:tcPr>
            <w:tcW w:w="567" w:type="dxa"/>
            <w:shd w:val="clear" w:color="000000" w:fill="FCCCFC"/>
            <w:noWrap/>
            <w:vAlign w:val="center"/>
            <w:hideMark/>
          </w:tcPr>
          <w:p w14:paraId="3D36A702"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J</w:t>
            </w:r>
          </w:p>
        </w:tc>
        <w:tc>
          <w:tcPr>
            <w:tcW w:w="2268" w:type="dxa"/>
            <w:shd w:val="clear" w:color="000000" w:fill="FCCCFC"/>
            <w:vAlign w:val="center"/>
            <w:hideMark/>
          </w:tcPr>
          <w:p w14:paraId="74B1CA98"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Methylase of polypeptide chain release factors</w:t>
            </w:r>
          </w:p>
        </w:tc>
        <w:tc>
          <w:tcPr>
            <w:tcW w:w="850" w:type="dxa"/>
            <w:shd w:val="clear" w:color="auto" w:fill="auto"/>
            <w:vAlign w:val="center"/>
            <w:hideMark/>
          </w:tcPr>
          <w:p w14:paraId="63B62560"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2.1.1.297</w:t>
            </w:r>
          </w:p>
        </w:tc>
        <w:tc>
          <w:tcPr>
            <w:tcW w:w="567" w:type="dxa"/>
            <w:shd w:val="clear" w:color="auto" w:fill="auto"/>
            <w:vAlign w:val="center"/>
            <w:hideMark/>
          </w:tcPr>
          <w:p w14:paraId="5DC4ACF7"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w:t>
            </w:r>
          </w:p>
        </w:tc>
        <w:tc>
          <w:tcPr>
            <w:tcW w:w="851" w:type="dxa"/>
            <w:shd w:val="clear" w:color="auto" w:fill="auto"/>
            <w:vAlign w:val="center"/>
            <w:hideMark/>
          </w:tcPr>
          <w:p w14:paraId="5D2C5872"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w:t>
            </w:r>
          </w:p>
        </w:tc>
        <w:tc>
          <w:tcPr>
            <w:tcW w:w="1134" w:type="dxa"/>
            <w:shd w:val="clear" w:color="auto" w:fill="auto"/>
            <w:vAlign w:val="center"/>
            <w:hideMark/>
          </w:tcPr>
          <w:p w14:paraId="0949E9A8"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p>
        </w:tc>
        <w:tc>
          <w:tcPr>
            <w:tcW w:w="1559" w:type="dxa"/>
            <w:shd w:val="clear" w:color="auto" w:fill="auto"/>
            <w:vAlign w:val="center"/>
            <w:hideMark/>
          </w:tcPr>
          <w:p w14:paraId="73957625"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(4), Ca</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(14), Fe</w:t>
            </w:r>
            <w:r w:rsidRPr="000D5AA9">
              <w:rPr>
                <w:rFonts w:ascii="Arial" w:eastAsia="Times New Roman" w:hAnsi="Arial" w:cs="Arial"/>
                <w:color w:val="000000"/>
                <w:sz w:val="20"/>
                <w:szCs w:val="20"/>
                <w:vertAlign w:val="superscript"/>
                <w:lang w:eastAsia="ru-RU"/>
              </w:rPr>
              <w:t>2+/3+</w:t>
            </w:r>
            <w:r w:rsidRPr="000D5AA9">
              <w:rPr>
                <w:rFonts w:ascii="Arial" w:eastAsia="Times New Roman" w:hAnsi="Arial" w:cs="Arial"/>
                <w:color w:val="000000"/>
                <w:sz w:val="20"/>
                <w:szCs w:val="20"/>
                <w:lang w:eastAsia="ru-RU"/>
              </w:rPr>
              <w:t>(6)</w:t>
            </w:r>
          </w:p>
        </w:tc>
        <w:tc>
          <w:tcPr>
            <w:tcW w:w="709" w:type="dxa"/>
            <w:shd w:val="clear" w:color="auto" w:fill="auto"/>
            <w:noWrap/>
            <w:vAlign w:val="center"/>
            <w:hideMark/>
          </w:tcPr>
          <w:p w14:paraId="47E25869"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47</w:t>
            </w:r>
          </w:p>
        </w:tc>
      </w:tr>
      <w:tr w:rsidR="00070396" w:rsidRPr="000D5AA9" w14:paraId="3DB41424" w14:textId="77777777" w:rsidTr="003C260A">
        <w:trPr>
          <w:trHeight w:val="1500"/>
        </w:trPr>
        <w:tc>
          <w:tcPr>
            <w:tcW w:w="988" w:type="dxa"/>
            <w:shd w:val="clear" w:color="000000" w:fill="FCCCFC"/>
            <w:noWrap/>
            <w:vAlign w:val="center"/>
            <w:hideMark/>
          </w:tcPr>
          <w:p w14:paraId="66730D71"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COG0024</w:t>
            </w:r>
          </w:p>
        </w:tc>
        <w:tc>
          <w:tcPr>
            <w:tcW w:w="567" w:type="dxa"/>
            <w:shd w:val="clear" w:color="000000" w:fill="FCCCFC"/>
            <w:noWrap/>
            <w:vAlign w:val="center"/>
            <w:hideMark/>
          </w:tcPr>
          <w:p w14:paraId="66D78F13"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J</w:t>
            </w:r>
          </w:p>
        </w:tc>
        <w:tc>
          <w:tcPr>
            <w:tcW w:w="2268" w:type="dxa"/>
            <w:shd w:val="clear" w:color="000000" w:fill="FCCCFC"/>
            <w:vAlign w:val="center"/>
            <w:hideMark/>
          </w:tcPr>
          <w:p w14:paraId="7698C2BC"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Methionine aminopeptidase</w:t>
            </w:r>
          </w:p>
        </w:tc>
        <w:tc>
          <w:tcPr>
            <w:tcW w:w="850" w:type="dxa"/>
            <w:shd w:val="clear" w:color="auto" w:fill="auto"/>
            <w:vAlign w:val="center"/>
            <w:hideMark/>
          </w:tcPr>
          <w:p w14:paraId="5D73A9A5"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3.4.11.18</w:t>
            </w:r>
          </w:p>
        </w:tc>
        <w:tc>
          <w:tcPr>
            <w:tcW w:w="567" w:type="dxa"/>
            <w:shd w:val="clear" w:color="auto" w:fill="auto"/>
            <w:vAlign w:val="center"/>
            <w:hideMark/>
          </w:tcPr>
          <w:p w14:paraId="394008D1"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w:t>
            </w:r>
          </w:p>
        </w:tc>
        <w:tc>
          <w:tcPr>
            <w:tcW w:w="851" w:type="dxa"/>
            <w:shd w:val="clear" w:color="auto" w:fill="auto"/>
            <w:vAlign w:val="center"/>
            <w:hideMark/>
          </w:tcPr>
          <w:p w14:paraId="689F06A6"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w:t>
            </w:r>
          </w:p>
        </w:tc>
        <w:tc>
          <w:tcPr>
            <w:tcW w:w="1134" w:type="dxa"/>
            <w:shd w:val="clear" w:color="auto" w:fill="auto"/>
            <w:vAlign w:val="center"/>
            <w:hideMark/>
          </w:tcPr>
          <w:p w14:paraId="37CF0E82"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/Ni</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w:t>
            </w:r>
            <w:r w:rsidRPr="000D5AA9">
              <w:rPr>
                <w:rFonts w:ascii="Arial" w:eastAsia="Times New Roman" w:hAnsi="Arial" w:cs="Arial"/>
                <w:color w:val="000000"/>
                <w:sz w:val="20"/>
                <w:szCs w:val="20"/>
                <w:lang w:eastAsia="ru-RU"/>
              </w:rPr>
              <w:br/>
              <w:t>Mn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/Fe</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/Zn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 xml:space="preserve"> </w:t>
            </w:r>
          </w:p>
        </w:tc>
        <w:tc>
          <w:tcPr>
            <w:tcW w:w="1559" w:type="dxa"/>
            <w:shd w:val="clear" w:color="auto" w:fill="auto"/>
            <w:vAlign w:val="center"/>
            <w:hideMark/>
          </w:tcPr>
          <w:p w14:paraId="1D6C62E7"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Zn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(3), 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(4), Mn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(64), Ca</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(1), Fe</w:t>
            </w:r>
            <w:r w:rsidRPr="000D5AA9">
              <w:rPr>
                <w:rFonts w:ascii="Arial" w:eastAsia="Times New Roman" w:hAnsi="Arial" w:cs="Arial"/>
                <w:color w:val="000000"/>
                <w:sz w:val="20"/>
                <w:szCs w:val="20"/>
                <w:vertAlign w:val="superscript"/>
                <w:lang w:eastAsia="ru-RU"/>
              </w:rPr>
              <w:t>2+/3+</w:t>
            </w:r>
            <w:r w:rsidRPr="000D5AA9">
              <w:rPr>
                <w:rFonts w:ascii="Arial" w:eastAsia="Times New Roman" w:hAnsi="Arial" w:cs="Arial"/>
                <w:color w:val="000000"/>
                <w:sz w:val="20"/>
                <w:szCs w:val="20"/>
                <w:lang w:eastAsia="ru-RU"/>
              </w:rPr>
              <w:t>(5)</w:t>
            </w:r>
          </w:p>
        </w:tc>
        <w:tc>
          <w:tcPr>
            <w:tcW w:w="709" w:type="dxa"/>
            <w:shd w:val="clear" w:color="auto" w:fill="auto"/>
            <w:noWrap/>
            <w:vAlign w:val="center"/>
            <w:hideMark/>
          </w:tcPr>
          <w:p w14:paraId="621AEAF1"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240</w:t>
            </w:r>
          </w:p>
        </w:tc>
      </w:tr>
      <w:tr w:rsidR="00070396" w:rsidRPr="000D5AA9" w14:paraId="0D121E27" w14:textId="77777777" w:rsidTr="003C260A">
        <w:trPr>
          <w:trHeight w:val="1200"/>
        </w:trPr>
        <w:tc>
          <w:tcPr>
            <w:tcW w:w="988" w:type="dxa"/>
            <w:shd w:val="clear" w:color="000000" w:fill="FCCCFC"/>
            <w:noWrap/>
            <w:vAlign w:val="center"/>
            <w:hideMark/>
          </w:tcPr>
          <w:p w14:paraId="407574D5"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COG0242</w:t>
            </w:r>
          </w:p>
        </w:tc>
        <w:tc>
          <w:tcPr>
            <w:tcW w:w="567" w:type="dxa"/>
            <w:shd w:val="clear" w:color="000000" w:fill="FCCCFC"/>
            <w:noWrap/>
            <w:vAlign w:val="center"/>
            <w:hideMark/>
          </w:tcPr>
          <w:p w14:paraId="750FDB5A"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J</w:t>
            </w:r>
          </w:p>
        </w:tc>
        <w:tc>
          <w:tcPr>
            <w:tcW w:w="2268" w:type="dxa"/>
            <w:shd w:val="clear" w:color="000000" w:fill="FCCCFC"/>
            <w:vAlign w:val="center"/>
            <w:hideMark/>
          </w:tcPr>
          <w:p w14:paraId="7C5F12F0"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 xml:space="preserve">Peptide </w:t>
            </w:r>
            <w:proofErr w:type="spellStart"/>
            <w:r w:rsidRPr="000D5AA9">
              <w:rPr>
                <w:rFonts w:ascii="Arial" w:eastAsia="Times New Roman" w:hAnsi="Arial" w:cs="Arial"/>
                <w:color w:val="000000"/>
                <w:sz w:val="20"/>
                <w:szCs w:val="20"/>
                <w:lang w:eastAsia="ru-RU"/>
              </w:rPr>
              <w:t>deformylase</w:t>
            </w:r>
            <w:proofErr w:type="spellEnd"/>
          </w:p>
        </w:tc>
        <w:tc>
          <w:tcPr>
            <w:tcW w:w="850" w:type="dxa"/>
            <w:shd w:val="clear" w:color="auto" w:fill="auto"/>
            <w:vAlign w:val="center"/>
            <w:hideMark/>
          </w:tcPr>
          <w:p w14:paraId="66667C25"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3.5.1.88</w:t>
            </w:r>
          </w:p>
        </w:tc>
        <w:tc>
          <w:tcPr>
            <w:tcW w:w="567" w:type="dxa"/>
            <w:shd w:val="clear" w:color="auto" w:fill="auto"/>
            <w:vAlign w:val="center"/>
            <w:hideMark/>
          </w:tcPr>
          <w:p w14:paraId="04B57422"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roofErr w:type="spellStart"/>
            <w:r w:rsidRPr="000D5AA9">
              <w:rPr>
                <w:rFonts w:ascii="Arial" w:eastAsia="Times New Roman" w:hAnsi="Arial" w:cs="Arial"/>
                <w:color w:val="000000"/>
                <w:sz w:val="20"/>
                <w:szCs w:val="20"/>
                <w:lang w:eastAsia="ru-RU"/>
              </w:rPr>
              <w:t>formate</w:t>
            </w:r>
            <w:proofErr w:type="spellEnd"/>
          </w:p>
        </w:tc>
        <w:tc>
          <w:tcPr>
            <w:tcW w:w="851" w:type="dxa"/>
            <w:shd w:val="clear" w:color="auto" w:fill="auto"/>
            <w:vAlign w:val="center"/>
            <w:hideMark/>
          </w:tcPr>
          <w:p w14:paraId="4034E3EA"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w:t>
            </w:r>
          </w:p>
        </w:tc>
        <w:tc>
          <w:tcPr>
            <w:tcW w:w="1134" w:type="dxa"/>
            <w:shd w:val="clear" w:color="auto" w:fill="auto"/>
            <w:vAlign w:val="center"/>
            <w:hideMark/>
          </w:tcPr>
          <w:p w14:paraId="48185E40"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Zn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/Mn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w:t>
            </w:r>
          </w:p>
          <w:p w14:paraId="69E499B6"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Ni</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/Fe</w:t>
            </w:r>
            <w:r w:rsidRPr="000D5AA9">
              <w:rPr>
                <w:rFonts w:ascii="Arial" w:eastAsia="Times New Roman" w:hAnsi="Arial" w:cs="Arial"/>
                <w:color w:val="000000"/>
                <w:sz w:val="20"/>
                <w:szCs w:val="20"/>
                <w:vertAlign w:val="superscript"/>
                <w:lang w:eastAsia="ru-RU"/>
              </w:rPr>
              <w:t>2+</w:t>
            </w:r>
          </w:p>
        </w:tc>
        <w:tc>
          <w:tcPr>
            <w:tcW w:w="1559" w:type="dxa"/>
            <w:shd w:val="clear" w:color="auto" w:fill="auto"/>
            <w:vAlign w:val="center"/>
            <w:hideMark/>
          </w:tcPr>
          <w:p w14:paraId="01E9BA81"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Zn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(101), 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(3), Fe</w:t>
            </w:r>
            <w:r w:rsidRPr="000D5AA9">
              <w:rPr>
                <w:rFonts w:ascii="Arial" w:eastAsia="Times New Roman" w:hAnsi="Arial" w:cs="Arial"/>
                <w:color w:val="000000"/>
                <w:sz w:val="20"/>
                <w:szCs w:val="20"/>
                <w:vertAlign w:val="superscript"/>
                <w:lang w:eastAsia="ru-RU"/>
              </w:rPr>
              <w:t>2+/3+(</w:t>
            </w:r>
            <w:r w:rsidRPr="000D5AA9">
              <w:rPr>
                <w:rFonts w:ascii="Arial" w:eastAsia="Times New Roman" w:hAnsi="Arial" w:cs="Arial"/>
                <w:color w:val="000000"/>
                <w:sz w:val="20"/>
                <w:szCs w:val="20"/>
                <w:lang w:eastAsia="ru-RU"/>
              </w:rPr>
              <w:t>13)</w:t>
            </w:r>
          </w:p>
        </w:tc>
        <w:tc>
          <w:tcPr>
            <w:tcW w:w="709" w:type="dxa"/>
            <w:shd w:val="clear" w:color="auto" w:fill="auto"/>
            <w:noWrap/>
            <w:vAlign w:val="center"/>
            <w:hideMark/>
          </w:tcPr>
          <w:p w14:paraId="7EA4A31A"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319</w:t>
            </w:r>
          </w:p>
        </w:tc>
      </w:tr>
      <w:tr w:rsidR="00070396" w:rsidRPr="000D5AA9" w14:paraId="6CBE0093" w14:textId="77777777" w:rsidTr="003C260A">
        <w:trPr>
          <w:trHeight w:val="1200"/>
        </w:trPr>
        <w:tc>
          <w:tcPr>
            <w:tcW w:w="988" w:type="dxa"/>
            <w:shd w:val="clear" w:color="000000" w:fill="FCCCFC"/>
            <w:noWrap/>
            <w:vAlign w:val="center"/>
            <w:hideMark/>
          </w:tcPr>
          <w:p w14:paraId="0B1B7266"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COG0533</w:t>
            </w:r>
          </w:p>
        </w:tc>
        <w:tc>
          <w:tcPr>
            <w:tcW w:w="567" w:type="dxa"/>
            <w:shd w:val="clear" w:color="000000" w:fill="FCCCFC"/>
            <w:noWrap/>
            <w:vAlign w:val="center"/>
            <w:hideMark/>
          </w:tcPr>
          <w:p w14:paraId="37005752"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J</w:t>
            </w:r>
          </w:p>
        </w:tc>
        <w:tc>
          <w:tcPr>
            <w:tcW w:w="2268" w:type="dxa"/>
            <w:shd w:val="clear" w:color="000000" w:fill="FCCCFC"/>
            <w:vAlign w:val="center"/>
            <w:hideMark/>
          </w:tcPr>
          <w:p w14:paraId="2322BB55"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 xml:space="preserve">tRNA A37 </w:t>
            </w:r>
            <w:proofErr w:type="spellStart"/>
            <w:r w:rsidRPr="000D5AA9">
              <w:rPr>
                <w:rFonts w:ascii="Arial" w:eastAsia="Times New Roman" w:hAnsi="Arial" w:cs="Arial"/>
                <w:color w:val="000000"/>
                <w:sz w:val="20"/>
                <w:szCs w:val="20"/>
                <w:lang w:eastAsia="ru-RU"/>
              </w:rPr>
              <w:t>threonylcarbamoyltransferase</w:t>
            </w:r>
            <w:proofErr w:type="spellEnd"/>
            <w:r w:rsidRPr="000D5AA9">
              <w:rPr>
                <w:rFonts w:ascii="Arial" w:eastAsia="Times New Roman" w:hAnsi="Arial" w:cs="Arial"/>
                <w:color w:val="000000"/>
                <w:sz w:val="20"/>
                <w:szCs w:val="20"/>
                <w:lang w:eastAsia="ru-RU"/>
              </w:rPr>
              <w:t xml:space="preserve"> </w:t>
            </w:r>
            <w:proofErr w:type="spellStart"/>
            <w:r w:rsidRPr="000D5AA9">
              <w:rPr>
                <w:rFonts w:ascii="Arial" w:eastAsia="Times New Roman" w:hAnsi="Arial" w:cs="Arial"/>
                <w:color w:val="000000"/>
                <w:sz w:val="20"/>
                <w:szCs w:val="20"/>
                <w:lang w:eastAsia="ru-RU"/>
              </w:rPr>
              <w:t>TsaD</w:t>
            </w:r>
            <w:proofErr w:type="spellEnd"/>
          </w:p>
        </w:tc>
        <w:tc>
          <w:tcPr>
            <w:tcW w:w="850" w:type="dxa"/>
            <w:shd w:val="clear" w:color="auto" w:fill="auto"/>
            <w:vAlign w:val="center"/>
            <w:hideMark/>
          </w:tcPr>
          <w:p w14:paraId="06797DDB"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2.3.1.234</w:t>
            </w:r>
          </w:p>
        </w:tc>
        <w:tc>
          <w:tcPr>
            <w:tcW w:w="567" w:type="dxa"/>
            <w:shd w:val="clear" w:color="auto" w:fill="auto"/>
            <w:vAlign w:val="center"/>
            <w:hideMark/>
          </w:tcPr>
          <w:p w14:paraId="7DDDE317"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w:t>
            </w:r>
          </w:p>
        </w:tc>
        <w:tc>
          <w:tcPr>
            <w:tcW w:w="851" w:type="dxa"/>
            <w:shd w:val="clear" w:color="auto" w:fill="auto"/>
            <w:vAlign w:val="center"/>
            <w:hideMark/>
          </w:tcPr>
          <w:p w14:paraId="445DF3D3"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w:t>
            </w:r>
          </w:p>
        </w:tc>
        <w:tc>
          <w:tcPr>
            <w:tcW w:w="1134" w:type="dxa"/>
            <w:shd w:val="clear" w:color="auto" w:fill="auto"/>
            <w:vAlign w:val="center"/>
            <w:hideMark/>
          </w:tcPr>
          <w:p w14:paraId="635FB2E7"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Zn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w:t>
            </w:r>
          </w:p>
          <w:p w14:paraId="695F2C2B"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Fe</w:t>
            </w:r>
            <w:r w:rsidRPr="000D5AA9">
              <w:rPr>
                <w:rFonts w:ascii="Arial" w:eastAsia="Times New Roman" w:hAnsi="Arial" w:cs="Arial"/>
                <w:color w:val="000000"/>
                <w:sz w:val="20"/>
                <w:szCs w:val="20"/>
                <w:vertAlign w:val="superscript"/>
                <w:lang w:eastAsia="ru-RU"/>
              </w:rPr>
              <w:t>2+</w:t>
            </w:r>
          </w:p>
        </w:tc>
        <w:tc>
          <w:tcPr>
            <w:tcW w:w="1559" w:type="dxa"/>
            <w:shd w:val="clear" w:color="auto" w:fill="auto"/>
            <w:vAlign w:val="center"/>
            <w:hideMark/>
          </w:tcPr>
          <w:p w14:paraId="032E6F2D"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Zn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(7), 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(7), Ca</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(1), Fe</w:t>
            </w:r>
            <w:r w:rsidRPr="000D5AA9">
              <w:rPr>
                <w:rFonts w:ascii="Arial" w:eastAsia="Times New Roman" w:hAnsi="Arial" w:cs="Arial"/>
                <w:color w:val="000000"/>
                <w:sz w:val="20"/>
                <w:szCs w:val="20"/>
                <w:vertAlign w:val="superscript"/>
                <w:lang w:eastAsia="ru-RU"/>
              </w:rPr>
              <w:t>2+/3+(</w:t>
            </w:r>
            <w:r w:rsidRPr="000D5AA9">
              <w:rPr>
                <w:rFonts w:ascii="Arial" w:eastAsia="Times New Roman" w:hAnsi="Arial" w:cs="Arial"/>
                <w:color w:val="000000"/>
                <w:sz w:val="20"/>
                <w:szCs w:val="20"/>
                <w:lang w:eastAsia="ru-RU"/>
              </w:rPr>
              <w:t>7)</w:t>
            </w:r>
          </w:p>
        </w:tc>
        <w:tc>
          <w:tcPr>
            <w:tcW w:w="709" w:type="dxa"/>
            <w:shd w:val="clear" w:color="auto" w:fill="auto"/>
            <w:noWrap/>
            <w:vAlign w:val="center"/>
            <w:hideMark/>
          </w:tcPr>
          <w:p w14:paraId="276BC700"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37</w:t>
            </w:r>
          </w:p>
        </w:tc>
      </w:tr>
      <w:tr w:rsidR="00070396" w:rsidRPr="000D5AA9" w14:paraId="4F266B12" w14:textId="77777777" w:rsidTr="003C260A">
        <w:trPr>
          <w:trHeight w:val="600"/>
        </w:trPr>
        <w:tc>
          <w:tcPr>
            <w:tcW w:w="988" w:type="dxa"/>
            <w:shd w:val="clear" w:color="000000" w:fill="FCCCFC"/>
            <w:noWrap/>
            <w:vAlign w:val="center"/>
            <w:hideMark/>
          </w:tcPr>
          <w:p w14:paraId="5028F360"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COG0101</w:t>
            </w:r>
          </w:p>
        </w:tc>
        <w:tc>
          <w:tcPr>
            <w:tcW w:w="567" w:type="dxa"/>
            <w:shd w:val="clear" w:color="000000" w:fill="FCCCFC"/>
            <w:noWrap/>
            <w:vAlign w:val="center"/>
            <w:hideMark/>
          </w:tcPr>
          <w:p w14:paraId="4E0D79F9"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J</w:t>
            </w:r>
          </w:p>
        </w:tc>
        <w:tc>
          <w:tcPr>
            <w:tcW w:w="2268" w:type="dxa"/>
            <w:shd w:val="clear" w:color="000000" w:fill="FCCCFC"/>
            <w:vAlign w:val="center"/>
            <w:hideMark/>
          </w:tcPr>
          <w:p w14:paraId="760D25F6"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tRNA U</w:t>
            </w:r>
            <w:proofErr w:type="gramStart"/>
            <w:r w:rsidRPr="000D5AA9">
              <w:rPr>
                <w:rFonts w:ascii="Arial" w:eastAsia="Times New Roman" w:hAnsi="Arial" w:cs="Arial"/>
                <w:color w:val="000000"/>
                <w:sz w:val="20"/>
                <w:szCs w:val="20"/>
                <w:lang w:eastAsia="ru-RU"/>
              </w:rPr>
              <w:t>38,U</w:t>
            </w:r>
            <w:proofErr w:type="gramEnd"/>
            <w:r w:rsidRPr="000D5AA9">
              <w:rPr>
                <w:rFonts w:ascii="Arial" w:eastAsia="Times New Roman" w:hAnsi="Arial" w:cs="Arial"/>
                <w:color w:val="000000"/>
                <w:sz w:val="20"/>
                <w:szCs w:val="20"/>
                <w:lang w:eastAsia="ru-RU"/>
              </w:rPr>
              <w:t xml:space="preserve">39,U40 </w:t>
            </w:r>
            <w:proofErr w:type="spellStart"/>
            <w:r w:rsidRPr="000D5AA9">
              <w:rPr>
                <w:rFonts w:ascii="Arial" w:eastAsia="Times New Roman" w:hAnsi="Arial" w:cs="Arial"/>
                <w:color w:val="000000"/>
                <w:sz w:val="20"/>
                <w:szCs w:val="20"/>
                <w:lang w:eastAsia="ru-RU"/>
              </w:rPr>
              <w:t>pseudouridine</w:t>
            </w:r>
            <w:proofErr w:type="spellEnd"/>
            <w:r w:rsidRPr="000D5AA9">
              <w:rPr>
                <w:rFonts w:ascii="Arial" w:eastAsia="Times New Roman" w:hAnsi="Arial" w:cs="Arial"/>
                <w:color w:val="000000"/>
                <w:sz w:val="20"/>
                <w:szCs w:val="20"/>
                <w:lang w:eastAsia="ru-RU"/>
              </w:rPr>
              <w:t xml:space="preserve"> synthase </w:t>
            </w:r>
            <w:proofErr w:type="spellStart"/>
            <w:r w:rsidRPr="000D5AA9">
              <w:rPr>
                <w:rFonts w:ascii="Arial" w:eastAsia="Times New Roman" w:hAnsi="Arial" w:cs="Arial"/>
                <w:color w:val="000000"/>
                <w:sz w:val="20"/>
                <w:szCs w:val="20"/>
                <w:lang w:eastAsia="ru-RU"/>
              </w:rPr>
              <w:t>TruA</w:t>
            </w:r>
            <w:proofErr w:type="spellEnd"/>
          </w:p>
        </w:tc>
        <w:tc>
          <w:tcPr>
            <w:tcW w:w="850" w:type="dxa"/>
            <w:shd w:val="clear" w:color="auto" w:fill="auto"/>
            <w:vAlign w:val="center"/>
            <w:hideMark/>
          </w:tcPr>
          <w:p w14:paraId="71764CC5"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5.4.99.12</w:t>
            </w:r>
          </w:p>
        </w:tc>
        <w:tc>
          <w:tcPr>
            <w:tcW w:w="567" w:type="dxa"/>
            <w:shd w:val="clear" w:color="auto" w:fill="auto"/>
            <w:vAlign w:val="center"/>
            <w:hideMark/>
          </w:tcPr>
          <w:p w14:paraId="626C0BE3"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w:t>
            </w:r>
          </w:p>
        </w:tc>
        <w:tc>
          <w:tcPr>
            <w:tcW w:w="851" w:type="dxa"/>
            <w:shd w:val="clear" w:color="auto" w:fill="auto"/>
            <w:vAlign w:val="center"/>
            <w:hideMark/>
          </w:tcPr>
          <w:p w14:paraId="6610FA13"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K</w:t>
            </w:r>
            <w:r w:rsidRPr="000D5AA9">
              <w:rPr>
                <w:rFonts w:ascii="Arial" w:eastAsia="Times New Roman" w:hAnsi="Arial" w:cs="Arial"/>
                <w:color w:val="000000"/>
                <w:sz w:val="20"/>
                <w:szCs w:val="20"/>
                <w:vertAlign w:val="superscript"/>
                <w:lang w:eastAsia="ru-RU"/>
              </w:rPr>
              <w:t>+</w:t>
            </w:r>
            <w:r w:rsidRPr="000D5AA9">
              <w:rPr>
                <w:rFonts w:ascii="Arial" w:eastAsia="Times New Roman" w:hAnsi="Arial" w:cs="Arial"/>
                <w:color w:val="000000"/>
                <w:sz w:val="20"/>
                <w:szCs w:val="20"/>
                <w:lang w:eastAsia="ru-RU"/>
              </w:rPr>
              <w:t>, NH</w:t>
            </w:r>
            <w:r w:rsidRPr="000D5AA9">
              <w:rPr>
                <w:rFonts w:ascii="Arial" w:eastAsia="Times New Roman" w:hAnsi="Arial" w:cs="Arial"/>
                <w:color w:val="000000"/>
                <w:sz w:val="20"/>
                <w:szCs w:val="20"/>
                <w:vertAlign w:val="superscript"/>
                <w:lang w:eastAsia="ru-RU"/>
              </w:rPr>
              <w:t>4+</w:t>
            </w:r>
          </w:p>
        </w:tc>
        <w:tc>
          <w:tcPr>
            <w:tcW w:w="1134" w:type="dxa"/>
            <w:shd w:val="clear" w:color="auto" w:fill="auto"/>
            <w:vAlign w:val="center"/>
            <w:hideMark/>
          </w:tcPr>
          <w:p w14:paraId="34569959"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w:t>
            </w:r>
          </w:p>
        </w:tc>
        <w:tc>
          <w:tcPr>
            <w:tcW w:w="1559" w:type="dxa"/>
            <w:shd w:val="clear" w:color="auto" w:fill="auto"/>
            <w:vAlign w:val="center"/>
            <w:hideMark/>
          </w:tcPr>
          <w:p w14:paraId="7945BB21"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 xml:space="preserve">(1), </w:t>
            </w:r>
          </w:p>
        </w:tc>
        <w:tc>
          <w:tcPr>
            <w:tcW w:w="709" w:type="dxa"/>
            <w:shd w:val="clear" w:color="auto" w:fill="auto"/>
            <w:noWrap/>
            <w:vAlign w:val="center"/>
            <w:hideMark/>
          </w:tcPr>
          <w:p w14:paraId="0328CBFD"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38</w:t>
            </w:r>
          </w:p>
        </w:tc>
      </w:tr>
      <w:tr w:rsidR="00070396" w:rsidRPr="000D5AA9" w14:paraId="1790E1A8" w14:textId="77777777" w:rsidTr="003C260A">
        <w:trPr>
          <w:trHeight w:val="600"/>
        </w:trPr>
        <w:tc>
          <w:tcPr>
            <w:tcW w:w="988" w:type="dxa"/>
            <w:shd w:val="clear" w:color="000000" w:fill="FCCCFC"/>
            <w:noWrap/>
            <w:vAlign w:val="center"/>
            <w:hideMark/>
          </w:tcPr>
          <w:p w14:paraId="0FE67A4B"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COG0073</w:t>
            </w:r>
          </w:p>
        </w:tc>
        <w:tc>
          <w:tcPr>
            <w:tcW w:w="567" w:type="dxa"/>
            <w:shd w:val="clear" w:color="000000" w:fill="FCCCFC"/>
            <w:noWrap/>
            <w:vAlign w:val="center"/>
            <w:hideMark/>
          </w:tcPr>
          <w:p w14:paraId="17EE572E"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J</w:t>
            </w:r>
          </w:p>
        </w:tc>
        <w:tc>
          <w:tcPr>
            <w:tcW w:w="2268" w:type="dxa"/>
            <w:shd w:val="clear" w:color="000000" w:fill="FCCCFC"/>
            <w:vAlign w:val="center"/>
            <w:hideMark/>
          </w:tcPr>
          <w:p w14:paraId="2D934193"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tRNA-binding EMAP/</w:t>
            </w:r>
            <w:proofErr w:type="spellStart"/>
            <w:r w:rsidRPr="000D5AA9">
              <w:rPr>
                <w:rFonts w:ascii="Arial" w:eastAsia="Times New Roman" w:hAnsi="Arial" w:cs="Arial"/>
                <w:color w:val="000000"/>
                <w:sz w:val="20"/>
                <w:szCs w:val="20"/>
                <w:lang w:eastAsia="ru-RU"/>
              </w:rPr>
              <w:t>Myf</w:t>
            </w:r>
            <w:proofErr w:type="spellEnd"/>
            <w:r w:rsidRPr="000D5AA9">
              <w:rPr>
                <w:rFonts w:ascii="Arial" w:eastAsia="Times New Roman" w:hAnsi="Arial" w:cs="Arial"/>
                <w:color w:val="000000"/>
                <w:sz w:val="20"/>
                <w:szCs w:val="20"/>
                <w:lang w:eastAsia="ru-RU"/>
              </w:rPr>
              <w:t xml:space="preserve"> domain</w:t>
            </w:r>
          </w:p>
        </w:tc>
        <w:tc>
          <w:tcPr>
            <w:tcW w:w="850" w:type="dxa"/>
            <w:shd w:val="clear" w:color="auto" w:fill="auto"/>
            <w:vAlign w:val="center"/>
            <w:hideMark/>
          </w:tcPr>
          <w:p w14:paraId="05477148"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n/e</w:t>
            </w:r>
          </w:p>
        </w:tc>
        <w:tc>
          <w:tcPr>
            <w:tcW w:w="567" w:type="dxa"/>
            <w:shd w:val="clear" w:color="auto" w:fill="auto"/>
            <w:vAlign w:val="center"/>
            <w:hideMark/>
          </w:tcPr>
          <w:p w14:paraId="20D19892"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n/e</w:t>
            </w:r>
          </w:p>
        </w:tc>
        <w:tc>
          <w:tcPr>
            <w:tcW w:w="851" w:type="dxa"/>
            <w:shd w:val="clear" w:color="auto" w:fill="auto"/>
            <w:vAlign w:val="center"/>
            <w:hideMark/>
          </w:tcPr>
          <w:p w14:paraId="23D6E279"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n/e</w:t>
            </w:r>
          </w:p>
        </w:tc>
        <w:tc>
          <w:tcPr>
            <w:tcW w:w="1134" w:type="dxa"/>
            <w:shd w:val="clear" w:color="auto" w:fill="auto"/>
            <w:vAlign w:val="center"/>
            <w:hideMark/>
          </w:tcPr>
          <w:p w14:paraId="05BAEFBD"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n/e</w:t>
            </w:r>
          </w:p>
        </w:tc>
        <w:tc>
          <w:tcPr>
            <w:tcW w:w="1559" w:type="dxa"/>
            <w:shd w:val="clear" w:color="auto" w:fill="auto"/>
            <w:vAlign w:val="center"/>
            <w:hideMark/>
          </w:tcPr>
          <w:p w14:paraId="6F8BC67A"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
        </w:tc>
        <w:tc>
          <w:tcPr>
            <w:tcW w:w="709" w:type="dxa"/>
            <w:shd w:val="clear" w:color="auto" w:fill="auto"/>
            <w:noWrap/>
            <w:vAlign w:val="center"/>
            <w:hideMark/>
          </w:tcPr>
          <w:p w14:paraId="604A2596"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58</w:t>
            </w:r>
          </w:p>
        </w:tc>
      </w:tr>
      <w:tr w:rsidR="00070396" w:rsidRPr="000D5AA9" w14:paraId="37C6D655" w14:textId="77777777" w:rsidTr="003C260A">
        <w:trPr>
          <w:trHeight w:val="600"/>
        </w:trPr>
        <w:tc>
          <w:tcPr>
            <w:tcW w:w="988" w:type="dxa"/>
            <w:shd w:val="clear" w:color="000000" w:fill="FCCCFC"/>
            <w:noWrap/>
            <w:vAlign w:val="center"/>
            <w:hideMark/>
          </w:tcPr>
          <w:p w14:paraId="2C2DAEAB"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COG0013</w:t>
            </w:r>
          </w:p>
        </w:tc>
        <w:tc>
          <w:tcPr>
            <w:tcW w:w="567" w:type="dxa"/>
            <w:shd w:val="clear" w:color="000000" w:fill="FCCCFC"/>
            <w:noWrap/>
            <w:vAlign w:val="center"/>
            <w:hideMark/>
          </w:tcPr>
          <w:p w14:paraId="6F929848"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J</w:t>
            </w:r>
          </w:p>
        </w:tc>
        <w:tc>
          <w:tcPr>
            <w:tcW w:w="2268" w:type="dxa"/>
            <w:shd w:val="clear" w:color="000000" w:fill="FCCCFC"/>
            <w:vAlign w:val="center"/>
            <w:hideMark/>
          </w:tcPr>
          <w:p w14:paraId="65E8EAE7"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Alanyl-tRNA synthetase</w:t>
            </w:r>
          </w:p>
        </w:tc>
        <w:tc>
          <w:tcPr>
            <w:tcW w:w="850" w:type="dxa"/>
            <w:shd w:val="clear" w:color="auto" w:fill="auto"/>
            <w:vAlign w:val="center"/>
            <w:hideMark/>
          </w:tcPr>
          <w:p w14:paraId="33889DB9"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6.1.1.7</w:t>
            </w:r>
          </w:p>
        </w:tc>
        <w:tc>
          <w:tcPr>
            <w:tcW w:w="567" w:type="dxa"/>
            <w:shd w:val="clear" w:color="auto" w:fill="auto"/>
            <w:vAlign w:val="center"/>
            <w:hideMark/>
          </w:tcPr>
          <w:p w14:paraId="1B179B13"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roofErr w:type="spellStart"/>
            <w:r w:rsidRPr="000D5AA9">
              <w:rPr>
                <w:rFonts w:ascii="Arial" w:eastAsia="Times New Roman" w:hAnsi="Arial" w:cs="Arial"/>
                <w:color w:val="000000"/>
                <w:sz w:val="20"/>
                <w:szCs w:val="20"/>
                <w:lang w:eastAsia="ru-RU"/>
              </w:rPr>
              <w:t>PPi</w:t>
            </w:r>
            <w:proofErr w:type="spellEnd"/>
          </w:p>
        </w:tc>
        <w:tc>
          <w:tcPr>
            <w:tcW w:w="851" w:type="dxa"/>
            <w:shd w:val="clear" w:color="auto" w:fill="auto"/>
            <w:vAlign w:val="center"/>
            <w:hideMark/>
          </w:tcPr>
          <w:p w14:paraId="73A4EBB6"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K</w:t>
            </w:r>
            <w:r w:rsidRPr="000D5AA9">
              <w:rPr>
                <w:rFonts w:ascii="Arial" w:eastAsia="Times New Roman" w:hAnsi="Arial" w:cs="Arial"/>
                <w:color w:val="000000"/>
                <w:sz w:val="20"/>
                <w:szCs w:val="20"/>
                <w:vertAlign w:val="superscript"/>
                <w:lang w:eastAsia="ru-RU"/>
              </w:rPr>
              <w:t>+</w:t>
            </w:r>
          </w:p>
        </w:tc>
        <w:tc>
          <w:tcPr>
            <w:tcW w:w="1134" w:type="dxa"/>
            <w:shd w:val="clear" w:color="auto" w:fill="auto"/>
            <w:vAlign w:val="center"/>
            <w:hideMark/>
          </w:tcPr>
          <w:p w14:paraId="18F38DB8"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 Zn</w:t>
            </w:r>
            <w:r w:rsidRPr="000D5AA9">
              <w:rPr>
                <w:rFonts w:ascii="Arial" w:eastAsia="Times New Roman" w:hAnsi="Arial" w:cs="Arial"/>
                <w:color w:val="000000"/>
                <w:sz w:val="20"/>
                <w:szCs w:val="20"/>
                <w:vertAlign w:val="superscript"/>
                <w:lang w:eastAsia="ru-RU"/>
              </w:rPr>
              <w:t>2+</w:t>
            </w:r>
          </w:p>
        </w:tc>
        <w:tc>
          <w:tcPr>
            <w:tcW w:w="1559" w:type="dxa"/>
            <w:shd w:val="clear" w:color="auto" w:fill="auto"/>
            <w:vAlign w:val="center"/>
            <w:hideMark/>
          </w:tcPr>
          <w:p w14:paraId="52909533"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Zn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(14), 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 xml:space="preserve">(6), </w:t>
            </w:r>
          </w:p>
        </w:tc>
        <w:tc>
          <w:tcPr>
            <w:tcW w:w="709" w:type="dxa"/>
            <w:shd w:val="clear" w:color="auto" w:fill="auto"/>
            <w:noWrap/>
            <w:vAlign w:val="center"/>
            <w:hideMark/>
          </w:tcPr>
          <w:p w14:paraId="0FB898B3"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68</w:t>
            </w:r>
          </w:p>
        </w:tc>
      </w:tr>
      <w:tr w:rsidR="00070396" w:rsidRPr="000D5AA9" w14:paraId="5F88D0E1" w14:textId="77777777" w:rsidTr="003C260A">
        <w:trPr>
          <w:trHeight w:val="300"/>
        </w:trPr>
        <w:tc>
          <w:tcPr>
            <w:tcW w:w="988" w:type="dxa"/>
            <w:shd w:val="clear" w:color="000000" w:fill="FCCCFC"/>
            <w:noWrap/>
            <w:vAlign w:val="center"/>
            <w:hideMark/>
          </w:tcPr>
          <w:p w14:paraId="62194368"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COG0018</w:t>
            </w:r>
          </w:p>
        </w:tc>
        <w:tc>
          <w:tcPr>
            <w:tcW w:w="567" w:type="dxa"/>
            <w:shd w:val="clear" w:color="000000" w:fill="FCCCFC"/>
            <w:noWrap/>
            <w:vAlign w:val="center"/>
            <w:hideMark/>
          </w:tcPr>
          <w:p w14:paraId="7E3BE663"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J</w:t>
            </w:r>
          </w:p>
        </w:tc>
        <w:tc>
          <w:tcPr>
            <w:tcW w:w="2268" w:type="dxa"/>
            <w:shd w:val="clear" w:color="000000" w:fill="FCCCFC"/>
            <w:vAlign w:val="center"/>
            <w:hideMark/>
          </w:tcPr>
          <w:p w14:paraId="5B025C99"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roofErr w:type="spellStart"/>
            <w:r w:rsidRPr="000D5AA9">
              <w:rPr>
                <w:rFonts w:ascii="Arial" w:eastAsia="Times New Roman" w:hAnsi="Arial" w:cs="Arial"/>
                <w:color w:val="000000"/>
                <w:sz w:val="20"/>
                <w:szCs w:val="20"/>
                <w:lang w:eastAsia="ru-RU"/>
              </w:rPr>
              <w:t>Arginyl</w:t>
            </w:r>
            <w:proofErr w:type="spellEnd"/>
            <w:r w:rsidRPr="000D5AA9">
              <w:rPr>
                <w:rFonts w:ascii="Arial" w:eastAsia="Times New Roman" w:hAnsi="Arial" w:cs="Arial"/>
                <w:color w:val="000000"/>
                <w:sz w:val="20"/>
                <w:szCs w:val="20"/>
                <w:lang w:eastAsia="ru-RU"/>
              </w:rPr>
              <w:t>-tRNA synthetase</w:t>
            </w:r>
          </w:p>
        </w:tc>
        <w:tc>
          <w:tcPr>
            <w:tcW w:w="850" w:type="dxa"/>
            <w:shd w:val="clear" w:color="auto" w:fill="auto"/>
            <w:vAlign w:val="center"/>
            <w:hideMark/>
          </w:tcPr>
          <w:p w14:paraId="04A74482"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6.1.1.19</w:t>
            </w:r>
          </w:p>
        </w:tc>
        <w:tc>
          <w:tcPr>
            <w:tcW w:w="567" w:type="dxa"/>
            <w:shd w:val="clear" w:color="auto" w:fill="auto"/>
            <w:vAlign w:val="center"/>
            <w:hideMark/>
          </w:tcPr>
          <w:p w14:paraId="1FFBEA6C"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roofErr w:type="spellStart"/>
            <w:r w:rsidRPr="000D5AA9">
              <w:rPr>
                <w:rFonts w:ascii="Arial" w:eastAsia="Times New Roman" w:hAnsi="Arial" w:cs="Arial"/>
                <w:color w:val="000000"/>
                <w:sz w:val="20"/>
                <w:szCs w:val="20"/>
                <w:lang w:eastAsia="ru-RU"/>
              </w:rPr>
              <w:t>PPi</w:t>
            </w:r>
            <w:proofErr w:type="spellEnd"/>
          </w:p>
        </w:tc>
        <w:tc>
          <w:tcPr>
            <w:tcW w:w="851" w:type="dxa"/>
            <w:shd w:val="clear" w:color="auto" w:fill="auto"/>
            <w:vAlign w:val="center"/>
            <w:hideMark/>
          </w:tcPr>
          <w:p w14:paraId="1E5CF7BF"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K</w:t>
            </w:r>
            <w:r w:rsidRPr="000D5AA9">
              <w:rPr>
                <w:rFonts w:ascii="Arial" w:eastAsia="Times New Roman" w:hAnsi="Arial" w:cs="Arial"/>
                <w:color w:val="000000"/>
                <w:sz w:val="20"/>
                <w:szCs w:val="20"/>
                <w:vertAlign w:val="superscript"/>
                <w:lang w:eastAsia="ru-RU"/>
              </w:rPr>
              <w:t>+</w:t>
            </w:r>
          </w:p>
        </w:tc>
        <w:tc>
          <w:tcPr>
            <w:tcW w:w="1134" w:type="dxa"/>
            <w:shd w:val="clear" w:color="auto" w:fill="auto"/>
            <w:vAlign w:val="center"/>
            <w:hideMark/>
          </w:tcPr>
          <w:p w14:paraId="6F990AF0"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p>
        </w:tc>
        <w:tc>
          <w:tcPr>
            <w:tcW w:w="1559" w:type="dxa"/>
            <w:shd w:val="clear" w:color="auto" w:fill="auto"/>
            <w:vAlign w:val="center"/>
            <w:hideMark/>
          </w:tcPr>
          <w:p w14:paraId="5D458E00"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 xml:space="preserve">(1), </w:t>
            </w:r>
          </w:p>
        </w:tc>
        <w:tc>
          <w:tcPr>
            <w:tcW w:w="709" w:type="dxa"/>
            <w:shd w:val="clear" w:color="auto" w:fill="auto"/>
            <w:noWrap/>
            <w:vAlign w:val="center"/>
            <w:hideMark/>
          </w:tcPr>
          <w:p w14:paraId="506576BB"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28</w:t>
            </w:r>
          </w:p>
        </w:tc>
      </w:tr>
      <w:tr w:rsidR="00070396" w:rsidRPr="000D5AA9" w14:paraId="0E7401E6" w14:textId="77777777" w:rsidTr="003C260A">
        <w:trPr>
          <w:trHeight w:val="300"/>
        </w:trPr>
        <w:tc>
          <w:tcPr>
            <w:tcW w:w="988" w:type="dxa"/>
            <w:shd w:val="clear" w:color="000000" w:fill="FCCCFC"/>
            <w:noWrap/>
            <w:vAlign w:val="center"/>
            <w:hideMark/>
          </w:tcPr>
          <w:p w14:paraId="1EC225A0"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COG0124</w:t>
            </w:r>
          </w:p>
        </w:tc>
        <w:tc>
          <w:tcPr>
            <w:tcW w:w="567" w:type="dxa"/>
            <w:shd w:val="clear" w:color="000000" w:fill="FCCCFC"/>
            <w:noWrap/>
            <w:vAlign w:val="center"/>
            <w:hideMark/>
          </w:tcPr>
          <w:p w14:paraId="192A3575"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J</w:t>
            </w:r>
          </w:p>
        </w:tc>
        <w:tc>
          <w:tcPr>
            <w:tcW w:w="2268" w:type="dxa"/>
            <w:shd w:val="clear" w:color="000000" w:fill="FCCCFC"/>
            <w:vAlign w:val="center"/>
            <w:hideMark/>
          </w:tcPr>
          <w:p w14:paraId="0351842D"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Histidyl-tRNA synthetase</w:t>
            </w:r>
          </w:p>
        </w:tc>
        <w:tc>
          <w:tcPr>
            <w:tcW w:w="850" w:type="dxa"/>
            <w:shd w:val="clear" w:color="auto" w:fill="auto"/>
            <w:vAlign w:val="center"/>
            <w:hideMark/>
          </w:tcPr>
          <w:p w14:paraId="69486E70"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6.1.1.21</w:t>
            </w:r>
          </w:p>
        </w:tc>
        <w:tc>
          <w:tcPr>
            <w:tcW w:w="567" w:type="dxa"/>
            <w:shd w:val="clear" w:color="auto" w:fill="auto"/>
            <w:vAlign w:val="center"/>
            <w:hideMark/>
          </w:tcPr>
          <w:p w14:paraId="1AC1B275"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roofErr w:type="spellStart"/>
            <w:r w:rsidRPr="000D5AA9">
              <w:rPr>
                <w:rFonts w:ascii="Arial" w:eastAsia="Times New Roman" w:hAnsi="Arial" w:cs="Arial"/>
                <w:color w:val="000000"/>
                <w:sz w:val="20"/>
                <w:szCs w:val="20"/>
                <w:lang w:eastAsia="ru-RU"/>
              </w:rPr>
              <w:t>PPi</w:t>
            </w:r>
            <w:proofErr w:type="spellEnd"/>
          </w:p>
        </w:tc>
        <w:tc>
          <w:tcPr>
            <w:tcW w:w="851" w:type="dxa"/>
            <w:shd w:val="clear" w:color="auto" w:fill="auto"/>
            <w:vAlign w:val="center"/>
            <w:hideMark/>
          </w:tcPr>
          <w:p w14:paraId="13E7EEF9"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K</w:t>
            </w:r>
            <w:r w:rsidRPr="000D5AA9">
              <w:rPr>
                <w:rFonts w:ascii="Arial" w:eastAsia="Times New Roman" w:hAnsi="Arial" w:cs="Arial"/>
                <w:color w:val="000000"/>
                <w:sz w:val="20"/>
                <w:szCs w:val="20"/>
                <w:vertAlign w:val="superscript"/>
                <w:lang w:eastAsia="ru-RU"/>
              </w:rPr>
              <w:t>+</w:t>
            </w:r>
          </w:p>
        </w:tc>
        <w:tc>
          <w:tcPr>
            <w:tcW w:w="1134" w:type="dxa"/>
            <w:shd w:val="clear" w:color="auto" w:fill="auto"/>
            <w:vAlign w:val="center"/>
            <w:hideMark/>
          </w:tcPr>
          <w:p w14:paraId="43C79056"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p>
        </w:tc>
        <w:tc>
          <w:tcPr>
            <w:tcW w:w="1559" w:type="dxa"/>
            <w:shd w:val="clear" w:color="auto" w:fill="auto"/>
            <w:vAlign w:val="center"/>
            <w:hideMark/>
          </w:tcPr>
          <w:p w14:paraId="59F910D4"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 xml:space="preserve">(1), </w:t>
            </w:r>
          </w:p>
        </w:tc>
        <w:tc>
          <w:tcPr>
            <w:tcW w:w="709" w:type="dxa"/>
            <w:shd w:val="clear" w:color="auto" w:fill="auto"/>
            <w:noWrap/>
            <w:vAlign w:val="center"/>
            <w:hideMark/>
          </w:tcPr>
          <w:p w14:paraId="430769D6"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85</w:t>
            </w:r>
          </w:p>
        </w:tc>
      </w:tr>
      <w:tr w:rsidR="00070396" w:rsidRPr="000D5AA9" w14:paraId="18B18BD3" w14:textId="77777777" w:rsidTr="003C260A">
        <w:trPr>
          <w:trHeight w:val="300"/>
        </w:trPr>
        <w:tc>
          <w:tcPr>
            <w:tcW w:w="988" w:type="dxa"/>
            <w:shd w:val="clear" w:color="000000" w:fill="FCCCFC"/>
            <w:noWrap/>
            <w:vAlign w:val="center"/>
            <w:hideMark/>
          </w:tcPr>
          <w:p w14:paraId="13798F27"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COG0060</w:t>
            </w:r>
          </w:p>
        </w:tc>
        <w:tc>
          <w:tcPr>
            <w:tcW w:w="567" w:type="dxa"/>
            <w:shd w:val="clear" w:color="000000" w:fill="FCCCFC"/>
            <w:noWrap/>
            <w:vAlign w:val="center"/>
            <w:hideMark/>
          </w:tcPr>
          <w:p w14:paraId="3975804B"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J</w:t>
            </w:r>
          </w:p>
        </w:tc>
        <w:tc>
          <w:tcPr>
            <w:tcW w:w="2268" w:type="dxa"/>
            <w:shd w:val="clear" w:color="000000" w:fill="FCCCFC"/>
            <w:vAlign w:val="center"/>
            <w:hideMark/>
          </w:tcPr>
          <w:p w14:paraId="6BC78EC4"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roofErr w:type="spellStart"/>
            <w:r w:rsidRPr="000D5AA9">
              <w:rPr>
                <w:rFonts w:ascii="Arial" w:eastAsia="Times New Roman" w:hAnsi="Arial" w:cs="Arial"/>
                <w:color w:val="000000"/>
                <w:sz w:val="20"/>
                <w:szCs w:val="20"/>
                <w:lang w:eastAsia="ru-RU"/>
              </w:rPr>
              <w:t>Isoleucyl</w:t>
            </w:r>
            <w:proofErr w:type="spellEnd"/>
            <w:r w:rsidRPr="000D5AA9">
              <w:rPr>
                <w:rFonts w:ascii="Arial" w:eastAsia="Times New Roman" w:hAnsi="Arial" w:cs="Arial"/>
                <w:color w:val="000000"/>
                <w:sz w:val="20"/>
                <w:szCs w:val="20"/>
                <w:lang w:eastAsia="ru-RU"/>
              </w:rPr>
              <w:t>-tRNA synthetase</w:t>
            </w:r>
          </w:p>
        </w:tc>
        <w:tc>
          <w:tcPr>
            <w:tcW w:w="850" w:type="dxa"/>
            <w:shd w:val="clear" w:color="auto" w:fill="auto"/>
            <w:vAlign w:val="center"/>
            <w:hideMark/>
          </w:tcPr>
          <w:p w14:paraId="61BCE704"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6.1.1.5</w:t>
            </w:r>
          </w:p>
        </w:tc>
        <w:tc>
          <w:tcPr>
            <w:tcW w:w="567" w:type="dxa"/>
            <w:shd w:val="clear" w:color="auto" w:fill="auto"/>
            <w:vAlign w:val="center"/>
            <w:hideMark/>
          </w:tcPr>
          <w:p w14:paraId="26F7815C"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roofErr w:type="spellStart"/>
            <w:r w:rsidRPr="000D5AA9">
              <w:rPr>
                <w:rFonts w:ascii="Arial" w:eastAsia="Times New Roman" w:hAnsi="Arial" w:cs="Arial"/>
                <w:color w:val="000000"/>
                <w:sz w:val="20"/>
                <w:szCs w:val="20"/>
                <w:lang w:eastAsia="ru-RU"/>
              </w:rPr>
              <w:t>PPi</w:t>
            </w:r>
            <w:proofErr w:type="spellEnd"/>
          </w:p>
        </w:tc>
        <w:tc>
          <w:tcPr>
            <w:tcW w:w="851" w:type="dxa"/>
            <w:shd w:val="clear" w:color="auto" w:fill="auto"/>
            <w:vAlign w:val="center"/>
            <w:hideMark/>
          </w:tcPr>
          <w:p w14:paraId="002A7866"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K</w:t>
            </w:r>
            <w:r w:rsidRPr="000D5AA9">
              <w:rPr>
                <w:rFonts w:ascii="Arial" w:eastAsia="Times New Roman" w:hAnsi="Arial" w:cs="Arial"/>
                <w:color w:val="000000"/>
                <w:sz w:val="20"/>
                <w:szCs w:val="20"/>
                <w:vertAlign w:val="superscript"/>
                <w:lang w:eastAsia="ru-RU"/>
              </w:rPr>
              <w:t>+</w:t>
            </w:r>
            <w:r w:rsidRPr="000D5AA9">
              <w:rPr>
                <w:rFonts w:ascii="Arial" w:eastAsia="Times New Roman" w:hAnsi="Arial" w:cs="Arial"/>
                <w:color w:val="000000"/>
                <w:sz w:val="20"/>
                <w:szCs w:val="20"/>
                <w:lang w:eastAsia="ru-RU"/>
              </w:rPr>
              <w:t>, NH</w:t>
            </w:r>
            <w:r w:rsidRPr="000D5AA9">
              <w:rPr>
                <w:rFonts w:ascii="Arial" w:eastAsia="Times New Roman" w:hAnsi="Arial" w:cs="Arial"/>
                <w:color w:val="000000"/>
                <w:sz w:val="20"/>
                <w:szCs w:val="20"/>
                <w:vertAlign w:val="superscript"/>
                <w:lang w:eastAsia="ru-RU"/>
              </w:rPr>
              <w:t>4+</w:t>
            </w:r>
          </w:p>
        </w:tc>
        <w:tc>
          <w:tcPr>
            <w:tcW w:w="1134" w:type="dxa"/>
            <w:shd w:val="clear" w:color="auto" w:fill="auto"/>
            <w:vAlign w:val="center"/>
            <w:hideMark/>
          </w:tcPr>
          <w:p w14:paraId="78598996"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 Zn</w:t>
            </w:r>
            <w:r w:rsidRPr="000D5AA9">
              <w:rPr>
                <w:rFonts w:ascii="Arial" w:eastAsia="Times New Roman" w:hAnsi="Arial" w:cs="Arial"/>
                <w:color w:val="000000"/>
                <w:sz w:val="20"/>
                <w:szCs w:val="20"/>
                <w:vertAlign w:val="superscript"/>
                <w:lang w:eastAsia="ru-RU"/>
              </w:rPr>
              <w:t>2+</w:t>
            </w:r>
          </w:p>
        </w:tc>
        <w:tc>
          <w:tcPr>
            <w:tcW w:w="1559" w:type="dxa"/>
            <w:shd w:val="clear" w:color="auto" w:fill="auto"/>
            <w:vAlign w:val="center"/>
            <w:hideMark/>
          </w:tcPr>
          <w:p w14:paraId="1E0049F7"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Zn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 xml:space="preserve">(19), </w:t>
            </w:r>
          </w:p>
        </w:tc>
        <w:tc>
          <w:tcPr>
            <w:tcW w:w="709" w:type="dxa"/>
            <w:shd w:val="clear" w:color="auto" w:fill="auto"/>
            <w:noWrap/>
            <w:vAlign w:val="center"/>
            <w:hideMark/>
          </w:tcPr>
          <w:p w14:paraId="0C223E02"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31</w:t>
            </w:r>
          </w:p>
        </w:tc>
      </w:tr>
      <w:tr w:rsidR="00070396" w:rsidRPr="000D5AA9" w14:paraId="56C1C5A0" w14:textId="77777777" w:rsidTr="003C260A">
        <w:trPr>
          <w:trHeight w:val="900"/>
        </w:trPr>
        <w:tc>
          <w:tcPr>
            <w:tcW w:w="988" w:type="dxa"/>
            <w:shd w:val="clear" w:color="000000" w:fill="FCCCFC"/>
            <w:noWrap/>
            <w:vAlign w:val="center"/>
            <w:hideMark/>
          </w:tcPr>
          <w:p w14:paraId="6E4DE0DC"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COG0495</w:t>
            </w:r>
          </w:p>
        </w:tc>
        <w:tc>
          <w:tcPr>
            <w:tcW w:w="567" w:type="dxa"/>
            <w:shd w:val="clear" w:color="000000" w:fill="FCCCFC"/>
            <w:noWrap/>
            <w:vAlign w:val="center"/>
            <w:hideMark/>
          </w:tcPr>
          <w:p w14:paraId="3CB85581"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J</w:t>
            </w:r>
          </w:p>
        </w:tc>
        <w:tc>
          <w:tcPr>
            <w:tcW w:w="2268" w:type="dxa"/>
            <w:shd w:val="clear" w:color="000000" w:fill="FCCCFC"/>
            <w:vAlign w:val="center"/>
            <w:hideMark/>
          </w:tcPr>
          <w:p w14:paraId="06B4F9D4"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Leucyl-tRNA synthetase</w:t>
            </w:r>
          </w:p>
        </w:tc>
        <w:tc>
          <w:tcPr>
            <w:tcW w:w="850" w:type="dxa"/>
            <w:shd w:val="clear" w:color="auto" w:fill="auto"/>
            <w:vAlign w:val="center"/>
            <w:hideMark/>
          </w:tcPr>
          <w:p w14:paraId="67E0E3D3"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6.1.1.4</w:t>
            </w:r>
          </w:p>
        </w:tc>
        <w:tc>
          <w:tcPr>
            <w:tcW w:w="567" w:type="dxa"/>
            <w:shd w:val="clear" w:color="auto" w:fill="auto"/>
            <w:vAlign w:val="center"/>
            <w:hideMark/>
          </w:tcPr>
          <w:p w14:paraId="3990FD21"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roofErr w:type="spellStart"/>
            <w:r w:rsidRPr="000D5AA9">
              <w:rPr>
                <w:rFonts w:ascii="Arial" w:eastAsia="Times New Roman" w:hAnsi="Arial" w:cs="Arial"/>
                <w:color w:val="000000"/>
                <w:sz w:val="20"/>
                <w:szCs w:val="20"/>
                <w:lang w:eastAsia="ru-RU"/>
              </w:rPr>
              <w:t>PPi</w:t>
            </w:r>
            <w:proofErr w:type="spellEnd"/>
          </w:p>
        </w:tc>
        <w:tc>
          <w:tcPr>
            <w:tcW w:w="851" w:type="dxa"/>
            <w:shd w:val="clear" w:color="auto" w:fill="auto"/>
            <w:vAlign w:val="center"/>
            <w:hideMark/>
          </w:tcPr>
          <w:p w14:paraId="0A4BAEE9"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K</w:t>
            </w:r>
            <w:r w:rsidRPr="000D5AA9">
              <w:rPr>
                <w:rFonts w:ascii="Arial" w:eastAsia="Times New Roman" w:hAnsi="Arial" w:cs="Arial"/>
                <w:color w:val="000000"/>
                <w:sz w:val="20"/>
                <w:szCs w:val="20"/>
                <w:vertAlign w:val="superscript"/>
                <w:lang w:eastAsia="ru-RU"/>
              </w:rPr>
              <w:t>+</w:t>
            </w:r>
            <w:r w:rsidRPr="000D5AA9">
              <w:rPr>
                <w:rFonts w:ascii="Arial" w:eastAsia="Times New Roman" w:hAnsi="Arial" w:cs="Arial"/>
                <w:color w:val="000000"/>
                <w:sz w:val="20"/>
                <w:szCs w:val="20"/>
                <w:lang w:eastAsia="ru-RU"/>
              </w:rPr>
              <w:t>, NH</w:t>
            </w:r>
            <w:r w:rsidRPr="000D5AA9">
              <w:rPr>
                <w:rFonts w:ascii="Arial" w:eastAsia="Times New Roman" w:hAnsi="Arial" w:cs="Arial"/>
                <w:color w:val="000000"/>
                <w:sz w:val="20"/>
                <w:szCs w:val="20"/>
                <w:vertAlign w:val="superscript"/>
                <w:lang w:eastAsia="ru-RU"/>
              </w:rPr>
              <w:t>4+</w:t>
            </w:r>
          </w:p>
        </w:tc>
        <w:tc>
          <w:tcPr>
            <w:tcW w:w="1134" w:type="dxa"/>
            <w:shd w:val="clear" w:color="auto" w:fill="auto"/>
            <w:vAlign w:val="center"/>
            <w:hideMark/>
          </w:tcPr>
          <w:p w14:paraId="1481E4E8"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 Zn</w:t>
            </w:r>
            <w:r w:rsidRPr="000D5AA9">
              <w:rPr>
                <w:rFonts w:ascii="Arial" w:eastAsia="Times New Roman" w:hAnsi="Arial" w:cs="Arial"/>
                <w:color w:val="000000"/>
                <w:sz w:val="20"/>
                <w:szCs w:val="20"/>
                <w:vertAlign w:val="superscript"/>
                <w:lang w:eastAsia="ru-RU"/>
              </w:rPr>
              <w:t>2+</w:t>
            </w:r>
          </w:p>
        </w:tc>
        <w:tc>
          <w:tcPr>
            <w:tcW w:w="1559" w:type="dxa"/>
            <w:shd w:val="clear" w:color="auto" w:fill="auto"/>
            <w:vAlign w:val="center"/>
            <w:hideMark/>
          </w:tcPr>
          <w:p w14:paraId="56375DF7"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Zn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(49), 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(36), Ca</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(1)</w:t>
            </w:r>
          </w:p>
        </w:tc>
        <w:tc>
          <w:tcPr>
            <w:tcW w:w="709" w:type="dxa"/>
            <w:shd w:val="clear" w:color="auto" w:fill="auto"/>
            <w:noWrap/>
            <w:vAlign w:val="center"/>
            <w:hideMark/>
          </w:tcPr>
          <w:p w14:paraId="251CA3B9"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126</w:t>
            </w:r>
          </w:p>
        </w:tc>
      </w:tr>
      <w:tr w:rsidR="00070396" w:rsidRPr="000D5AA9" w14:paraId="67330A65" w14:textId="77777777" w:rsidTr="003C260A">
        <w:trPr>
          <w:trHeight w:val="600"/>
        </w:trPr>
        <w:tc>
          <w:tcPr>
            <w:tcW w:w="988" w:type="dxa"/>
            <w:shd w:val="clear" w:color="000000" w:fill="FCCCFC"/>
            <w:noWrap/>
            <w:vAlign w:val="center"/>
            <w:hideMark/>
          </w:tcPr>
          <w:p w14:paraId="62C767A9"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COG0143</w:t>
            </w:r>
          </w:p>
        </w:tc>
        <w:tc>
          <w:tcPr>
            <w:tcW w:w="567" w:type="dxa"/>
            <w:shd w:val="clear" w:color="000000" w:fill="FCCCFC"/>
            <w:noWrap/>
            <w:vAlign w:val="center"/>
            <w:hideMark/>
          </w:tcPr>
          <w:p w14:paraId="16E0A4C0"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J</w:t>
            </w:r>
          </w:p>
        </w:tc>
        <w:tc>
          <w:tcPr>
            <w:tcW w:w="2268" w:type="dxa"/>
            <w:shd w:val="clear" w:color="000000" w:fill="FCCCFC"/>
            <w:vAlign w:val="center"/>
            <w:hideMark/>
          </w:tcPr>
          <w:p w14:paraId="431D11DF"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Methionyl-tRNA synthetase</w:t>
            </w:r>
          </w:p>
        </w:tc>
        <w:tc>
          <w:tcPr>
            <w:tcW w:w="850" w:type="dxa"/>
            <w:shd w:val="clear" w:color="auto" w:fill="auto"/>
            <w:vAlign w:val="center"/>
            <w:hideMark/>
          </w:tcPr>
          <w:p w14:paraId="4D4373B9"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6.1.1.10</w:t>
            </w:r>
          </w:p>
        </w:tc>
        <w:tc>
          <w:tcPr>
            <w:tcW w:w="567" w:type="dxa"/>
            <w:shd w:val="clear" w:color="auto" w:fill="auto"/>
            <w:vAlign w:val="center"/>
            <w:hideMark/>
          </w:tcPr>
          <w:p w14:paraId="2FBB66A3"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roofErr w:type="spellStart"/>
            <w:r w:rsidRPr="000D5AA9">
              <w:rPr>
                <w:rFonts w:ascii="Arial" w:eastAsia="Times New Roman" w:hAnsi="Arial" w:cs="Arial"/>
                <w:color w:val="000000"/>
                <w:sz w:val="20"/>
                <w:szCs w:val="20"/>
                <w:lang w:eastAsia="ru-RU"/>
              </w:rPr>
              <w:t>PPi</w:t>
            </w:r>
            <w:proofErr w:type="spellEnd"/>
          </w:p>
        </w:tc>
        <w:tc>
          <w:tcPr>
            <w:tcW w:w="851" w:type="dxa"/>
            <w:shd w:val="clear" w:color="auto" w:fill="auto"/>
            <w:vAlign w:val="center"/>
            <w:hideMark/>
          </w:tcPr>
          <w:p w14:paraId="435D3A4E"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K</w:t>
            </w:r>
            <w:r w:rsidRPr="000D5AA9">
              <w:rPr>
                <w:rFonts w:ascii="Arial" w:eastAsia="Times New Roman" w:hAnsi="Arial" w:cs="Arial"/>
                <w:color w:val="000000"/>
                <w:sz w:val="20"/>
                <w:szCs w:val="20"/>
                <w:vertAlign w:val="superscript"/>
                <w:lang w:eastAsia="ru-RU"/>
              </w:rPr>
              <w:t>+</w:t>
            </w:r>
            <w:r w:rsidRPr="000D5AA9">
              <w:rPr>
                <w:rFonts w:ascii="Arial" w:eastAsia="Times New Roman" w:hAnsi="Arial" w:cs="Arial"/>
                <w:color w:val="000000"/>
                <w:sz w:val="20"/>
                <w:szCs w:val="20"/>
                <w:lang w:eastAsia="ru-RU"/>
              </w:rPr>
              <w:t>, NH</w:t>
            </w:r>
            <w:r w:rsidRPr="000D5AA9">
              <w:rPr>
                <w:rFonts w:ascii="Arial" w:eastAsia="Times New Roman" w:hAnsi="Arial" w:cs="Arial"/>
                <w:color w:val="000000"/>
                <w:sz w:val="20"/>
                <w:szCs w:val="20"/>
                <w:vertAlign w:val="superscript"/>
                <w:lang w:eastAsia="ru-RU"/>
              </w:rPr>
              <w:t>4+</w:t>
            </w:r>
          </w:p>
        </w:tc>
        <w:tc>
          <w:tcPr>
            <w:tcW w:w="1134" w:type="dxa"/>
            <w:shd w:val="clear" w:color="auto" w:fill="auto"/>
            <w:vAlign w:val="center"/>
            <w:hideMark/>
          </w:tcPr>
          <w:p w14:paraId="6A9299ED"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 Zn</w:t>
            </w:r>
            <w:r w:rsidRPr="000D5AA9">
              <w:rPr>
                <w:rFonts w:ascii="Arial" w:eastAsia="Times New Roman" w:hAnsi="Arial" w:cs="Arial"/>
                <w:color w:val="000000"/>
                <w:sz w:val="20"/>
                <w:szCs w:val="20"/>
                <w:vertAlign w:val="superscript"/>
                <w:lang w:eastAsia="ru-RU"/>
              </w:rPr>
              <w:t>2+</w:t>
            </w:r>
          </w:p>
        </w:tc>
        <w:tc>
          <w:tcPr>
            <w:tcW w:w="1559" w:type="dxa"/>
            <w:shd w:val="clear" w:color="auto" w:fill="auto"/>
            <w:vAlign w:val="center"/>
            <w:hideMark/>
          </w:tcPr>
          <w:p w14:paraId="1527FFE7"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Zn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(31), 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 xml:space="preserve">(4), </w:t>
            </w:r>
          </w:p>
        </w:tc>
        <w:tc>
          <w:tcPr>
            <w:tcW w:w="709" w:type="dxa"/>
            <w:shd w:val="clear" w:color="auto" w:fill="auto"/>
            <w:noWrap/>
            <w:vAlign w:val="center"/>
            <w:hideMark/>
          </w:tcPr>
          <w:p w14:paraId="3A90FC7D"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145</w:t>
            </w:r>
          </w:p>
        </w:tc>
      </w:tr>
      <w:tr w:rsidR="00070396" w:rsidRPr="000D5AA9" w14:paraId="71450D1A" w14:textId="77777777" w:rsidTr="003C260A">
        <w:trPr>
          <w:trHeight w:val="900"/>
        </w:trPr>
        <w:tc>
          <w:tcPr>
            <w:tcW w:w="988" w:type="dxa"/>
            <w:shd w:val="clear" w:color="000000" w:fill="FCCCFC"/>
            <w:noWrap/>
            <w:vAlign w:val="center"/>
            <w:hideMark/>
          </w:tcPr>
          <w:p w14:paraId="2C22AD5E"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COG0016</w:t>
            </w:r>
          </w:p>
        </w:tc>
        <w:tc>
          <w:tcPr>
            <w:tcW w:w="567" w:type="dxa"/>
            <w:shd w:val="clear" w:color="000000" w:fill="FCCCFC"/>
            <w:noWrap/>
            <w:vAlign w:val="center"/>
            <w:hideMark/>
          </w:tcPr>
          <w:p w14:paraId="4961BF79"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J</w:t>
            </w:r>
          </w:p>
        </w:tc>
        <w:tc>
          <w:tcPr>
            <w:tcW w:w="2268" w:type="dxa"/>
            <w:shd w:val="clear" w:color="000000" w:fill="FCCCFC"/>
            <w:vAlign w:val="center"/>
            <w:hideMark/>
          </w:tcPr>
          <w:p w14:paraId="45FB5402"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Phenylalanyl-tRNA synthetase alpha subunit</w:t>
            </w:r>
          </w:p>
        </w:tc>
        <w:tc>
          <w:tcPr>
            <w:tcW w:w="850" w:type="dxa"/>
            <w:shd w:val="clear" w:color="auto" w:fill="auto"/>
            <w:vAlign w:val="center"/>
            <w:hideMark/>
          </w:tcPr>
          <w:p w14:paraId="55D29C67"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6.1.1.20</w:t>
            </w:r>
          </w:p>
        </w:tc>
        <w:tc>
          <w:tcPr>
            <w:tcW w:w="567" w:type="dxa"/>
            <w:shd w:val="clear" w:color="auto" w:fill="auto"/>
            <w:vAlign w:val="center"/>
            <w:hideMark/>
          </w:tcPr>
          <w:p w14:paraId="0BC706CB"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roofErr w:type="spellStart"/>
            <w:r w:rsidRPr="000D5AA9">
              <w:rPr>
                <w:rFonts w:ascii="Arial" w:eastAsia="Times New Roman" w:hAnsi="Arial" w:cs="Arial"/>
                <w:color w:val="000000"/>
                <w:sz w:val="20"/>
                <w:szCs w:val="20"/>
                <w:lang w:eastAsia="ru-RU"/>
              </w:rPr>
              <w:t>PPi</w:t>
            </w:r>
            <w:proofErr w:type="spellEnd"/>
          </w:p>
        </w:tc>
        <w:tc>
          <w:tcPr>
            <w:tcW w:w="851" w:type="dxa"/>
            <w:shd w:val="clear" w:color="auto" w:fill="auto"/>
            <w:vAlign w:val="center"/>
            <w:hideMark/>
          </w:tcPr>
          <w:p w14:paraId="6D5C5862"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K</w:t>
            </w:r>
            <w:r w:rsidRPr="000D5AA9">
              <w:rPr>
                <w:rFonts w:ascii="Arial" w:eastAsia="Times New Roman" w:hAnsi="Arial" w:cs="Arial"/>
                <w:color w:val="000000"/>
                <w:sz w:val="20"/>
                <w:szCs w:val="20"/>
                <w:vertAlign w:val="superscript"/>
                <w:lang w:eastAsia="ru-RU"/>
              </w:rPr>
              <w:t>+</w:t>
            </w:r>
            <w:r w:rsidRPr="000D5AA9">
              <w:rPr>
                <w:rFonts w:ascii="Arial" w:eastAsia="Times New Roman" w:hAnsi="Arial" w:cs="Arial"/>
                <w:color w:val="000000"/>
                <w:sz w:val="20"/>
                <w:szCs w:val="20"/>
                <w:lang w:eastAsia="ru-RU"/>
              </w:rPr>
              <w:t>, NH</w:t>
            </w:r>
            <w:r w:rsidRPr="000D5AA9">
              <w:rPr>
                <w:rFonts w:ascii="Arial" w:eastAsia="Times New Roman" w:hAnsi="Arial" w:cs="Arial"/>
                <w:color w:val="000000"/>
                <w:sz w:val="20"/>
                <w:szCs w:val="20"/>
                <w:vertAlign w:val="superscript"/>
                <w:lang w:eastAsia="ru-RU"/>
              </w:rPr>
              <w:t>4+</w:t>
            </w:r>
          </w:p>
        </w:tc>
        <w:tc>
          <w:tcPr>
            <w:tcW w:w="1134" w:type="dxa"/>
            <w:shd w:val="clear" w:color="auto" w:fill="auto"/>
            <w:vAlign w:val="center"/>
            <w:hideMark/>
          </w:tcPr>
          <w:p w14:paraId="0AB7A21D"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 Zn</w:t>
            </w:r>
            <w:r w:rsidRPr="000D5AA9">
              <w:rPr>
                <w:rFonts w:ascii="Arial" w:eastAsia="Times New Roman" w:hAnsi="Arial" w:cs="Arial"/>
                <w:color w:val="000000"/>
                <w:sz w:val="20"/>
                <w:szCs w:val="20"/>
                <w:vertAlign w:val="superscript"/>
                <w:lang w:eastAsia="ru-RU"/>
              </w:rPr>
              <w:t>2+</w:t>
            </w:r>
          </w:p>
        </w:tc>
        <w:tc>
          <w:tcPr>
            <w:tcW w:w="1559" w:type="dxa"/>
            <w:shd w:val="clear" w:color="auto" w:fill="auto"/>
            <w:vAlign w:val="center"/>
            <w:hideMark/>
          </w:tcPr>
          <w:p w14:paraId="41D2E569"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Zn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(2), 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(12), Mn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(2)</w:t>
            </w:r>
          </w:p>
        </w:tc>
        <w:tc>
          <w:tcPr>
            <w:tcW w:w="709" w:type="dxa"/>
            <w:shd w:val="clear" w:color="auto" w:fill="auto"/>
            <w:noWrap/>
            <w:vAlign w:val="center"/>
            <w:hideMark/>
          </w:tcPr>
          <w:p w14:paraId="52B7D3CC"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68</w:t>
            </w:r>
          </w:p>
        </w:tc>
      </w:tr>
      <w:tr w:rsidR="00070396" w:rsidRPr="000D5AA9" w14:paraId="286BF884" w14:textId="77777777" w:rsidTr="003C260A">
        <w:trPr>
          <w:trHeight w:val="600"/>
        </w:trPr>
        <w:tc>
          <w:tcPr>
            <w:tcW w:w="988" w:type="dxa"/>
            <w:shd w:val="clear" w:color="000000" w:fill="FCCCFC"/>
            <w:noWrap/>
            <w:vAlign w:val="center"/>
            <w:hideMark/>
          </w:tcPr>
          <w:p w14:paraId="0114900A"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COG0072</w:t>
            </w:r>
          </w:p>
        </w:tc>
        <w:tc>
          <w:tcPr>
            <w:tcW w:w="567" w:type="dxa"/>
            <w:shd w:val="clear" w:color="000000" w:fill="FCCCFC"/>
            <w:noWrap/>
            <w:vAlign w:val="center"/>
            <w:hideMark/>
          </w:tcPr>
          <w:p w14:paraId="0CE69133"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J</w:t>
            </w:r>
          </w:p>
        </w:tc>
        <w:tc>
          <w:tcPr>
            <w:tcW w:w="2268" w:type="dxa"/>
            <w:shd w:val="clear" w:color="000000" w:fill="FCCCFC"/>
            <w:vAlign w:val="center"/>
            <w:hideMark/>
          </w:tcPr>
          <w:p w14:paraId="045D0289"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Phenylalanyl-tRNA synthetase beta subunit</w:t>
            </w:r>
          </w:p>
        </w:tc>
        <w:tc>
          <w:tcPr>
            <w:tcW w:w="850" w:type="dxa"/>
            <w:shd w:val="clear" w:color="auto" w:fill="auto"/>
            <w:vAlign w:val="center"/>
            <w:hideMark/>
          </w:tcPr>
          <w:p w14:paraId="7F36F8CD"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6.1.1.20</w:t>
            </w:r>
          </w:p>
        </w:tc>
        <w:tc>
          <w:tcPr>
            <w:tcW w:w="567" w:type="dxa"/>
            <w:shd w:val="clear" w:color="auto" w:fill="auto"/>
            <w:vAlign w:val="center"/>
            <w:hideMark/>
          </w:tcPr>
          <w:p w14:paraId="7AF3CD6A"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roofErr w:type="spellStart"/>
            <w:r w:rsidRPr="000D5AA9">
              <w:rPr>
                <w:rFonts w:ascii="Arial" w:eastAsia="Times New Roman" w:hAnsi="Arial" w:cs="Arial"/>
                <w:color w:val="000000"/>
                <w:sz w:val="20"/>
                <w:szCs w:val="20"/>
                <w:lang w:eastAsia="ru-RU"/>
              </w:rPr>
              <w:t>PPi</w:t>
            </w:r>
            <w:proofErr w:type="spellEnd"/>
          </w:p>
        </w:tc>
        <w:tc>
          <w:tcPr>
            <w:tcW w:w="851" w:type="dxa"/>
            <w:shd w:val="clear" w:color="auto" w:fill="auto"/>
            <w:vAlign w:val="center"/>
            <w:hideMark/>
          </w:tcPr>
          <w:p w14:paraId="761C442E"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K</w:t>
            </w:r>
            <w:r w:rsidRPr="000D5AA9">
              <w:rPr>
                <w:rFonts w:ascii="Arial" w:eastAsia="Times New Roman" w:hAnsi="Arial" w:cs="Arial"/>
                <w:color w:val="000000"/>
                <w:sz w:val="20"/>
                <w:szCs w:val="20"/>
                <w:vertAlign w:val="superscript"/>
                <w:lang w:eastAsia="ru-RU"/>
              </w:rPr>
              <w:t>+</w:t>
            </w:r>
            <w:r w:rsidRPr="000D5AA9">
              <w:rPr>
                <w:rFonts w:ascii="Arial" w:eastAsia="Times New Roman" w:hAnsi="Arial" w:cs="Arial"/>
                <w:color w:val="000000"/>
                <w:sz w:val="20"/>
                <w:szCs w:val="20"/>
                <w:lang w:eastAsia="ru-RU"/>
              </w:rPr>
              <w:t>, NH</w:t>
            </w:r>
            <w:r w:rsidRPr="000D5AA9">
              <w:rPr>
                <w:rFonts w:ascii="Arial" w:eastAsia="Times New Roman" w:hAnsi="Arial" w:cs="Arial"/>
                <w:color w:val="000000"/>
                <w:sz w:val="20"/>
                <w:szCs w:val="20"/>
                <w:vertAlign w:val="superscript"/>
                <w:lang w:eastAsia="ru-RU"/>
              </w:rPr>
              <w:t>4+</w:t>
            </w:r>
          </w:p>
        </w:tc>
        <w:tc>
          <w:tcPr>
            <w:tcW w:w="1134" w:type="dxa"/>
            <w:shd w:val="clear" w:color="auto" w:fill="auto"/>
            <w:vAlign w:val="center"/>
            <w:hideMark/>
          </w:tcPr>
          <w:p w14:paraId="35708F79"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 Zn</w:t>
            </w:r>
            <w:r w:rsidRPr="000D5AA9">
              <w:rPr>
                <w:rFonts w:ascii="Arial" w:eastAsia="Times New Roman" w:hAnsi="Arial" w:cs="Arial"/>
                <w:color w:val="000000"/>
                <w:sz w:val="20"/>
                <w:szCs w:val="20"/>
                <w:vertAlign w:val="superscript"/>
                <w:lang w:eastAsia="ru-RU"/>
              </w:rPr>
              <w:t>2+</w:t>
            </w:r>
          </w:p>
        </w:tc>
        <w:tc>
          <w:tcPr>
            <w:tcW w:w="1559" w:type="dxa"/>
            <w:shd w:val="clear" w:color="auto" w:fill="auto"/>
            <w:vAlign w:val="center"/>
            <w:hideMark/>
          </w:tcPr>
          <w:p w14:paraId="3A3CEB0D"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(66), Mn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(1)</w:t>
            </w:r>
          </w:p>
        </w:tc>
        <w:tc>
          <w:tcPr>
            <w:tcW w:w="709" w:type="dxa"/>
            <w:shd w:val="clear" w:color="auto" w:fill="auto"/>
            <w:noWrap/>
            <w:vAlign w:val="center"/>
            <w:hideMark/>
          </w:tcPr>
          <w:p w14:paraId="4E12203F"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161</w:t>
            </w:r>
          </w:p>
        </w:tc>
      </w:tr>
      <w:tr w:rsidR="00070396" w:rsidRPr="000D5AA9" w14:paraId="0DA111DB" w14:textId="77777777" w:rsidTr="003C260A">
        <w:trPr>
          <w:trHeight w:val="1200"/>
        </w:trPr>
        <w:tc>
          <w:tcPr>
            <w:tcW w:w="988" w:type="dxa"/>
            <w:shd w:val="clear" w:color="000000" w:fill="FCCCFC"/>
            <w:noWrap/>
            <w:vAlign w:val="center"/>
            <w:hideMark/>
          </w:tcPr>
          <w:p w14:paraId="51299B72"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lastRenderedPageBreak/>
              <w:t>COG0442</w:t>
            </w:r>
          </w:p>
        </w:tc>
        <w:tc>
          <w:tcPr>
            <w:tcW w:w="567" w:type="dxa"/>
            <w:shd w:val="clear" w:color="000000" w:fill="FCCCFC"/>
            <w:noWrap/>
            <w:vAlign w:val="center"/>
            <w:hideMark/>
          </w:tcPr>
          <w:p w14:paraId="443D46CC"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J</w:t>
            </w:r>
          </w:p>
        </w:tc>
        <w:tc>
          <w:tcPr>
            <w:tcW w:w="2268" w:type="dxa"/>
            <w:shd w:val="clear" w:color="000000" w:fill="FCCCFC"/>
            <w:vAlign w:val="center"/>
            <w:hideMark/>
          </w:tcPr>
          <w:p w14:paraId="7DD1C68A"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Prolyl-tRNA synthetase</w:t>
            </w:r>
          </w:p>
        </w:tc>
        <w:tc>
          <w:tcPr>
            <w:tcW w:w="850" w:type="dxa"/>
            <w:shd w:val="clear" w:color="auto" w:fill="auto"/>
            <w:vAlign w:val="center"/>
            <w:hideMark/>
          </w:tcPr>
          <w:p w14:paraId="73BA9271"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6.1.1.15</w:t>
            </w:r>
          </w:p>
        </w:tc>
        <w:tc>
          <w:tcPr>
            <w:tcW w:w="567" w:type="dxa"/>
            <w:shd w:val="clear" w:color="auto" w:fill="auto"/>
            <w:vAlign w:val="center"/>
            <w:hideMark/>
          </w:tcPr>
          <w:p w14:paraId="5790F20F"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roofErr w:type="spellStart"/>
            <w:r w:rsidRPr="000D5AA9">
              <w:rPr>
                <w:rFonts w:ascii="Arial" w:eastAsia="Times New Roman" w:hAnsi="Arial" w:cs="Arial"/>
                <w:color w:val="000000"/>
                <w:sz w:val="20"/>
                <w:szCs w:val="20"/>
                <w:lang w:eastAsia="ru-RU"/>
              </w:rPr>
              <w:t>PPi</w:t>
            </w:r>
            <w:proofErr w:type="spellEnd"/>
          </w:p>
        </w:tc>
        <w:tc>
          <w:tcPr>
            <w:tcW w:w="851" w:type="dxa"/>
            <w:shd w:val="clear" w:color="auto" w:fill="auto"/>
            <w:vAlign w:val="center"/>
            <w:hideMark/>
          </w:tcPr>
          <w:p w14:paraId="6EA310C6"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w:t>
            </w:r>
          </w:p>
        </w:tc>
        <w:tc>
          <w:tcPr>
            <w:tcW w:w="1134" w:type="dxa"/>
            <w:shd w:val="clear" w:color="auto" w:fill="auto"/>
            <w:vAlign w:val="center"/>
            <w:hideMark/>
          </w:tcPr>
          <w:p w14:paraId="00C76848"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 Zn</w:t>
            </w:r>
            <w:r w:rsidRPr="000D5AA9">
              <w:rPr>
                <w:rFonts w:ascii="Arial" w:eastAsia="Times New Roman" w:hAnsi="Arial" w:cs="Arial"/>
                <w:color w:val="000000"/>
                <w:sz w:val="20"/>
                <w:szCs w:val="20"/>
                <w:vertAlign w:val="superscript"/>
                <w:lang w:eastAsia="ru-RU"/>
              </w:rPr>
              <w:t>2+</w:t>
            </w:r>
          </w:p>
        </w:tc>
        <w:tc>
          <w:tcPr>
            <w:tcW w:w="1559" w:type="dxa"/>
            <w:shd w:val="clear" w:color="auto" w:fill="auto"/>
            <w:vAlign w:val="center"/>
            <w:hideMark/>
          </w:tcPr>
          <w:p w14:paraId="7CF83871"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Zn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(40), 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(32), Mn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(2), Ca</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(15)</w:t>
            </w:r>
          </w:p>
        </w:tc>
        <w:tc>
          <w:tcPr>
            <w:tcW w:w="709" w:type="dxa"/>
            <w:shd w:val="clear" w:color="auto" w:fill="auto"/>
            <w:noWrap/>
            <w:vAlign w:val="center"/>
            <w:hideMark/>
          </w:tcPr>
          <w:p w14:paraId="599A4049"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193</w:t>
            </w:r>
          </w:p>
        </w:tc>
      </w:tr>
      <w:tr w:rsidR="00070396" w:rsidRPr="000D5AA9" w14:paraId="5644502F" w14:textId="77777777" w:rsidTr="003C260A">
        <w:trPr>
          <w:trHeight w:val="900"/>
        </w:trPr>
        <w:tc>
          <w:tcPr>
            <w:tcW w:w="988" w:type="dxa"/>
            <w:shd w:val="clear" w:color="000000" w:fill="FCCCFC"/>
            <w:noWrap/>
            <w:vAlign w:val="center"/>
            <w:hideMark/>
          </w:tcPr>
          <w:p w14:paraId="7736B028"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COG0172</w:t>
            </w:r>
          </w:p>
        </w:tc>
        <w:tc>
          <w:tcPr>
            <w:tcW w:w="567" w:type="dxa"/>
            <w:shd w:val="clear" w:color="000000" w:fill="FCCCFC"/>
            <w:noWrap/>
            <w:vAlign w:val="center"/>
            <w:hideMark/>
          </w:tcPr>
          <w:p w14:paraId="0810F82E"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J</w:t>
            </w:r>
          </w:p>
        </w:tc>
        <w:tc>
          <w:tcPr>
            <w:tcW w:w="2268" w:type="dxa"/>
            <w:shd w:val="clear" w:color="000000" w:fill="FCCCFC"/>
            <w:vAlign w:val="center"/>
            <w:hideMark/>
          </w:tcPr>
          <w:p w14:paraId="0E0DA3C1"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roofErr w:type="spellStart"/>
            <w:r w:rsidRPr="000D5AA9">
              <w:rPr>
                <w:rFonts w:ascii="Arial" w:eastAsia="Times New Roman" w:hAnsi="Arial" w:cs="Arial"/>
                <w:color w:val="000000"/>
                <w:sz w:val="20"/>
                <w:szCs w:val="20"/>
                <w:lang w:eastAsia="ru-RU"/>
              </w:rPr>
              <w:t>Seryl</w:t>
            </w:r>
            <w:proofErr w:type="spellEnd"/>
            <w:r w:rsidRPr="000D5AA9">
              <w:rPr>
                <w:rFonts w:ascii="Arial" w:eastAsia="Times New Roman" w:hAnsi="Arial" w:cs="Arial"/>
                <w:color w:val="000000"/>
                <w:sz w:val="20"/>
                <w:szCs w:val="20"/>
                <w:lang w:eastAsia="ru-RU"/>
              </w:rPr>
              <w:t>-tRNA synthetase</w:t>
            </w:r>
          </w:p>
        </w:tc>
        <w:tc>
          <w:tcPr>
            <w:tcW w:w="850" w:type="dxa"/>
            <w:shd w:val="clear" w:color="auto" w:fill="auto"/>
            <w:vAlign w:val="center"/>
            <w:hideMark/>
          </w:tcPr>
          <w:p w14:paraId="3C4FC894"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6.1.1.11</w:t>
            </w:r>
          </w:p>
        </w:tc>
        <w:tc>
          <w:tcPr>
            <w:tcW w:w="567" w:type="dxa"/>
            <w:shd w:val="clear" w:color="auto" w:fill="auto"/>
            <w:vAlign w:val="center"/>
            <w:hideMark/>
          </w:tcPr>
          <w:p w14:paraId="5BCEA8B6"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roofErr w:type="spellStart"/>
            <w:r w:rsidRPr="000D5AA9">
              <w:rPr>
                <w:rFonts w:ascii="Arial" w:eastAsia="Times New Roman" w:hAnsi="Arial" w:cs="Arial"/>
                <w:color w:val="000000"/>
                <w:sz w:val="20"/>
                <w:szCs w:val="20"/>
                <w:lang w:eastAsia="ru-RU"/>
              </w:rPr>
              <w:t>PPi</w:t>
            </w:r>
            <w:proofErr w:type="spellEnd"/>
          </w:p>
        </w:tc>
        <w:tc>
          <w:tcPr>
            <w:tcW w:w="851" w:type="dxa"/>
            <w:shd w:val="clear" w:color="auto" w:fill="auto"/>
            <w:vAlign w:val="center"/>
            <w:hideMark/>
          </w:tcPr>
          <w:p w14:paraId="222B2AE1"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K</w:t>
            </w:r>
            <w:r w:rsidRPr="000D5AA9">
              <w:rPr>
                <w:rFonts w:ascii="Arial" w:eastAsia="Times New Roman" w:hAnsi="Arial" w:cs="Arial"/>
                <w:color w:val="000000"/>
                <w:sz w:val="20"/>
                <w:szCs w:val="20"/>
                <w:vertAlign w:val="superscript"/>
                <w:lang w:eastAsia="ru-RU"/>
              </w:rPr>
              <w:t>+</w:t>
            </w:r>
          </w:p>
        </w:tc>
        <w:tc>
          <w:tcPr>
            <w:tcW w:w="1134" w:type="dxa"/>
            <w:shd w:val="clear" w:color="auto" w:fill="auto"/>
            <w:vAlign w:val="center"/>
            <w:hideMark/>
          </w:tcPr>
          <w:p w14:paraId="6D18CEA1"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 Zn</w:t>
            </w:r>
            <w:r w:rsidRPr="000D5AA9">
              <w:rPr>
                <w:rFonts w:ascii="Arial" w:eastAsia="Times New Roman" w:hAnsi="Arial" w:cs="Arial"/>
                <w:color w:val="000000"/>
                <w:sz w:val="20"/>
                <w:szCs w:val="20"/>
                <w:vertAlign w:val="superscript"/>
                <w:lang w:eastAsia="ru-RU"/>
              </w:rPr>
              <w:t>2+</w:t>
            </w:r>
          </w:p>
        </w:tc>
        <w:tc>
          <w:tcPr>
            <w:tcW w:w="1559" w:type="dxa"/>
            <w:shd w:val="clear" w:color="auto" w:fill="auto"/>
            <w:vAlign w:val="center"/>
            <w:hideMark/>
          </w:tcPr>
          <w:p w14:paraId="6BBBEEF8"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Zn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(18), 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(10), Ca</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(6)</w:t>
            </w:r>
          </w:p>
        </w:tc>
        <w:tc>
          <w:tcPr>
            <w:tcW w:w="709" w:type="dxa"/>
            <w:shd w:val="clear" w:color="auto" w:fill="auto"/>
            <w:noWrap/>
            <w:vAlign w:val="center"/>
            <w:hideMark/>
          </w:tcPr>
          <w:p w14:paraId="23CBA34C"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119</w:t>
            </w:r>
          </w:p>
        </w:tc>
      </w:tr>
      <w:tr w:rsidR="00070396" w:rsidRPr="000D5AA9" w14:paraId="78C0403B" w14:textId="77777777" w:rsidTr="003C260A">
        <w:trPr>
          <w:trHeight w:val="900"/>
        </w:trPr>
        <w:tc>
          <w:tcPr>
            <w:tcW w:w="988" w:type="dxa"/>
            <w:shd w:val="clear" w:color="000000" w:fill="FCCCFC"/>
            <w:noWrap/>
            <w:vAlign w:val="center"/>
            <w:hideMark/>
          </w:tcPr>
          <w:p w14:paraId="15C4F00C"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COG0441</w:t>
            </w:r>
          </w:p>
        </w:tc>
        <w:tc>
          <w:tcPr>
            <w:tcW w:w="567" w:type="dxa"/>
            <w:shd w:val="clear" w:color="000000" w:fill="FCCCFC"/>
            <w:noWrap/>
            <w:vAlign w:val="center"/>
            <w:hideMark/>
          </w:tcPr>
          <w:p w14:paraId="3F39AF16"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J</w:t>
            </w:r>
          </w:p>
        </w:tc>
        <w:tc>
          <w:tcPr>
            <w:tcW w:w="2268" w:type="dxa"/>
            <w:shd w:val="clear" w:color="000000" w:fill="FCCCFC"/>
            <w:vAlign w:val="center"/>
            <w:hideMark/>
          </w:tcPr>
          <w:p w14:paraId="22FEB7B6"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Threonyl-tRNA synthetase</w:t>
            </w:r>
          </w:p>
        </w:tc>
        <w:tc>
          <w:tcPr>
            <w:tcW w:w="850" w:type="dxa"/>
            <w:shd w:val="clear" w:color="auto" w:fill="auto"/>
            <w:vAlign w:val="center"/>
            <w:hideMark/>
          </w:tcPr>
          <w:p w14:paraId="20DA76FE"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6.1.1.3</w:t>
            </w:r>
          </w:p>
        </w:tc>
        <w:tc>
          <w:tcPr>
            <w:tcW w:w="567" w:type="dxa"/>
            <w:shd w:val="clear" w:color="auto" w:fill="auto"/>
            <w:vAlign w:val="center"/>
            <w:hideMark/>
          </w:tcPr>
          <w:p w14:paraId="7813B8C0"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roofErr w:type="spellStart"/>
            <w:r w:rsidRPr="000D5AA9">
              <w:rPr>
                <w:rFonts w:ascii="Arial" w:eastAsia="Times New Roman" w:hAnsi="Arial" w:cs="Arial"/>
                <w:color w:val="000000"/>
                <w:sz w:val="20"/>
                <w:szCs w:val="20"/>
                <w:lang w:eastAsia="ru-RU"/>
              </w:rPr>
              <w:t>PPi</w:t>
            </w:r>
            <w:proofErr w:type="spellEnd"/>
          </w:p>
        </w:tc>
        <w:tc>
          <w:tcPr>
            <w:tcW w:w="851" w:type="dxa"/>
            <w:shd w:val="clear" w:color="auto" w:fill="auto"/>
            <w:vAlign w:val="center"/>
            <w:hideMark/>
          </w:tcPr>
          <w:p w14:paraId="27A38CB8"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K</w:t>
            </w:r>
            <w:r w:rsidRPr="000D5AA9">
              <w:rPr>
                <w:rFonts w:ascii="Arial" w:eastAsia="Times New Roman" w:hAnsi="Arial" w:cs="Arial"/>
                <w:color w:val="000000"/>
                <w:sz w:val="20"/>
                <w:szCs w:val="20"/>
                <w:vertAlign w:val="superscript"/>
                <w:lang w:eastAsia="ru-RU"/>
              </w:rPr>
              <w:t>+</w:t>
            </w:r>
            <w:r w:rsidRPr="000D5AA9">
              <w:rPr>
                <w:rFonts w:ascii="Arial" w:eastAsia="Times New Roman" w:hAnsi="Arial" w:cs="Arial"/>
                <w:color w:val="000000"/>
                <w:sz w:val="20"/>
                <w:szCs w:val="20"/>
                <w:lang w:eastAsia="ru-RU"/>
              </w:rPr>
              <w:t>, NH</w:t>
            </w:r>
            <w:r w:rsidRPr="000D5AA9">
              <w:rPr>
                <w:rFonts w:ascii="Arial" w:eastAsia="Times New Roman" w:hAnsi="Arial" w:cs="Arial"/>
                <w:color w:val="000000"/>
                <w:sz w:val="20"/>
                <w:szCs w:val="20"/>
                <w:vertAlign w:val="superscript"/>
                <w:lang w:eastAsia="ru-RU"/>
              </w:rPr>
              <w:t>4</w:t>
            </w:r>
            <w:proofErr w:type="gramStart"/>
            <w:r w:rsidRPr="000D5AA9">
              <w:rPr>
                <w:rFonts w:ascii="Arial" w:eastAsia="Times New Roman" w:hAnsi="Arial" w:cs="Arial"/>
                <w:color w:val="000000"/>
                <w:sz w:val="20"/>
                <w:szCs w:val="20"/>
                <w:vertAlign w:val="superscript"/>
                <w:lang w:eastAsia="ru-RU"/>
              </w:rPr>
              <w:t>+</w:t>
            </w:r>
            <w:r w:rsidRPr="000D5AA9">
              <w:rPr>
                <w:rFonts w:ascii="Arial" w:eastAsia="Times New Roman" w:hAnsi="Arial" w:cs="Arial"/>
                <w:color w:val="000000"/>
                <w:sz w:val="20"/>
                <w:szCs w:val="20"/>
                <w:lang w:eastAsia="ru-RU"/>
              </w:rPr>
              <w:t>,Rb</w:t>
            </w:r>
            <w:proofErr w:type="gramEnd"/>
            <w:r w:rsidRPr="000D5AA9">
              <w:rPr>
                <w:rFonts w:ascii="Arial" w:eastAsia="Times New Roman" w:hAnsi="Arial" w:cs="Arial"/>
                <w:color w:val="000000"/>
                <w:sz w:val="20"/>
                <w:szCs w:val="20"/>
                <w:vertAlign w:val="superscript"/>
                <w:lang w:eastAsia="ru-RU"/>
              </w:rPr>
              <w:t>+</w:t>
            </w:r>
          </w:p>
        </w:tc>
        <w:tc>
          <w:tcPr>
            <w:tcW w:w="1134" w:type="dxa"/>
            <w:shd w:val="clear" w:color="auto" w:fill="auto"/>
            <w:vAlign w:val="center"/>
            <w:hideMark/>
          </w:tcPr>
          <w:p w14:paraId="485A4922"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 Zn</w:t>
            </w:r>
            <w:r w:rsidRPr="000D5AA9">
              <w:rPr>
                <w:rFonts w:ascii="Arial" w:eastAsia="Times New Roman" w:hAnsi="Arial" w:cs="Arial"/>
                <w:color w:val="000000"/>
                <w:sz w:val="20"/>
                <w:szCs w:val="20"/>
                <w:vertAlign w:val="superscript"/>
                <w:lang w:eastAsia="ru-RU"/>
              </w:rPr>
              <w:t>2+</w:t>
            </w:r>
          </w:p>
        </w:tc>
        <w:tc>
          <w:tcPr>
            <w:tcW w:w="1559" w:type="dxa"/>
            <w:shd w:val="clear" w:color="auto" w:fill="auto"/>
            <w:vAlign w:val="center"/>
            <w:hideMark/>
          </w:tcPr>
          <w:p w14:paraId="4AB47278"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Zn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(53), 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(2), Ca</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(1)</w:t>
            </w:r>
          </w:p>
        </w:tc>
        <w:tc>
          <w:tcPr>
            <w:tcW w:w="709" w:type="dxa"/>
            <w:shd w:val="clear" w:color="auto" w:fill="auto"/>
            <w:noWrap/>
            <w:vAlign w:val="center"/>
            <w:hideMark/>
          </w:tcPr>
          <w:p w14:paraId="07984CA0"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206</w:t>
            </w:r>
          </w:p>
        </w:tc>
      </w:tr>
      <w:tr w:rsidR="00070396" w:rsidRPr="000D5AA9" w14:paraId="40FB8873" w14:textId="77777777" w:rsidTr="003C260A">
        <w:trPr>
          <w:trHeight w:val="900"/>
        </w:trPr>
        <w:tc>
          <w:tcPr>
            <w:tcW w:w="988" w:type="dxa"/>
            <w:shd w:val="clear" w:color="000000" w:fill="FCCCFC"/>
            <w:noWrap/>
            <w:vAlign w:val="center"/>
            <w:hideMark/>
          </w:tcPr>
          <w:p w14:paraId="026D1AC9"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COG0180</w:t>
            </w:r>
          </w:p>
        </w:tc>
        <w:tc>
          <w:tcPr>
            <w:tcW w:w="567" w:type="dxa"/>
            <w:shd w:val="clear" w:color="000000" w:fill="FCCCFC"/>
            <w:noWrap/>
            <w:vAlign w:val="center"/>
            <w:hideMark/>
          </w:tcPr>
          <w:p w14:paraId="2EA95488"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J</w:t>
            </w:r>
          </w:p>
        </w:tc>
        <w:tc>
          <w:tcPr>
            <w:tcW w:w="2268" w:type="dxa"/>
            <w:shd w:val="clear" w:color="000000" w:fill="FCCCFC"/>
            <w:vAlign w:val="center"/>
            <w:hideMark/>
          </w:tcPr>
          <w:p w14:paraId="311CB223"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Tryptophanyl-tRNA synthetase</w:t>
            </w:r>
          </w:p>
        </w:tc>
        <w:tc>
          <w:tcPr>
            <w:tcW w:w="850" w:type="dxa"/>
            <w:shd w:val="clear" w:color="auto" w:fill="auto"/>
            <w:vAlign w:val="center"/>
            <w:hideMark/>
          </w:tcPr>
          <w:p w14:paraId="34EAB332"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6.1.1.2</w:t>
            </w:r>
          </w:p>
        </w:tc>
        <w:tc>
          <w:tcPr>
            <w:tcW w:w="567" w:type="dxa"/>
            <w:shd w:val="clear" w:color="auto" w:fill="auto"/>
            <w:vAlign w:val="center"/>
            <w:hideMark/>
          </w:tcPr>
          <w:p w14:paraId="2AE94DC5"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roofErr w:type="spellStart"/>
            <w:r w:rsidRPr="000D5AA9">
              <w:rPr>
                <w:rFonts w:ascii="Arial" w:eastAsia="Times New Roman" w:hAnsi="Arial" w:cs="Arial"/>
                <w:color w:val="000000"/>
                <w:sz w:val="20"/>
                <w:szCs w:val="20"/>
                <w:lang w:eastAsia="ru-RU"/>
              </w:rPr>
              <w:t>PPi</w:t>
            </w:r>
            <w:proofErr w:type="spellEnd"/>
          </w:p>
        </w:tc>
        <w:tc>
          <w:tcPr>
            <w:tcW w:w="851" w:type="dxa"/>
            <w:shd w:val="clear" w:color="auto" w:fill="auto"/>
            <w:vAlign w:val="center"/>
            <w:hideMark/>
          </w:tcPr>
          <w:p w14:paraId="535958C7"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K</w:t>
            </w:r>
            <w:r w:rsidRPr="000D5AA9">
              <w:rPr>
                <w:rFonts w:ascii="Arial" w:eastAsia="Times New Roman" w:hAnsi="Arial" w:cs="Arial"/>
                <w:color w:val="000000"/>
                <w:sz w:val="20"/>
                <w:szCs w:val="20"/>
                <w:vertAlign w:val="superscript"/>
                <w:lang w:eastAsia="ru-RU"/>
              </w:rPr>
              <w:t>+</w:t>
            </w:r>
          </w:p>
        </w:tc>
        <w:tc>
          <w:tcPr>
            <w:tcW w:w="1134" w:type="dxa"/>
            <w:shd w:val="clear" w:color="auto" w:fill="auto"/>
            <w:vAlign w:val="center"/>
            <w:hideMark/>
          </w:tcPr>
          <w:p w14:paraId="25AFBECF"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 Zn</w:t>
            </w:r>
            <w:r w:rsidRPr="000D5AA9">
              <w:rPr>
                <w:rFonts w:ascii="Arial" w:eastAsia="Times New Roman" w:hAnsi="Arial" w:cs="Arial"/>
                <w:color w:val="000000"/>
                <w:sz w:val="20"/>
                <w:szCs w:val="20"/>
                <w:vertAlign w:val="superscript"/>
                <w:lang w:eastAsia="ru-RU"/>
              </w:rPr>
              <w:t>2+</w:t>
            </w:r>
          </w:p>
        </w:tc>
        <w:tc>
          <w:tcPr>
            <w:tcW w:w="1559" w:type="dxa"/>
            <w:shd w:val="clear" w:color="auto" w:fill="auto"/>
            <w:vAlign w:val="center"/>
            <w:hideMark/>
          </w:tcPr>
          <w:p w14:paraId="6237CFFB"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(18), Mn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(1), Ca</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(5)</w:t>
            </w:r>
          </w:p>
        </w:tc>
        <w:tc>
          <w:tcPr>
            <w:tcW w:w="709" w:type="dxa"/>
            <w:shd w:val="clear" w:color="auto" w:fill="auto"/>
            <w:noWrap/>
            <w:vAlign w:val="center"/>
            <w:hideMark/>
          </w:tcPr>
          <w:p w14:paraId="1232C6A6"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284</w:t>
            </w:r>
          </w:p>
        </w:tc>
      </w:tr>
      <w:tr w:rsidR="00070396" w:rsidRPr="000D5AA9" w14:paraId="55DCB94E" w14:textId="77777777" w:rsidTr="003C260A">
        <w:trPr>
          <w:trHeight w:val="300"/>
        </w:trPr>
        <w:tc>
          <w:tcPr>
            <w:tcW w:w="988" w:type="dxa"/>
            <w:shd w:val="clear" w:color="000000" w:fill="FCCCFC"/>
            <w:noWrap/>
            <w:vAlign w:val="center"/>
            <w:hideMark/>
          </w:tcPr>
          <w:p w14:paraId="0CAE7BD2"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COG0162</w:t>
            </w:r>
          </w:p>
        </w:tc>
        <w:tc>
          <w:tcPr>
            <w:tcW w:w="567" w:type="dxa"/>
            <w:shd w:val="clear" w:color="000000" w:fill="FCCCFC"/>
            <w:noWrap/>
            <w:vAlign w:val="center"/>
            <w:hideMark/>
          </w:tcPr>
          <w:p w14:paraId="1CD0EB2D"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J</w:t>
            </w:r>
          </w:p>
        </w:tc>
        <w:tc>
          <w:tcPr>
            <w:tcW w:w="2268" w:type="dxa"/>
            <w:shd w:val="clear" w:color="000000" w:fill="FCCCFC"/>
            <w:vAlign w:val="center"/>
            <w:hideMark/>
          </w:tcPr>
          <w:p w14:paraId="15DAE68E"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Tyrosyl-tRNA synthetase</w:t>
            </w:r>
          </w:p>
        </w:tc>
        <w:tc>
          <w:tcPr>
            <w:tcW w:w="850" w:type="dxa"/>
            <w:shd w:val="clear" w:color="auto" w:fill="auto"/>
            <w:vAlign w:val="center"/>
            <w:hideMark/>
          </w:tcPr>
          <w:p w14:paraId="09CB9AD3"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6.1.1.1</w:t>
            </w:r>
          </w:p>
        </w:tc>
        <w:tc>
          <w:tcPr>
            <w:tcW w:w="567" w:type="dxa"/>
            <w:shd w:val="clear" w:color="auto" w:fill="auto"/>
            <w:vAlign w:val="center"/>
            <w:hideMark/>
          </w:tcPr>
          <w:p w14:paraId="62FF3DD5"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roofErr w:type="spellStart"/>
            <w:r w:rsidRPr="000D5AA9">
              <w:rPr>
                <w:rFonts w:ascii="Arial" w:eastAsia="Times New Roman" w:hAnsi="Arial" w:cs="Arial"/>
                <w:color w:val="000000"/>
                <w:sz w:val="20"/>
                <w:szCs w:val="20"/>
                <w:lang w:eastAsia="ru-RU"/>
              </w:rPr>
              <w:t>PPi</w:t>
            </w:r>
            <w:proofErr w:type="spellEnd"/>
          </w:p>
        </w:tc>
        <w:tc>
          <w:tcPr>
            <w:tcW w:w="851" w:type="dxa"/>
            <w:shd w:val="clear" w:color="auto" w:fill="auto"/>
            <w:vAlign w:val="center"/>
            <w:hideMark/>
          </w:tcPr>
          <w:p w14:paraId="74F40285"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K</w:t>
            </w:r>
            <w:r w:rsidRPr="000D5AA9">
              <w:rPr>
                <w:rFonts w:ascii="Arial" w:eastAsia="Times New Roman" w:hAnsi="Arial" w:cs="Arial"/>
                <w:color w:val="000000"/>
                <w:sz w:val="20"/>
                <w:szCs w:val="20"/>
                <w:vertAlign w:val="superscript"/>
                <w:lang w:eastAsia="ru-RU"/>
              </w:rPr>
              <w:t>+</w:t>
            </w:r>
          </w:p>
        </w:tc>
        <w:tc>
          <w:tcPr>
            <w:tcW w:w="1134" w:type="dxa"/>
            <w:shd w:val="clear" w:color="auto" w:fill="auto"/>
            <w:vAlign w:val="center"/>
            <w:hideMark/>
          </w:tcPr>
          <w:p w14:paraId="5011A8F8"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p>
        </w:tc>
        <w:tc>
          <w:tcPr>
            <w:tcW w:w="1559" w:type="dxa"/>
            <w:shd w:val="clear" w:color="auto" w:fill="auto"/>
            <w:vAlign w:val="center"/>
            <w:hideMark/>
          </w:tcPr>
          <w:p w14:paraId="508C0749"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 xml:space="preserve">(2), </w:t>
            </w:r>
          </w:p>
        </w:tc>
        <w:tc>
          <w:tcPr>
            <w:tcW w:w="709" w:type="dxa"/>
            <w:shd w:val="clear" w:color="auto" w:fill="auto"/>
            <w:noWrap/>
            <w:vAlign w:val="center"/>
            <w:hideMark/>
          </w:tcPr>
          <w:p w14:paraId="27006984"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67</w:t>
            </w:r>
          </w:p>
        </w:tc>
      </w:tr>
      <w:tr w:rsidR="00070396" w:rsidRPr="000D5AA9" w14:paraId="3A50EFFE" w14:textId="77777777" w:rsidTr="003C260A">
        <w:trPr>
          <w:trHeight w:val="300"/>
        </w:trPr>
        <w:tc>
          <w:tcPr>
            <w:tcW w:w="988" w:type="dxa"/>
            <w:shd w:val="clear" w:color="000000" w:fill="FCCCFC"/>
            <w:noWrap/>
            <w:vAlign w:val="center"/>
            <w:hideMark/>
          </w:tcPr>
          <w:p w14:paraId="0FBDC2B3"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COG0525</w:t>
            </w:r>
          </w:p>
        </w:tc>
        <w:tc>
          <w:tcPr>
            <w:tcW w:w="567" w:type="dxa"/>
            <w:shd w:val="clear" w:color="000000" w:fill="FCCCFC"/>
            <w:noWrap/>
            <w:vAlign w:val="center"/>
            <w:hideMark/>
          </w:tcPr>
          <w:p w14:paraId="7DE30CF0"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J</w:t>
            </w:r>
          </w:p>
        </w:tc>
        <w:tc>
          <w:tcPr>
            <w:tcW w:w="2268" w:type="dxa"/>
            <w:shd w:val="clear" w:color="000000" w:fill="FCCCFC"/>
            <w:vAlign w:val="center"/>
            <w:hideMark/>
          </w:tcPr>
          <w:p w14:paraId="0A745112"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Valyl-tRNA synthetase</w:t>
            </w:r>
          </w:p>
        </w:tc>
        <w:tc>
          <w:tcPr>
            <w:tcW w:w="850" w:type="dxa"/>
            <w:shd w:val="clear" w:color="auto" w:fill="auto"/>
            <w:vAlign w:val="center"/>
            <w:hideMark/>
          </w:tcPr>
          <w:p w14:paraId="2B56D903"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6.1.1.9</w:t>
            </w:r>
          </w:p>
        </w:tc>
        <w:tc>
          <w:tcPr>
            <w:tcW w:w="567" w:type="dxa"/>
            <w:shd w:val="clear" w:color="auto" w:fill="auto"/>
            <w:vAlign w:val="center"/>
            <w:hideMark/>
          </w:tcPr>
          <w:p w14:paraId="3DD007C8"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roofErr w:type="spellStart"/>
            <w:r w:rsidRPr="000D5AA9">
              <w:rPr>
                <w:rFonts w:ascii="Arial" w:eastAsia="Times New Roman" w:hAnsi="Arial" w:cs="Arial"/>
                <w:color w:val="000000"/>
                <w:sz w:val="20"/>
                <w:szCs w:val="20"/>
                <w:lang w:eastAsia="ru-RU"/>
              </w:rPr>
              <w:t>PPi</w:t>
            </w:r>
            <w:proofErr w:type="spellEnd"/>
          </w:p>
        </w:tc>
        <w:tc>
          <w:tcPr>
            <w:tcW w:w="851" w:type="dxa"/>
            <w:shd w:val="clear" w:color="auto" w:fill="auto"/>
            <w:vAlign w:val="center"/>
            <w:hideMark/>
          </w:tcPr>
          <w:p w14:paraId="70C74644"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w:t>
            </w:r>
          </w:p>
        </w:tc>
        <w:tc>
          <w:tcPr>
            <w:tcW w:w="1134" w:type="dxa"/>
            <w:shd w:val="clear" w:color="auto" w:fill="auto"/>
            <w:vAlign w:val="center"/>
            <w:hideMark/>
          </w:tcPr>
          <w:p w14:paraId="27DF8AE7"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 Zn</w:t>
            </w:r>
            <w:r w:rsidRPr="000D5AA9">
              <w:rPr>
                <w:rFonts w:ascii="Arial" w:eastAsia="Times New Roman" w:hAnsi="Arial" w:cs="Arial"/>
                <w:color w:val="000000"/>
                <w:sz w:val="20"/>
                <w:szCs w:val="20"/>
                <w:vertAlign w:val="superscript"/>
                <w:lang w:eastAsia="ru-RU"/>
              </w:rPr>
              <w:t>2+</w:t>
            </w:r>
          </w:p>
        </w:tc>
        <w:tc>
          <w:tcPr>
            <w:tcW w:w="1559" w:type="dxa"/>
            <w:shd w:val="clear" w:color="auto" w:fill="auto"/>
            <w:vAlign w:val="center"/>
            <w:hideMark/>
          </w:tcPr>
          <w:p w14:paraId="45E07E7C"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Zn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 xml:space="preserve">(1), </w:t>
            </w:r>
          </w:p>
        </w:tc>
        <w:tc>
          <w:tcPr>
            <w:tcW w:w="709" w:type="dxa"/>
            <w:shd w:val="clear" w:color="auto" w:fill="auto"/>
            <w:noWrap/>
            <w:vAlign w:val="center"/>
            <w:hideMark/>
          </w:tcPr>
          <w:p w14:paraId="50612839"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9</w:t>
            </w:r>
          </w:p>
        </w:tc>
      </w:tr>
      <w:tr w:rsidR="00070396" w:rsidRPr="000D5AA9" w14:paraId="73E2F32B" w14:textId="77777777" w:rsidTr="003C260A">
        <w:trPr>
          <w:trHeight w:val="300"/>
        </w:trPr>
        <w:tc>
          <w:tcPr>
            <w:tcW w:w="988" w:type="dxa"/>
            <w:shd w:val="clear" w:color="000000" w:fill="FCCCFC"/>
            <w:noWrap/>
            <w:vAlign w:val="center"/>
            <w:hideMark/>
          </w:tcPr>
          <w:p w14:paraId="4E13C295"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COG0081</w:t>
            </w:r>
          </w:p>
        </w:tc>
        <w:tc>
          <w:tcPr>
            <w:tcW w:w="567" w:type="dxa"/>
            <w:shd w:val="clear" w:color="000000" w:fill="FCCCFC"/>
            <w:noWrap/>
            <w:vAlign w:val="center"/>
            <w:hideMark/>
          </w:tcPr>
          <w:p w14:paraId="671CA9C4"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J</w:t>
            </w:r>
          </w:p>
        </w:tc>
        <w:tc>
          <w:tcPr>
            <w:tcW w:w="2268" w:type="dxa"/>
            <w:shd w:val="clear" w:color="000000" w:fill="FCCCFC"/>
            <w:vAlign w:val="center"/>
            <w:hideMark/>
          </w:tcPr>
          <w:p w14:paraId="51A9A3A9"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Ribosomal protein L1</w:t>
            </w:r>
          </w:p>
        </w:tc>
        <w:tc>
          <w:tcPr>
            <w:tcW w:w="850" w:type="dxa"/>
            <w:shd w:val="clear" w:color="auto" w:fill="auto"/>
            <w:vAlign w:val="center"/>
            <w:hideMark/>
          </w:tcPr>
          <w:p w14:paraId="73F873F7"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n/e</w:t>
            </w:r>
          </w:p>
        </w:tc>
        <w:tc>
          <w:tcPr>
            <w:tcW w:w="2552" w:type="dxa"/>
            <w:gridSpan w:val="3"/>
            <w:vMerge w:val="restart"/>
            <w:shd w:val="clear" w:color="auto" w:fill="auto"/>
            <w:vAlign w:val="center"/>
          </w:tcPr>
          <w:p w14:paraId="1D85C850"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 xml:space="preserve">The ribosome, </w:t>
            </w:r>
            <w:proofErr w:type="gramStart"/>
            <w:r w:rsidRPr="000D5AA9">
              <w:rPr>
                <w:rFonts w:ascii="Arial" w:eastAsia="Times New Roman" w:hAnsi="Arial" w:cs="Arial"/>
                <w:color w:val="000000"/>
                <w:sz w:val="20"/>
                <w:szCs w:val="20"/>
                <w:lang w:eastAsia="ru-RU"/>
              </w:rPr>
              <w:t>as a whole requires</w:t>
            </w:r>
            <w:proofErr w:type="gramEnd"/>
            <w:r w:rsidRPr="000D5AA9">
              <w:rPr>
                <w:rFonts w:ascii="Arial" w:eastAsia="Times New Roman" w:hAnsi="Arial" w:cs="Arial"/>
                <w:color w:val="000000"/>
                <w:sz w:val="20"/>
                <w:szCs w:val="20"/>
                <w:lang w:eastAsia="ru-RU"/>
              </w:rPr>
              <w:t xml:space="preserve"> high levels of 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 xml:space="preserve"> and K</w:t>
            </w:r>
            <w:r w:rsidRPr="000D5AA9">
              <w:rPr>
                <w:rFonts w:ascii="Arial" w:eastAsia="Times New Roman" w:hAnsi="Arial" w:cs="Arial"/>
                <w:color w:val="000000"/>
                <w:sz w:val="20"/>
                <w:szCs w:val="20"/>
                <w:vertAlign w:val="superscript"/>
                <w:lang w:eastAsia="ru-RU"/>
              </w:rPr>
              <w:t>+</w:t>
            </w:r>
            <w:r w:rsidRPr="000D5AA9">
              <w:rPr>
                <w:rFonts w:ascii="Arial" w:eastAsia="Times New Roman" w:hAnsi="Arial" w:cs="Arial"/>
                <w:color w:val="000000"/>
                <w:sz w:val="20"/>
                <w:szCs w:val="20"/>
                <w:lang w:eastAsia="ru-RU"/>
              </w:rPr>
              <w:t xml:space="preserve"> ions, as well as sufficient levels of Zn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 xml:space="preserve"> ions, see the text for further references</w:t>
            </w:r>
          </w:p>
        </w:tc>
        <w:tc>
          <w:tcPr>
            <w:tcW w:w="1559" w:type="dxa"/>
            <w:shd w:val="clear" w:color="auto" w:fill="auto"/>
            <w:vAlign w:val="center"/>
            <w:hideMark/>
          </w:tcPr>
          <w:p w14:paraId="30626906"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 xml:space="preserve">(5), </w:t>
            </w:r>
          </w:p>
        </w:tc>
        <w:tc>
          <w:tcPr>
            <w:tcW w:w="709" w:type="dxa"/>
            <w:shd w:val="clear" w:color="auto" w:fill="auto"/>
            <w:noWrap/>
            <w:vAlign w:val="center"/>
            <w:hideMark/>
          </w:tcPr>
          <w:p w14:paraId="4A63DB5A"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522</w:t>
            </w:r>
          </w:p>
        </w:tc>
      </w:tr>
      <w:tr w:rsidR="00070396" w:rsidRPr="000D5AA9" w14:paraId="771516C9" w14:textId="77777777" w:rsidTr="003C260A">
        <w:trPr>
          <w:trHeight w:val="300"/>
        </w:trPr>
        <w:tc>
          <w:tcPr>
            <w:tcW w:w="988" w:type="dxa"/>
            <w:shd w:val="clear" w:color="000000" w:fill="FCCCFC"/>
            <w:noWrap/>
            <w:vAlign w:val="center"/>
            <w:hideMark/>
          </w:tcPr>
          <w:p w14:paraId="6497B2E7"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COG0244</w:t>
            </w:r>
          </w:p>
        </w:tc>
        <w:tc>
          <w:tcPr>
            <w:tcW w:w="567" w:type="dxa"/>
            <w:shd w:val="clear" w:color="000000" w:fill="FCCCFC"/>
            <w:noWrap/>
            <w:vAlign w:val="center"/>
            <w:hideMark/>
          </w:tcPr>
          <w:p w14:paraId="2AB7328B"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J</w:t>
            </w:r>
          </w:p>
        </w:tc>
        <w:tc>
          <w:tcPr>
            <w:tcW w:w="2268" w:type="dxa"/>
            <w:shd w:val="clear" w:color="000000" w:fill="FCCCFC"/>
            <w:vAlign w:val="center"/>
            <w:hideMark/>
          </w:tcPr>
          <w:p w14:paraId="511AC42E"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Ribosomal protein L10</w:t>
            </w:r>
          </w:p>
        </w:tc>
        <w:tc>
          <w:tcPr>
            <w:tcW w:w="850" w:type="dxa"/>
            <w:shd w:val="clear" w:color="auto" w:fill="auto"/>
            <w:vAlign w:val="center"/>
            <w:hideMark/>
          </w:tcPr>
          <w:p w14:paraId="0AE4EFB5"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n/e</w:t>
            </w:r>
          </w:p>
        </w:tc>
        <w:tc>
          <w:tcPr>
            <w:tcW w:w="2552" w:type="dxa"/>
            <w:gridSpan w:val="3"/>
            <w:vMerge/>
            <w:shd w:val="clear" w:color="auto" w:fill="auto"/>
            <w:vAlign w:val="center"/>
          </w:tcPr>
          <w:p w14:paraId="0BCCA1D0"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
        </w:tc>
        <w:tc>
          <w:tcPr>
            <w:tcW w:w="1559" w:type="dxa"/>
            <w:shd w:val="clear" w:color="auto" w:fill="auto"/>
            <w:vAlign w:val="center"/>
            <w:hideMark/>
          </w:tcPr>
          <w:p w14:paraId="44685EBC"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w:t>
            </w:r>
          </w:p>
        </w:tc>
        <w:tc>
          <w:tcPr>
            <w:tcW w:w="709" w:type="dxa"/>
            <w:shd w:val="clear" w:color="auto" w:fill="auto"/>
            <w:noWrap/>
            <w:vAlign w:val="center"/>
            <w:hideMark/>
          </w:tcPr>
          <w:p w14:paraId="730738A5"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649</w:t>
            </w:r>
          </w:p>
        </w:tc>
      </w:tr>
      <w:tr w:rsidR="00070396" w:rsidRPr="000D5AA9" w14:paraId="5881BD38" w14:textId="77777777" w:rsidTr="003C260A">
        <w:trPr>
          <w:trHeight w:val="300"/>
        </w:trPr>
        <w:tc>
          <w:tcPr>
            <w:tcW w:w="988" w:type="dxa"/>
            <w:shd w:val="clear" w:color="000000" w:fill="FCCCFC"/>
            <w:noWrap/>
            <w:vAlign w:val="center"/>
            <w:hideMark/>
          </w:tcPr>
          <w:p w14:paraId="7F181F2B"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COG0080</w:t>
            </w:r>
          </w:p>
        </w:tc>
        <w:tc>
          <w:tcPr>
            <w:tcW w:w="567" w:type="dxa"/>
            <w:shd w:val="clear" w:color="000000" w:fill="FCCCFC"/>
            <w:noWrap/>
            <w:vAlign w:val="center"/>
            <w:hideMark/>
          </w:tcPr>
          <w:p w14:paraId="5B70A217"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J</w:t>
            </w:r>
          </w:p>
        </w:tc>
        <w:tc>
          <w:tcPr>
            <w:tcW w:w="2268" w:type="dxa"/>
            <w:shd w:val="clear" w:color="000000" w:fill="FCCCFC"/>
            <w:vAlign w:val="center"/>
            <w:hideMark/>
          </w:tcPr>
          <w:p w14:paraId="0B0734BC"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Ribosomal protein L11</w:t>
            </w:r>
          </w:p>
        </w:tc>
        <w:tc>
          <w:tcPr>
            <w:tcW w:w="850" w:type="dxa"/>
            <w:shd w:val="clear" w:color="auto" w:fill="auto"/>
            <w:vAlign w:val="center"/>
            <w:hideMark/>
          </w:tcPr>
          <w:p w14:paraId="2E7EC4C0"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n/e</w:t>
            </w:r>
          </w:p>
        </w:tc>
        <w:tc>
          <w:tcPr>
            <w:tcW w:w="2552" w:type="dxa"/>
            <w:gridSpan w:val="3"/>
            <w:vMerge/>
            <w:shd w:val="clear" w:color="auto" w:fill="auto"/>
            <w:vAlign w:val="center"/>
          </w:tcPr>
          <w:p w14:paraId="504EB2EB"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
        </w:tc>
        <w:tc>
          <w:tcPr>
            <w:tcW w:w="1559" w:type="dxa"/>
            <w:shd w:val="clear" w:color="auto" w:fill="auto"/>
            <w:vAlign w:val="center"/>
            <w:hideMark/>
          </w:tcPr>
          <w:p w14:paraId="7632D1E9"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 xml:space="preserve">(2), </w:t>
            </w:r>
          </w:p>
        </w:tc>
        <w:tc>
          <w:tcPr>
            <w:tcW w:w="709" w:type="dxa"/>
            <w:shd w:val="clear" w:color="auto" w:fill="auto"/>
            <w:noWrap/>
            <w:vAlign w:val="center"/>
            <w:hideMark/>
          </w:tcPr>
          <w:p w14:paraId="16ABD11B"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871</w:t>
            </w:r>
          </w:p>
        </w:tc>
      </w:tr>
      <w:tr w:rsidR="00070396" w:rsidRPr="000D5AA9" w14:paraId="3F5994A5" w14:textId="77777777" w:rsidTr="003C260A">
        <w:trPr>
          <w:trHeight w:val="600"/>
        </w:trPr>
        <w:tc>
          <w:tcPr>
            <w:tcW w:w="988" w:type="dxa"/>
            <w:shd w:val="clear" w:color="000000" w:fill="FCCCFC"/>
            <w:noWrap/>
            <w:vAlign w:val="center"/>
            <w:hideMark/>
          </w:tcPr>
          <w:p w14:paraId="0444E0F8"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COG0102</w:t>
            </w:r>
          </w:p>
        </w:tc>
        <w:tc>
          <w:tcPr>
            <w:tcW w:w="567" w:type="dxa"/>
            <w:shd w:val="clear" w:color="000000" w:fill="FCCCFC"/>
            <w:noWrap/>
            <w:vAlign w:val="center"/>
            <w:hideMark/>
          </w:tcPr>
          <w:p w14:paraId="6177327A"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J</w:t>
            </w:r>
          </w:p>
        </w:tc>
        <w:tc>
          <w:tcPr>
            <w:tcW w:w="2268" w:type="dxa"/>
            <w:shd w:val="clear" w:color="000000" w:fill="FCCCFC"/>
            <w:vAlign w:val="center"/>
            <w:hideMark/>
          </w:tcPr>
          <w:p w14:paraId="34D86EDA"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Ribosomal protein L13</w:t>
            </w:r>
          </w:p>
        </w:tc>
        <w:tc>
          <w:tcPr>
            <w:tcW w:w="850" w:type="dxa"/>
            <w:shd w:val="clear" w:color="auto" w:fill="auto"/>
            <w:vAlign w:val="center"/>
            <w:hideMark/>
          </w:tcPr>
          <w:p w14:paraId="6E2176B0"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n/e</w:t>
            </w:r>
          </w:p>
        </w:tc>
        <w:tc>
          <w:tcPr>
            <w:tcW w:w="2552" w:type="dxa"/>
            <w:gridSpan w:val="3"/>
            <w:vMerge/>
            <w:shd w:val="clear" w:color="auto" w:fill="auto"/>
            <w:vAlign w:val="center"/>
          </w:tcPr>
          <w:p w14:paraId="14D32172"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
        </w:tc>
        <w:tc>
          <w:tcPr>
            <w:tcW w:w="1559" w:type="dxa"/>
            <w:shd w:val="clear" w:color="auto" w:fill="auto"/>
            <w:vAlign w:val="center"/>
            <w:hideMark/>
          </w:tcPr>
          <w:p w14:paraId="02B6CE49"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Zn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(2), 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 xml:space="preserve">(6), </w:t>
            </w:r>
          </w:p>
        </w:tc>
        <w:tc>
          <w:tcPr>
            <w:tcW w:w="709" w:type="dxa"/>
            <w:shd w:val="clear" w:color="auto" w:fill="auto"/>
            <w:noWrap/>
            <w:vAlign w:val="center"/>
            <w:hideMark/>
          </w:tcPr>
          <w:p w14:paraId="3A147F04"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1979</w:t>
            </w:r>
          </w:p>
        </w:tc>
      </w:tr>
      <w:tr w:rsidR="00070396" w:rsidRPr="000D5AA9" w14:paraId="1D15316F" w14:textId="77777777" w:rsidTr="003C260A">
        <w:trPr>
          <w:trHeight w:val="600"/>
        </w:trPr>
        <w:tc>
          <w:tcPr>
            <w:tcW w:w="988" w:type="dxa"/>
            <w:shd w:val="clear" w:color="000000" w:fill="FCCCFC"/>
            <w:noWrap/>
            <w:vAlign w:val="center"/>
            <w:hideMark/>
          </w:tcPr>
          <w:p w14:paraId="6AA866C4"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COG0093</w:t>
            </w:r>
          </w:p>
        </w:tc>
        <w:tc>
          <w:tcPr>
            <w:tcW w:w="567" w:type="dxa"/>
            <w:shd w:val="clear" w:color="000000" w:fill="FCCCFC"/>
            <w:noWrap/>
            <w:vAlign w:val="center"/>
            <w:hideMark/>
          </w:tcPr>
          <w:p w14:paraId="597B4B76"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J</w:t>
            </w:r>
          </w:p>
        </w:tc>
        <w:tc>
          <w:tcPr>
            <w:tcW w:w="2268" w:type="dxa"/>
            <w:shd w:val="clear" w:color="000000" w:fill="FCCCFC"/>
            <w:vAlign w:val="center"/>
            <w:hideMark/>
          </w:tcPr>
          <w:p w14:paraId="6A0ADB09"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Ribosomal protein L14</w:t>
            </w:r>
          </w:p>
        </w:tc>
        <w:tc>
          <w:tcPr>
            <w:tcW w:w="850" w:type="dxa"/>
            <w:shd w:val="clear" w:color="auto" w:fill="auto"/>
            <w:vAlign w:val="center"/>
            <w:hideMark/>
          </w:tcPr>
          <w:p w14:paraId="3D81DB0F"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n/e</w:t>
            </w:r>
          </w:p>
        </w:tc>
        <w:tc>
          <w:tcPr>
            <w:tcW w:w="2552" w:type="dxa"/>
            <w:gridSpan w:val="3"/>
            <w:vMerge/>
            <w:shd w:val="clear" w:color="auto" w:fill="auto"/>
            <w:vAlign w:val="center"/>
          </w:tcPr>
          <w:p w14:paraId="39BDB2C7"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
        </w:tc>
        <w:tc>
          <w:tcPr>
            <w:tcW w:w="1559" w:type="dxa"/>
            <w:shd w:val="clear" w:color="auto" w:fill="auto"/>
            <w:vAlign w:val="center"/>
            <w:hideMark/>
          </w:tcPr>
          <w:p w14:paraId="3D805E73"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Zn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(3), 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 xml:space="preserve">(65), </w:t>
            </w:r>
          </w:p>
        </w:tc>
        <w:tc>
          <w:tcPr>
            <w:tcW w:w="709" w:type="dxa"/>
            <w:shd w:val="clear" w:color="auto" w:fill="auto"/>
            <w:noWrap/>
            <w:vAlign w:val="center"/>
            <w:hideMark/>
          </w:tcPr>
          <w:p w14:paraId="00B439AC"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1944</w:t>
            </w:r>
          </w:p>
        </w:tc>
      </w:tr>
      <w:tr w:rsidR="00070396" w:rsidRPr="000D5AA9" w14:paraId="023A92B9" w14:textId="77777777" w:rsidTr="003C260A">
        <w:trPr>
          <w:trHeight w:val="600"/>
        </w:trPr>
        <w:tc>
          <w:tcPr>
            <w:tcW w:w="988" w:type="dxa"/>
            <w:shd w:val="clear" w:color="000000" w:fill="FCCCFC"/>
            <w:noWrap/>
            <w:vAlign w:val="center"/>
            <w:hideMark/>
          </w:tcPr>
          <w:p w14:paraId="511640C6"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COG0200</w:t>
            </w:r>
          </w:p>
        </w:tc>
        <w:tc>
          <w:tcPr>
            <w:tcW w:w="567" w:type="dxa"/>
            <w:shd w:val="clear" w:color="000000" w:fill="FCCCFC"/>
            <w:noWrap/>
            <w:vAlign w:val="center"/>
            <w:hideMark/>
          </w:tcPr>
          <w:p w14:paraId="5DBFBBEA"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J</w:t>
            </w:r>
          </w:p>
        </w:tc>
        <w:tc>
          <w:tcPr>
            <w:tcW w:w="2268" w:type="dxa"/>
            <w:shd w:val="clear" w:color="000000" w:fill="FCCCFC"/>
            <w:vAlign w:val="center"/>
            <w:hideMark/>
          </w:tcPr>
          <w:p w14:paraId="1F98E936"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Ribosomal protein L15</w:t>
            </w:r>
          </w:p>
        </w:tc>
        <w:tc>
          <w:tcPr>
            <w:tcW w:w="850" w:type="dxa"/>
            <w:shd w:val="clear" w:color="auto" w:fill="auto"/>
            <w:vAlign w:val="center"/>
            <w:hideMark/>
          </w:tcPr>
          <w:p w14:paraId="483770FE"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n/e</w:t>
            </w:r>
          </w:p>
        </w:tc>
        <w:tc>
          <w:tcPr>
            <w:tcW w:w="2552" w:type="dxa"/>
            <w:gridSpan w:val="3"/>
            <w:vMerge/>
            <w:shd w:val="clear" w:color="auto" w:fill="auto"/>
            <w:vAlign w:val="center"/>
          </w:tcPr>
          <w:p w14:paraId="11F698D8"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
        </w:tc>
        <w:tc>
          <w:tcPr>
            <w:tcW w:w="1559" w:type="dxa"/>
            <w:shd w:val="clear" w:color="auto" w:fill="auto"/>
            <w:vAlign w:val="center"/>
            <w:hideMark/>
          </w:tcPr>
          <w:p w14:paraId="3C523E68"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(16), Mn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(1)</w:t>
            </w:r>
          </w:p>
        </w:tc>
        <w:tc>
          <w:tcPr>
            <w:tcW w:w="709" w:type="dxa"/>
            <w:shd w:val="clear" w:color="auto" w:fill="auto"/>
            <w:noWrap/>
            <w:vAlign w:val="center"/>
            <w:hideMark/>
          </w:tcPr>
          <w:p w14:paraId="3A30EE81"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1938</w:t>
            </w:r>
          </w:p>
        </w:tc>
      </w:tr>
      <w:tr w:rsidR="00070396" w:rsidRPr="000D5AA9" w14:paraId="5A03066D" w14:textId="77777777" w:rsidTr="003C260A">
        <w:trPr>
          <w:trHeight w:val="900"/>
        </w:trPr>
        <w:tc>
          <w:tcPr>
            <w:tcW w:w="988" w:type="dxa"/>
            <w:shd w:val="clear" w:color="000000" w:fill="FCCCFC"/>
            <w:noWrap/>
            <w:vAlign w:val="center"/>
            <w:hideMark/>
          </w:tcPr>
          <w:p w14:paraId="1C1B7E1A"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COG0197</w:t>
            </w:r>
          </w:p>
        </w:tc>
        <w:tc>
          <w:tcPr>
            <w:tcW w:w="567" w:type="dxa"/>
            <w:shd w:val="clear" w:color="000000" w:fill="FCCCFC"/>
            <w:noWrap/>
            <w:vAlign w:val="center"/>
            <w:hideMark/>
          </w:tcPr>
          <w:p w14:paraId="65C17C71"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J</w:t>
            </w:r>
          </w:p>
        </w:tc>
        <w:tc>
          <w:tcPr>
            <w:tcW w:w="2268" w:type="dxa"/>
            <w:shd w:val="clear" w:color="000000" w:fill="FCCCFC"/>
            <w:vAlign w:val="center"/>
            <w:hideMark/>
          </w:tcPr>
          <w:p w14:paraId="4ACFF974"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Ribosomal protein L16/L10AE</w:t>
            </w:r>
          </w:p>
        </w:tc>
        <w:tc>
          <w:tcPr>
            <w:tcW w:w="850" w:type="dxa"/>
            <w:shd w:val="clear" w:color="auto" w:fill="auto"/>
            <w:vAlign w:val="center"/>
            <w:hideMark/>
          </w:tcPr>
          <w:p w14:paraId="27A1C164"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n/e</w:t>
            </w:r>
          </w:p>
        </w:tc>
        <w:tc>
          <w:tcPr>
            <w:tcW w:w="2552" w:type="dxa"/>
            <w:gridSpan w:val="3"/>
            <w:vMerge/>
            <w:shd w:val="clear" w:color="auto" w:fill="auto"/>
            <w:vAlign w:val="center"/>
          </w:tcPr>
          <w:p w14:paraId="0384E289"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
        </w:tc>
        <w:tc>
          <w:tcPr>
            <w:tcW w:w="1559" w:type="dxa"/>
            <w:shd w:val="clear" w:color="auto" w:fill="auto"/>
            <w:vAlign w:val="center"/>
            <w:hideMark/>
          </w:tcPr>
          <w:p w14:paraId="1BF36701"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Zn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(1), 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(1), Mn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(1)</w:t>
            </w:r>
          </w:p>
        </w:tc>
        <w:tc>
          <w:tcPr>
            <w:tcW w:w="709" w:type="dxa"/>
            <w:shd w:val="clear" w:color="auto" w:fill="auto"/>
            <w:noWrap/>
            <w:vAlign w:val="center"/>
            <w:hideMark/>
          </w:tcPr>
          <w:p w14:paraId="63C364E8"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1807</w:t>
            </w:r>
          </w:p>
        </w:tc>
      </w:tr>
      <w:tr w:rsidR="00070396" w:rsidRPr="000D5AA9" w14:paraId="3E4D7522" w14:textId="77777777" w:rsidTr="003C260A">
        <w:trPr>
          <w:trHeight w:val="300"/>
        </w:trPr>
        <w:tc>
          <w:tcPr>
            <w:tcW w:w="988" w:type="dxa"/>
            <w:shd w:val="clear" w:color="000000" w:fill="FCCCFC"/>
            <w:noWrap/>
            <w:vAlign w:val="center"/>
            <w:hideMark/>
          </w:tcPr>
          <w:p w14:paraId="411A5DE3"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COG0256</w:t>
            </w:r>
          </w:p>
        </w:tc>
        <w:tc>
          <w:tcPr>
            <w:tcW w:w="567" w:type="dxa"/>
            <w:shd w:val="clear" w:color="000000" w:fill="FCCCFC"/>
            <w:noWrap/>
            <w:vAlign w:val="center"/>
            <w:hideMark/>
          </w:tcPr>
          <w:p w14:paraId="2B90A296"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J</w:t>
            </w:r>
          </w:p>
        </w:tc>
        <w:tc>
          <w:tcPr>
            <w:tcW w:w="2268" w:type="dxa"/>
            <w:shd w:val="clear" w:color="000000" w:fill="FCCCFC"/>
            <w:vAlign w:val="center"/>
            <w:hideMark/>
          </w:tcPr>
          <w:p w14:paraId="66BA1527"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Ribosomal protein L18</w:t>
            </w:r>
          </w:p>
        </w:tc>
        <w:tc>
          <w:tcPr>
            <w:tcW w:w="850" w:type="dxa"/>
            <w:shd w:val="clear" w:color="auto" w:fill="auto"/>
            <w:vAlign w:val="center"/>
            <w:hideMark/>
          </w:tcPr>
          <w:p w14:paraId="0BCA7002"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n/e</w:t>
            </w:r>
          </w:p>
        </w:tc>
        <w:tc>
          <w:tcPr>
            <w:tcW w:w="2552" w:type="dxa"/>
            <w:gridSpan w:val="3"/>
            <w:vMerge/>
            <w:shd w:val="clear" w:color="auto" w:fill="auto"/>
            <w:vAlign w:val="center"/>
          </w:tcPr>
          <w:p w14:paraId="7037B359"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
        </w:tc>
        <w:tc>
          <w:tcPr>
            <w:tcW w:w="1559" w:type="dxa"/>
            <w:shd w:val="clear" w:color="auto" w:fill="auto"/>
            <w:vAlign w:val="center"/>
            <w:hideMark/>
          </w:tcPr>
          <w:p w14:paraId="23E84722"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w:t>
            </w:r>
          </w:p>
        </w:tc>
        <w:tc>
          <w:tcPr>
            <w:tcW w:w="709" w:type="dxa"/>
            <w:shd w:val="clear" w:color="auto" w:fill="auto"/>
            <w:noWrap/>
            <w:vAlign w:val="center"/>
            <w:hideMark/>
          </w:tcPr>
          <w:p w14:paraId="20FDA91D"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1866</w:t>
            </w:r>
          </w:p>
        </w:tc>
      </w:tr>
      <w:tr w:rsidR="00070396" w:rsidRPr="000D5AA9" w14:paraId="3A476958" w14:textId="77777777" w:rsidTr="003C260A">
        <w:trPr>
          <w:trHeight w:val="900"/>
        </w:trPr>
        <w:tc>
          <w:tcPr>
            <w:tcW w:w="988" w:type="dxa"/>
            <w:shd w:val="clear" w:color="000000" w:fill="FCCCFC"/>
            <w:noWrap/>
            <w:vAlign w:val="center"/>
            <w:hideMark/>
          </w:tcPr>
          <w:p w14:paraId="3C936AA6"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COG0090</w:t>
            </w:r>
          </w:p>
        </w:tc>
        <w:tc>
          <w:tcPr>
            <w:tcW w:w="567" w:type="dxa"/>
            <w:shd w:val="clear" w:color="000000" w:fill="FCCCFC"/>
            <w:noWrap/>
            <w:vAlign w:val="center"/>
            <w:hideMark/>
          </w:tcPr>
          <w:p w14:paraId="7E6F3F36"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J</w:t>
            </w:r>
          </w:p>
        </w:tc>
        <w:tc>
          <w:tcPr>
            <w:tcW w:w="2268" w:type="dxa"/>
            <w:shd w:val="clear" w:color="000000" w:fill="FCCCFC"/>
            <w:vAlign w:val="center"/>
            <w:hideMark/>
          </w:tcPr>
          <w:p w14:paraId="0CD903D0"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Ribosomal protein L2</w:t>
            </w:r>
          </w:p>
        </w:tc>
        <w:tc>
          <w:tcPr>
            <w:tcW w:w="850" w:type="dxa"/>
            <w:shd w:val="clear" w:color="auto" w:fill="auto"/>
            <w:vAlign w:val="center"/>
            <w:hideMark/>
          </w:tcPr>
          <w:p w14:paraId="7C740C83"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n/e</w:t>
            </w:r>
          </w:p>
        </w:tc>
        <w:tc>
          <w:tcPr>
            <w:tcW w:w="2552" w:type="dxa"/>
            <w:gridSpan w:val="3"/>
            <w:vMerge/>
            <w:shd w:val="clear" w:color="auto" w:fill="auto"/>
            <w:vAlign w:val="center"/>
          </w:tcPr>
          <w:p w14:paraId="0B110883"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
        </w:tc>
        <w:tc>
          <w:tcPr>
            <w:tcW w:w="1559" w:type="dxa"/>
            <w:shd w:val="clear" w:color="auto" w:fill="auto"/>
            <w:vAlign w:val="center"/>
            <w:hideMark/>
          </w:tcPr>
          <w:p w14:paraId="27803413"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Zn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(1), 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(106), Mn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(3)</w:t>
            </w:r>
          </w:p>
        </w:tc>
        <w:tc>
          <w:tcPr>
            <w:tcW w:w="709" w:type="dxa"/>
            <w:shd w:val="clear" w:color="auto" w:fill="auto"/>
            <w:noWrap/>
            <w:vAlign w:val="center"/>
            <w:hideMark/>
          </w:tcPr>
          <w:p w14:paraId="7C5A965D"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1940</w:t>
            </w:r>
          </w:p>
        </w:tc>
      </w:tr>
      <w:tr w:rsidR="00070396" w:rsidRPr="000D5AA9" w14:paraId="24E20E67" w14:textId="77777777" w:rsidTr="003C260A">
        <w:trPr>
          <w:trHeight w:val="300"/>
        </w:trPr>
        <w:tc>
          <w:tcPr>
            <w:tcW w:w="988" w:type="dxa"/>
            <w:shd w:val="clear" w:color="000000" w:fill="FCCCFC"/>
            <w:noWrap/>
            <w:vAlign w:val="center"/>
            <w:hideMark/>
          </w:tcPr>
          <w:p w14:paraId="60A11CAC"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COG0091</w:t>
            </w:r>
          </w:p>
        </w:tc>
        <w:tc>
          <w:tcPr>
            <w:tcW w:w="567" w:type="dxa"/>
            <w:shd w:val="clear" w:color="000000" w:fill="FCCCFC"/>
            <w:noWrap/>
            <w:vAlign w:val="center"/>
            <w:hideMark/>
          </w:tcPr>
          <w:p w14:paraId="1FD5EC2C"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J</w:t>
            </w:r>
          </w:p>
        </w:tc>
        <w:tc>
          <w:tcPr>
            <w:tcW w:w="2268" w:type="dxa"/>
            <w:shd w:val="clear" w:color="000000" w:fill="FCCCFC"/>
            <w:vAlign w:val="center"/>
            <w:hideMark/>
          </w:tcPr>
          <w:p w14:paraId="6CD206DC"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Ribosomal protein L22</w:t>
            </w:r>
          </w:p>
        </w:tc>
        <w:tc>
          <w:tcPr>
            <w:tcW w:w="850" w:type="dxa"/>
            <w:shd w:val="clear" w:color="auto" w:fill="auto"/>
            <w:vAlign w:val="center"/>
            <w:hideMark/>
          </w:tcPr>
          <w:p w14:paraId="505E0C93"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n/e</w:t>
            </w:r>
          </w:p>
        </w:tc>
        <w:tc>
          <w:tcPr>
            <w:tcW w:w="2552" w:type="dxa"/>
            <w:gridSpan w:val="3"/>
            <w:vMerge/>
            <w:shd w:val="clear" w:color="auto" w:fill="auto"/>
            <w:vAlign w:val="center"/>
          </w:tcPr>
          <w:p w14:paraId="4315378C"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
        </w:tc>
        <w:tc>
          <w:tcPr>
            <w:tcW w:w="1559" w:type="dxa"/>
            <w:shd w:val="clear" w:color="auto" w:fill="auto"/>
            <w:vAlign w:val="center"/>
            <w:hideMark/>
          </w:tcPr>
          <w:p w14:paraId="2000CF07"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 xml:space="preserve">(1), </w:t>
            </w:r>
          </w:p>
        </w:tc>
        <w:tc>
          <w:tcPr>
            <w:tcW w:w="709" w:type="dxa"/>
            <w:shd w:val="clear" w:color="auto" w:fill="auto"/>
            <w:noWrap/>
            <w:vAlign w:val="center"/>
            <w:hideMark/>
          </w:tcPr>
          <w:p w14:paraId="5A12F8DD"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1980</w:t>
            </w:r>
          </w:p>
        </w:tc>
      </w:tr>
      <w:tr w:rsidR="00070396" w:rsidRPr="000D5AA9" w14:paraId="2F3A1A92" w14:textId="77777777" w:rsidTr="003C260A">
        <w:trPr>
          <w:trHeight w:val="600"/>
        </w:trPr>
        <w:tc>
          <w:tcPr>
            <w:tcW w:w="988" w:type="dxa"/>
            <w:shd w:val="clear" w:color="000000" w:fill="FCCCFC"/>
            <w:noWrap/>
            <w:vAlign w:val="center"/>
            <w:hideMark/>
          </w:tcPr>
          <w:p w14:paraId="0F4F5046"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COG0198</w:t>
            </w:r>
          </w:p>
        </w:tc>
        <w:tc>
          <w:tcPr>
            <w:tcW w:w="567" w:type="dxa"/>
            <w:shd w:val="clear" w:color="000000" w:fill="FCCCFC"/>
            <w:noWrap/>
            <w:vAlign w:val="center"/>
            <w:hideMark/>
          </w:tcPr>
          <w:p w14:paraId="70C75283"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J</w:t>
            </w:r>
          </w:p>
        </w:tc>
        <w:tc>
          <w:tcPr>
            <w:tcW w:w="2268" w:type="dxa"/>
            <w:shd w:val="clear" w:color="000000" w:fill="FCCCFC"/>
            <w:vAlign w:val="center"/>
            <w:hideMark/>
          </w:tcPr>
          <w:p w14:paraId="29B55790"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Ribosomal protein L24</w:t>
            </w:r>
          </w:p>
        </w:tc>
        <w:tc>
          <w:tcPr>
            <w:tcW w:w="850" w:type="dxa"/>
            <w:shd w:val="clear" w:color="auto" w:fill="auto"/>
            <w:vAlign w:val="center"/>
            <w:hideMark/>
          </w:tcPr>
          <w:p w14:paraId="2CECFF6A"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n/e</w:t>
            </w:r>
          </w:p>
        </w:tc>
        <w:tc>
          <w:tcPr>
            <w:tcW w:w="2552" w:type="dxa"/>
            <w:gridSpan w:val="3"/>
            <w:vMerge/>
            <w:shd w:val="clear" w:color="auto" w:fill="auto"/>
            <w:vAlign w:val="center"/>
          </w:tcPr>
          <w:p w14:paraId="1B0F3FA8"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
        </w:tc>
        <w:tc>
          <w:tcPr>
            <w:tcW w:w="1559" w:type="dxa"/>
            <w:shd w:val="clear" w:color="auto" w:fill="auto"/>
            <w:vAlign w:val="center"/>
            <w:hideMark/>
          </w:tcPr>
          <w:p w14:paraId="3309C1B6"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(64), Mn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(2)</w:t>
            </w:r>
          </w:p>
        </w:tc>
        <w:tc>
          <w:tcPr>
            <w:tcW w:w="709" w:type="dxa"/>
            <w:shd w:val="clear" w:color="auto" w:fill="auto"/>
            <w:noWrap/>
            <w:vAlign w:val="center"/>
            <w:hideMark/>
          </w:tcPr>
          <w:p w14:paraId="18592701"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1955</w:t>
            </w:r>
          </w:p>
        </w:tc>
      </w:tr>
      <w:tr w:rsidR="00070396" w:rsidRPr="000D5AA9" w14:paraId="73DA37BF" w14:textId="77777777" w:rsidTr="003C260A">
        <w:trPr>
          <w:trHeight w:val="300"/>
        </w:trPr>
        <w:tc>
          <w:tcPr>
            <w:tcW w:w="988" w:type="dxa"/>
            <w:shd w:val="clear" w:color="000000" w:fill="FCCCFC"/>
            <w:noWrap/>
            <w:vAlign w:val="center"/>
            <w:hideMark/>
          </w:tcPr>
          <w:p w14:paraId="631A1845"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COG0255</w:t>
            </w:r>
          </w:p>
        </w:tc>
        <w:tc>
          <w:tcPr>
            <w:tcW w:w="567" w:type="dxa"/>
            <w:shd w:val="clear" w:color="000000" w:fill="FCCCFC"/>
            <w:noWrap/>
            <w:vAlign w:val="center"/>
            <w:hideMark/>
          </w:tcPr>
          <w:p w14:paraId="7B2208F9"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J</w:t>
            </w:r>
          </w:p>
        </w:tc>
        <w:tc>
          <w:tcPr>
            <w:tcW w:w="2268" w:type="dxa"/>
            <w:shd w:val="clear" w:color="000000" w:fill="FCCCFC"/>
            <w:vAlign w:val="center"/>
            <w:hideMark/>
          </w:tcPr>
          <w:p w14:paraId="63BF269A"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Ribosomal protein L29</w:t>
            </w:r>
          </w:p>
        </w:tc>
        <w:tc>
          <w:tcPr>
            <w:tcW w:w="850" w:type="dxa"/>
            <w:shd w:val="clear" w:color="auto" w:fill="auto"/>
            <w:vAlign w:val="center"/>
            <w:hideMark/>
          </w:tcPr>
          <w:p w14:paraId="3738BC62"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n/e</w:t>
            </w:r>
          </w:p>
        </w:tc>
        <w:tc>
          <w:tcPr>
            <w:tcW w:w="2552" w:type="dxa"/>
            <w:gridSpan w:val="3"/>
            <w:vMerge/>
            <w:shd w:val="clear" w:color="auto" w:fill="auto"/>
            <w:vAlign w:val="center"/>
          </w:tcPr>
          <w:p w14:paraId="169FDEA9"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
        </w:tc>
        <w:tc>
          <w:tcPr>
            <w:tcW w:w="1559" w:type="dxa"/>
            <w:shd w:val="clear" w:color="auto" w:fill="auto"/>
            <w:vAlign w:val="center"/>
            <w:hideMark/>
          </w:tcPr>
          <w:p w14:paraId="0E2DB1D2"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w:t>
            </w:r>
          </w:p>
        </w:tc>
        <w:tc>
          <w:tcPr>
            <w:tcW w:w="709" w:type="dxa"/>
            <w:shd w:val="clear" w:color="auto" w:fill="auto"/>
            <w:noWrap/>
            <w:vAlign w:val="center"/>
            <w:hideMark/>
          </w:tcPr>
          <w:p w14:paraId="0A0B7027"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1840</w:t>
            </w:r>
          </w:p>
        </w:tc>
      </w:tr>
      <w:tr w:rsidR="00070396" w:rsidRPr="000D5AA9" w14:paraId="27455204" w14:textId="77777777" w:rsidTr="003C260A">
        <w:trPr>
          <w:trHeight w:val="600"/>
        </w:trPr>
        <w:tc>
          <w:tcPr>
            <w:tcW w:w="988" w:type="dxa"/>
            <w:shd w:val="clear" w:color="000000" w:fill="FCCCFC"/>
            <w:noWrap/>
            <w:vAlign w:val="center"/>
            <w:hideMark/>
          </w:tcPr>
          <w:p w14:paraId="15998157"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COG0087</w:t>
            </w:r>
          </w:p>
        </w:tc>
        <w:tc>
          <w:tcPr>
            <w:tcW w:w="567" w:type="dxa"/>
            <w:shd w:val="clear" w:color="000000" w:fill="FCCCFC"/>
            <w:noWrap/>
            <w:vAlign w:val="center"/>
            <w:hideMark/>
          </w:tcPr>
          <w:p w14:paraId="3D03B043"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J</w:t>
            </w:r>
          </w:p>
        </w:tc>
        <w:tc>
          <w:tcPr>
            <w:tcW w:w="2268" w:type="dxa"/>
            <w:shd w:val="clear" w:color="000000" w:fill="FCCCFC"/>
            <w:vAlign w:val="center"/>
            <w:hideMark/>
          </w:tcPr>
          <w:p w14:paraId="518DC305"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Ribosomal protein L3</w:t>
            </w:r>
          </w:p>
        </w:tc>
        <w:tc>
          <w:tcPr>
            <w:tcW w:w="850" w:type="dxa"/>
            <w:shd w:val="clear" w:color="auto" w:fill="auto"/>
            <w:vAlign w:val="center"/>
            <w:hideMark/>
          </w:tcPr>
          <w:p w14:paraId="467F7800"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n/e</w:t>
            </w:r>
          </w:p>
        </w:tc>
        <w:tc>
          <w:tcPr>
            <w:tcW w:w="2552" w:type="dxa"/>
            <w:gridSpan w:val="3"/>
            <w:vMerge/>
            <w:shd w:val="clear" w:color="auto" w:fill="auto"/>
            <w:vAlign w:val="center"/>
          </w:tcPr>
          <w:p w14:paraId="232B6208"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
        </w:tc>
        <w:tc>
          <w:tcPr>
            <w:tcW w:w="1559" w:type="dxa"/>
            <w:shd w:val="clear" w:color="auto" w:fill="auto"/>
            <w:vAlign w:val="center"/>
            <w:hideMark/>
          </w:tcPr>
          <w:p w14:paraId="525C9210"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(78), Mn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(1)</w:t>
            </w:r>
          </w:p>
        </w:tc>
        <w:tc>
          <w:tcPr>
            <w:tcW w:w="709" w:type="dxa"/>
            <w:shd w:val="clear" w:color="auto" w:fill="auto"/>
            <w:noWrap/>
            <w:vAlign w:val="center"/>
            <w:hideMark/>
          </w:tcPr>
          <w:p w14:paraId="445C62C1"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1983</w:t>
            </w:r>
          </w:p>
        </w:tc>
      </w:tr>
      <w:tr w:rsidR="00070396" w:rsidRPr="000D5AA9" w14:paraId="614356AF" w14:textId="77777777" w:rsidTr="003C260A">
        <w:trPr>
          <w:trHeight w:val="900"/>
        </w:trPr>
        <w:tc>
          <w:tcPr>
            <w:tcW w:w="988" w:type="dxa"/>
            <w:shd w:val="clear" w:color="000000" w:fill="FCCCFC"/>
            <w:noWrap/>
            <w:vAlign w:val="center"/>
            <w:hideMark/>
          </w:tcPr>
          <w:p w14:paraId="29683D5E"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COG0088</w:t>
            </w:r>
          </w:p>
        </w:tc>
        <w:tc>
          <w:tcPr>
            <w:tcW w:w="567" w:type="dxa"/>
            <w:shd w:val="clear" w:color="000000" w:fill="FCCCFC"/>
            <w:noWrap/>
            <w:vAlign w:val="center"/>
            <w:hideMark/>
          </w:tcPr>
          <w:p w14:paraId="1F0717CA"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J</w:t>
            </w:r>
          </w:p>
        </w:tc>
        <w:tc>
          <w:tcPr>
            <w:tcW w:w="2268" w:type="dxa"/>
            <w:shd w:val="clear" w:color="000000" w:fill="FCCCFC"/>
            <w:vAlign w:val="center"/>
            <w:hideMark/>
          </w:tcPr>
          <w:p w14:paraId="6E2875A6"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Ribosomal protein L4</w:t>
            </w:r>
          </w:p>
        </w:tc>
        <w:tc>
          <w:tcPr>
            <w:tcW w:w="850" w:type="dxa"/>
            <w:shd w:val="clear" w:color="auto" w:fill="auto"/>
            <w:vAlign w:val="center"/>
            <w:hideMark/>
          </w:tcPr>
          <w:p w14:paraId="21365645"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n/e</w:t>
            </w:r>
          </w:p>
        </w:tc>
        <w:tc>
          <w:tcPr>
            <w:tcW w:w="2552" w:type="dxa"/>
            <w:gridSpan w:val="3"/>
            <w:vMerge/>
            <w:shd w:val="clear" w:color="auto" w:fill="auto"/>
            <w:vAlign w:val="center"/>
          </w:tcPr>
          <w:p w14:paraId="3C985D5F"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
        </w:tc>
        <w:tc>
          <w:tcPr>
            <w:tcW w:w="1559" w:type="dxa"/>
            <w:shd w:val="clear" w:color="auto" w:fill="auto"/>
            <w:vAlign w:val="center"/>
            <w:hideMark/>
          </w:tcPr>
          <w:p w14:paraId="3C42EA37"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Zn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(3), 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(13), Mn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(1)</w:t>
            </w:r>
          </w:p>
        </w:tc>
        <w:tc>
          <w:tcPr>
            <w:tcW w:w="709" w:type="dxa"/>
            <w:shd w:val="clear" w:color="auto" w:fill="auto"/>
            <w:noWrap/>
            <w:vAlign w:val="center"/>
            <w:hideMark/>
          </w:tcPr>
          <w:p w14:paraId="6E201E9D"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1991</w:t>
            </w:r>
          </w:p>
        </w:tc>
      </w:tr>
      <w:tr w:rsidR="00070396" w:rsidRPr="000D5AA9" w14:paraId="5C849E4C" w14:textId="77777777" w:rsidTr="003C260A">
        <w:trPr>
          <w:trHeight w:val="600"/>
        </w:trPr>
        <w:tc>
          <w:tcPr>
            <w:tcW w:w="988" w:type="dxa"/>
            <w:shd w:val="clear" w:color="000000" w:fill="FCCCFC"/>
            <w:noWrap/>
            <w:vAlign w:val="center"/>
            <w:hideMark/>
          </w:tcPr>
          <w:p w14:paraId="6F6155E8"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COG0094</w:t>
            </w:r>
          </w:p>
        </w:tc>
        <w:tc>
          <w:tcPr>
            <w:tcW w:w="567" w:type="dxa"/>
            <w:shd w:val="clear" w:color="000000" w:fill="FCCCFC"/>
            <w:noWrap/>
            <w:vAlign w:val="center"/>
            <w:hideMark/>
          </w:tcPr>
          <w:p w14:paraId="0429996D"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J</w:t>
            </w:r>
          </w:p>
        </w:tc>
        <w:tc>
          <w:tcPr>
            <w:tcW w:w="2268" w:type="dxa"/>
            <w:shd w:val="clear" w:color="000000" w:fill="FCCCFC"/>
            <w:vAlign w:val="center"/>
            <w:hideMark/>
          </w:tcPr>
          <w:p w14:paraId="4AEF8CB1"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Ribosomal protein L5</w:t>
            </w:r>
          </w:p>
        </w:tc>
        <w:tc>
          <w:tcPr>
            <w:tcW w:w="850" w:type="dxa"/>
            <w:shd w:val="clear" w:color="auto" w:fill="auto"/>
            <w:vAlign w:val="center"/>
            <w:hideMark/>
          </w:tcPr>
          <w:p w14:paraId="62F52E93"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n/e</w:t>
            </w:r>
          </w:p>
        </w:tc>
        <w:tc>
          <w:tcPr>
            <w:tcW w:w="2552" w:type="dxa"/>
            <w:gridSpan w:val="3"/>
            <w:vMerge/>
            <w:shd w:val="clear" w:color="auto" w:fill="auto"/>
            <w:vAlign w:val="center"/>
          </w:tcPr>
          <w:p w14:paraId="7308BA28"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
        </w:tc>
        <w:tc>
          <w:tcPr>
            <w:tcW w:w="1559" w:type="dxa"/>
            <w:shd w:val="clear" w:color="auto" w:fill="auto"/>
            <w:vAlign w:val="center"/>
            <w:hideMark/>
          </w:tcPr>
          <w:p w14:paraId="30DA7AEE"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Zn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(3), 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 xml:space="preserve">(3), </w:t>
            </w:r>
          </w:p>
        </w:tc>
        <w:tc>
          <w:tcPr>
            <w:tcW w:w="709" w:type="dxa"/>
            <w:shd w:val="clear" w:color="auto" w:fill="auto"/>
            <w:noWrap/>
            <w:vAlign w:val="center"/>
            <w:hideMark/>
          </w:tcPr>
          <w:p w14:paraId="48AAD39A"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1789</w:t>
            </w:r>
          </w:p>
        </w:tc>
      </w:tr>
      <w:tr w:rsidR="00070396" w:rsidRPr="000D5AA9" w14:paraId="2890A666" w14:textId="77777777" w:rsidTr="003C260A">
        <w:trPr>
          <w:trHeight w:val="300"/>
        </w:trPr>
        <w:tc>
          <w:tcPr>
            <w:tcW w:w="988" w:type="dxa"/>
            <w:shd w:val="clear" w:color="000000" w:fill="FCCCFC"/>
            <w:noWrap/>
            <w:vAlign w:val="center"/>
            <w:hideMark/>
          </w:tcPr>
          <w:p w14:paraId="66B9C444"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lastRenderedPageBreak/>
              <w:t>COG0097</w:t>
            </w:r>
          </w:p>
        </w:tc>
        <w:tc>
          <w:tcPr>
            <w:tcW w:w="567" w:type="dxa"/>
            <w:shd w:val="clear" w:color="000000" w:fill="FCCCFC"/>
            <w:noWrap/>
            <w:vAlign w:val="center"/>
            <w:hideMark/>
          </w:tcPr>
          <w:p w14:paraId="7FAB4BCD"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J</w:t>
            </w:r>
          </w:p>
        </w:tc>
        <w:tc>
          <w:tcPr>
            <w:tcW w:w="2268" w:type="dxa"/>
            <w:shd w:val="clear" w:color="000000" w:fill="FCCCFC"/>
            <w:vAlign w:val="center"/>
            <w:hideMark/>
          </w:tcPr>
          <w:p w14:paraId="6987F546"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Ribosomal protein L6P/L9E</w:t>
            </w:r>
          </w:p>
        </w:tc>
        <w:tc>
          <w:tcPr>
            <w:tcW w:w="850" w:type="dxa"/>
            <w:shd w:val="clear" w:color="auto" w:fill="auto"/>
            <w:vAlign w:val="center"/>
            <w:hideMark/>
          </w:tcPr>
          <w:p w14:paraId="1FD97DBC"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n/e</w:t>
            </w:r>
          </w:p>
        </w:tc>
        <w:tc>
          <w:tcPr>
            <w:tcW w:w="2552" w:type="dxa"/>
            <w:gridSpan w:val="3"/>
            <w:vMerge/>
            <w:shd w:val="clear" w:color="auto" w:fill="auto"/>
            <w:vAlign w:val="center"/>
          </w:tcPr>
          <w:p w14:paraId="75B96013"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
        </w:tc>
        <w:tc>
          <w:tcPr>
            <w:tcW w:w="1559" w:type="dxa"/>
            <w:shd w:val="clear" w:color="auto" w:fill="auto"/>
            <w:vAlign w:val="center"/>
            <w:hideMark/>
          </w:tcPr>
          <w:p w14:paraId="63A79D61"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Zn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 xml:space="preserve">(3), </w:t>
            </w:r>
          </w:p>
        </w:tc>
        <w:tc>
          <w:tcPr>
            <w:tcW w:w="709" w:type="dxa"/>
            <w:shd w:val="clear" w:color="auto" w:fill="auto"/>
            <w:noWrap/>
            <w:vAlign w:val="center"/>
            <w:hideMark/>
          </w:tcPr>
          <w:p w14:paraId="304D8268"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1827</w:t>
            </w:r>
          </w:p>
        </w:tc>
      </w:tr>
      <w:tr w:rsidR="00070396" w:rsidRPr="000D5AA9" w14:paraId="21D0001E" w14:textId="77777777" w:rsidTr="003C260A">
        <w:trPr>
          <w:trHeight w:val="300"/>
        </w:trPr>
        <w:tc>
          <w:tcPr>
            <w:tcW w:w="988" w:type="dxa"/>
            <w:shd w:val="clear" w:color="000000" w:fill="FCCCFC"/>
            <w:noWrap/>
            <w:vAlign w:val="center"/>
            <w:hideMark/>
          </w:tcPr>
          <w:p w14:paraId="504C6FFE"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COG0051</w:t>
            </w:r>
          </w:p>
        </w:tc>
        <w:tc>
          <w:tcPr>
            <w:tcW w:w="567" w:type="dxa"/>
            <w:shd w:val="clear" w:color="000000" w:fill="FCCCFC"/>
            <w:noWrap/>
            <w:vAlign w:val="center"/>
            <w:hideMark/>
          </w:tcPr>
          <w:p w14:paraId="1F71546B"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J</w:t>
            </w:r>
          </w:p>
        </w:tc>
        <w:tc>
          <w:tcPr>
            <w:tcW w:w="2268" w:type="dxa"/>
            <w:shd w:val="clear" w:color="000000" w:fill="FCCCFC"/>
            <w:vAlign w:val="center"/>
            <w:hideMark/>
          </w:tcPr>
          <w:p w14:paraId="59C04AFC"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Ribosomal protein S10</w:t>
            </w:r>
          </w:p>
        </w:tc>
        <w:tc>
          <w:tcPr>
            <w:tcW w:w="850" w:type="dxa"/>
            <w:shd w:val="clear" w:color="auto" w:fill="auto"/>
            <w:vAlign w:val="center"/>
            <w:hideMark/>
          </w:tcPr>
          <w:p w14:paraId="410995A4"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n/e</w:t>
            </w:r>
          </w:p>
        </w:tc>
        <w:tc>
          <w:tcPr>
            <w:tcW w:w="2552" w:type="dxa"/>
            <w:gridSpan w:val="3"/>
            <w:vMerge/>
            <w:shd w:val="clear" w:color="auto" w:fill="auto"/>
            <w:vAlign w:val="center"/>
          </w:tcPr>
          <w:p w14:paraId="27BE843B"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
        </w:tc>
        <w:tc>
          <w:tcPr>
            <w:tcW w:w="1559" w:type="dxa"/>
            <w:shd w:val="clear" w:color="auto" w:fill="auto"/>
            <w:vAlign w:val="center"/>
            <w:hideMark/>
          </w:tcPr>
          <w:p w14:paraId="52E38221"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 xml:space="preserve">(15), </w:t>
            </w:r>
          </w:p>
        </w:tc>
        <w:tc>
          <w:tcPr>
            <w:tcW w:w="709" w:type="dxa"/>
            <w:shd w:val="clear" w:color="auto" w:fill="auto"/>
            <w:noWrap/>
            <w:vAlign w:val="center"/>
            <w:hideMark/>
          </w:tcPr>
          <w:p w14:paraId="7D041CC1"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1783</w:t>
            </w:r>
          </w:p>
        </w:tc>
      </w:tr>
      <w:tr w:rsidR="00070396" w:rsidRPr="000D5AA9" w14:paraId="4C6176BE" w14:textId="77777777" w:rsidTr="003C260A">
        <w:trPr>
          <w:trHeight w:val="600"/>
        </w:trPr>
        <w:tc>
          <w:tcPr>
            <w:tcW w:w="988" w:type="dxa"/>
            <w:shd w:val="clear" w:color="000000" w:fill="FCCCFC"/>
            <w:noWrap/>
            <w:vAlign w:val="center"/>
            <w:hideMark/>
          </w:tcPr>
          <w:p w14:paraId="43A136DF"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COG0100</w:t>
            </w:r>
          </w:p>
        </w:tc>
        <w:tc>
          <w:tcPr>
            <w:tcW w:w="567" w:type="dxa"/>
            <w:shd w:val="clear" w:color="000000" w:fill="FCCCFC"/>
            <w:noWrap/>
            <w:vAlign w:val="center"/>
            <w:hideMark/>
          </w:tcPr>
          <w:p w14:paraId="1AC2D6CA"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J</w:t>
            </w:r>
          </w:p>
        </w:tc>
        <w:tc>
          <w:tcPr>
            <w:tcW w:w="2268" w:type="dxa"/>
            <w:shd w:val="clear" w:color="000000" w:fill="FCCCFC"/>
            <w:vAlign w:val="center"/>
            <w:hideMark/>
          </w:tcPr>
          <w:p w14:paraId="3FB6CBB0"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Ribosomal protein S11</w:t>
            </w:r>
          </w:p>
        </w:tc>
        <w:tc>
          <w:tcPr>
            <w:tcW w:w="850" w:type="dxa"/>
            <w:shd w:val="clear" w:color="auto" w:fill="auto"/>
            <w:vAlign w:val="center"/>
            <w:hideMark/>
          </w:tcPr>
          <w:p w14:paraId="62B103A4"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n/e</w:t>
            </w:r>
          </w:p>
        </w:tc>
        <w:tc>
          <w:tcPr>
            <w:tcW w:w="2552" w:type="dxa"/>
            <w:gridSpan w:val="3"/>
            <w:vMerge/>
            <w:shd w:val="clear" w:color="auto" w:fill="auto"/>
            <w:vAlign w:val="center"/>
          </w:tcPr>
          <w:p w14:paraId="3BE58937"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
        </w:tc>
        <w:tc>
          <w:tcPr>
            <w:tcW w:w="1559" w:type="dxa"/>
            <w:shd w:val="clear" w:color="auto" w:fill="auto"/>
            <w:vAlign w:val="center"/>
            <w:hideMark/>
          </w:tcPr>
          <w:p w14:paraId="6FCDC643"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Zn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(5), 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 xml:space="preserve">(18), </w:t>
            </w:r>
          </w:p>
        </w:tc>
        <w:tc>
          <w:tcPr>
            <w:tcW w:w="709" w:type="dxa"/>
            <w:shd w:val="clear" w:color="auto" w:fill="auto"/>
            <w:noWrap/>
            <w:vAlign w:val="center"/>
            <w:hideMark/>
          </w:tcPr>
          <w:p w14:paraId="443BFCE3"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1905</w:t>
            </w:r>
          </w:p>
        </w:tc>
      </w:tr>
      <w:tr w:rsidR="00070396" w:rsidRPr="000D5AA9" w14:paraId="5C5B7211" w14:textId="77777777" w:rsidTr="003C260A">
        <w:trPr>
          <w:trHeight w:val="600"/>
        </w:trPr>
        <w:tc>
          <w:tcPr>
            <w:tcW w:w="988" w:type="dxa"/>
            <w:shd w:val="clear" w:color="000000" w:fill="FCCCFC"/>
            <w:noWrap/>
            <w:vAlign w:val="center"/>
            <w:hideMark/>
          </w:tcPr>
          <w:p w14:paraId="52152E8A"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COG0048</w:t>
            </w:r>
          </w:p>
        </w:tc>
        <w:tc>
          <w:tcPr>
            <w:tcW w:w="567" w:type="dxa"/>
            <w:shd w:val="clear" w:color="000000" w:fill="FCCCFC"/>
            <w:noWrap/>
            <w:vAlign w:val="center"/>
            <w:hideMark/>
          </w:tcPr>
          <w:p w14:paraId="11A743F8"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J</w:t>
            </w:r>
          </w:p>
        </w:tc>
        <w:tc>
          <w:tcPr>
            <w:tcW w:w="2268" w:type="dxa"/>
            <w:shd w:val="clear" w:color="000000" w:fill="FCCCFC"/>
            <w:vAlign w:val="center"/>
            <w:hideMark/>
          </w:tcPr>
          <w:p w14:paraId="58E740C8"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Ribosomal protein S12</w:t>
            </w:r>
          </w:p>
        </w:tc>
        <w:tc>
          <w:tcPr>
            <w:tcW w:w="850" w:type="dxa"/>
            <w:shd w:val="clear" w:color="auto" w:fill="auto"/>
            <w:vAlign w:val="center"/>
            <w:hideMark/>
          </w:tcPr>
          <w:p w14:paraId="3AAD21A2"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n/e</w:t>
            </w:r>
          </w:p>
        </w:tc>
        <w:tc>
          <w:tcPr>
            <w:tcW w:w="2552" w:type="dxa"/>
            <w:gridSpan w:val="3"/>
            <w:vMerge/>
            <w:shd w:val="clear" w:color="auto" w:fill="auto"/>
            <w:vAlign w:val="center"/>
          </w:tcPr>
          <w:p w14:paraId="1EF009B0"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
        </w:tc>
        <w:tc>
          <w:tcPr>
            <w:tcW w:w="1559" w:type="dxa"/>
            <w:shd w:val="clear" w:color="auto" w:fill="auto"/>
            <w:vAlign w:val="center"/>
            <w:hideMark/>
          </w:tcPr>
          <w:p w14:paraId="79B06380"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Zn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(2), 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 xml:space="preserve">(21), </w:t>
            </w:r>
          </w:p>
        </w:tc>
        <w:tc>
          <w:tcPr>
            <w:tcW w:w="709" w:type="dxa"/>
            <w:shd w:val="clear" w:color="auto" w:fill="auto"/>
            <w:noWrap/>
            <w:vAlign w:val="center"/>
            <w:hideMark/>
          </w:tcPr>
          <w:p w14:paraId="7EE61909"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1930</w:t>
            </w:r>
          </w:p>
        </w:tc>
      </w:tr>
      <w:tr w:rsidR="00070396" w:rsidRPr="000D5AA9" w14:paraId="02966382" w14:textId="77777777" w:rsidTr="003C260A">
        <w:trPr>
          <w:trHeight w:val="600"/>
        </w:trPr>
        <w:tc>
          <w:tcPr>
            <w:tcW w:w="988" w:type="dxa"/>
            <w:shd w:val="clear" w:color="000000" w:fill="FCCCFC"/>
            <w:noWrap/>
            <w:vAlign w:val="center"/>
            <w:hideMark/>
          </w:tcPr>
          <w:p w14:paraId="3B33E37F"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COG0099</w:t>
            </w:r>
          </w:p>
        </w:tc>
        <w:tc>
          <w:tcPr>
            <w:tcW w:w="567" w:type="dxa"/>
            <w:shd w:val="clear" w:color="000000" w:fill="FCCCFC"/>
            <w:noWrap/>
            <w:vAlign w:val="center"/>
            <w:hideMark/>
          </w:tcPr>
          <w:p w14:paraId="50AB5980"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J</w:t>
            </w:r>
          </w:p>
        </w:tc>
        <w:tc>
          <w:tcPr>
            <w:tcW w:w="2268" w:type="dxa"/>
            <w:shd w:val="clear" w:color="000000" w:fill="FCCCFC"/>
            <w:vAlign w:val="center"/>
            <w:hideMark/>
          </w:tcPr>
          <w:p w14:paraId="58955F96"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Ribosomal protein S13</w:t>
            </w:r>
          </w:p>
        </w:tc>
        <w:tc>
          <w:tcPr>
            <w:tcW w:w="850" w:type="dxa"/>
            <w:shd w:val="clear" w:color="auto" w:fill="auto"/>
            <w:vAlign w:val="center"/>
            <w:hideMark/>
          </w:tcPr>
          <w:p w14:paraId="7580E065"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n/e</w:t>
            </w:r>
          </w:p>
        </w:tc>
        <w:tc>
          <w:tcPr>
            <w:tcW w:w="2552" w:type="dxa"/>
            <w:gridSpan w:val="3"/>
            <w:vMerge/>
            <w:shd w:val="clear" w:color="auto" w:fill="auto"/>
            <w:vAlign w:val="center"/>
          </w:tcPr>
          <w:p w14:paraId="6C2D79E6"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
        </w:tc>
        <w:tc>
          <w:tcPr>
            <w:tcW w:w="1559" w:type="dxa"/>
            <w:shd w:val="clear" w:color="auto" w:fill="auto"/>
            <w:vAlign w:val="center"/>
            <w:hideMark/>
          </w:tcPr>
          <w:p w14:paraId="27AA6C76"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Zn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(1), 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 xml:space="preserve">(14), </w:t>
            </w:r>
          </w:p>
        </w:tc>
        <w:tc>
          <w:tcPr>
            <w:tcW w:w="709" w:type="dxa"/>
            <w:shd w:val="clear" w:color="auto" w:fill="auto"/>
            <w:noWrap/>
            <w:vAlign w:val="center"/>
            <w:hideMark/>
          </w:tcPr>
          <w:p w14:paraId="500FA0BD"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1817</w:t>
            </w:r>
          </w:p>
        </w:tc>
      </w:tr>
      <w:tr w:rsidR="00070396" w:rsidRPr="000D5AA9" w14:paraId="01A6B124" w14:textId="77777777" w:rsidTr="003C260A">
        <w:trPr>
          <w:trHeight w:val="600"/>
        </w:trPr>
        <w:tc>
          <w:tcPr>
            <w:tcW w:w="988" w:type="dxa"/>
            <w:shd w:val="clear" w:color="000000" w:fill="FCCCFC"/>
            <w:noWrap/>
            <w:vAlign w:val="center"/>
            <w:hideMark/>
          </w:tcPr>
          <w:p w14:paraId="5E741478"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COG0199</w:t>
            </w:r>
          </w:p>
        </w:tc>
        <w:tc>
          <w:tcPr>
            <w:tcW w:w="567" w:type="dxa"/>
            <w:shd w:val="clear" w:color="000000" w:fill="FCCCFC"/>
            <w:noWrap/>
            <w:vAlign w:val="center"/>
            <w:hideMark/>
          </w:tcPr>
          <w:p w14:paraId="264219D0"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J</w:t>
            </w:r>
          </w:p>
        </w:tc>
        <w:tc>
          <w:tcPr>
            <w:tcW w:w="2268" w:type="dxa"/>
            <w:shd w:val="clear" w:color="000000" w:fill="FCCCFC"/>
            <w:vAlign w:val="center"/>
            <w:hideMark/>
          </w:tcPr>
          <w:p w14:paraId="50E4FF5A"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Ribosomal protein S14</w:t>
            </w:r>
          </w:p>
        </w:tc>
        <w:tc>
          <w:tcPr>
            <w:tcW w:w="850" w:type="dxa"/>
            <w:shd w:val="clear" w:color="auto" w:fill="auto"/>
            <w:vAlign w:val="center"/>
            <w:hideMark/>
          </w:tcPr>
          <w:p w14:paraId="7C2501C6"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n/e</w:t>
            </w:r>
          </w:p>
        </w:tc>
        <w:tc>
          <w:tcPr>
            <w:tcW w:w="2552" w:type="dxa"/>
            <w:gridSpan w:val="3"/>
            <w:vMerge/>
            <w:shd w:val="clear" w:color="auto" w:fill="auto"/>
            <w:vAlign w:val="center"/>
          </w:tcPr>
          <w:p w14:paraId="32C20037"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
        </w:tc>
        <w:tc>
          <w:tcPr>
            <w:tcW w:w="1559" w:type="dxa"/>
            <w:shd w:val="clear" w:color="auto" w:fill="auto"/>
            <w:vAlign w:val="center"/>
            <w:hideMark/>
          </w:tcPr>
          <w:p w14:paraId="578F1E69"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Zn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(126), 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 xml:space="preserve">(45), </w:t>
            </w:r>
          </w:p>
        </w:tc>
        <w:tc>
          <w:tcPr>
            <w:tcW w:w="709" w:type="dxa"/>
            <w:shd w:val="clear" w:color="auto" w:fill="auto"/>
            <w:noWrap/>
            <w:vAlign w:val="center"/>
            <w:hideMark/>
          </w:tcPr>
          <w:p w14:paraId="288E9995"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1362</w:t>
            </w:r>
          </w:p>
        </w:tc>
      </w:tr>
      <w:tr w:rsidR="00070396" w:rsidRPr="000D5AA9" w14:paraId="2C318102" w14:textId="77777777" w:rsidTr="003C260A">
        <w:trPr>
          <w:trHeight w:val="600"/>
        </w:trPr>
        <w:tc>
          <w:tcPr>
            <w:tcW w:w="988" w:type="dxa"/>
            <w:shd w:val="clear" w:color="000000" w:fill="FCCCFC"/>
            <w:noWrap/>
            <w:vAlign w:val="center"/>
            <w:hideMark/>
          </w:tcPr>
          <w:p w14:paraId="72E6548B"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COG0184</w:t>
            </w:r>
          </w:p>
        </w:tc>
        <w:tc>
          <w:tcPr>
            <w:tcW w:w="567" w:type="dxa"/>
            <w:shd w:val="clear" w:color="000000" w:fill="FCCCFC"/>
            <w:noWrap/>
            <w:vAlign w:val="center"/>
            <w:hideMark/>
          </w:tcPr>
          <w:p w14:paraId="0946479F"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J</w:t>
            </w:r>
          </w:p>
        </w:tc>
        <w:tc>
          <w:tcPr>
            <w:tcW w:w="2268" w:type="dxa"/>
            <w:shd w:val="clear" w:color="000000" w:fill="FCCCFC"/>
            <w:vAlign w:val="center"/>
            <w:hideMark/>
          </w:tcPr>
          <w:p w14:paraId="683645CC"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Ribosomal protein S15P/S13E</w:t>
            </w:r>
          </w:p>
        </w:tc>
        <w:tc>
          <w:tcPr>
            <w:tcW w:w="850" w:type="dxa"/>
            <w:shd w:val="clear" w:color="auto" w:fill="auto"/>
            <w:vAlign w:val="center"/>
            <w:hideMark/>
          </w:tcPr>
          <w:p w14:paraId="0520954E"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n/e</w:t>
            </w:r>
          </w:p>
        </w:tc>
        <w:tc>
          <w:tcPr>
            <w:tcW w:w="2552" w:type="dxa"/>
            <w:gridSpan w:val="3"/>
            <w:vMerge/>
            <w:shd w:val="clear" w:color="auto" w:fill="auto"/>
            <w:vAlign w:val="center"/>
          </w:tcPr>
          <w:p w14:paraId="4E0C7DEB"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
        </w:tc>
        <w:tc>
          <w:tcPr>
            <w:tcW w:w="1559" w:type="dxa"/>
            <w:shd w:val="clear" w:color="auto" w:fill="auto"/>
            <w:vAlign w:val="center"/>
            <w:hideMark/>
          </w:tcPr>
          <w:p w14:paraId="50477D22"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Zn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(1), 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(9)</w:t>
            </w:r>
          </w:p>
        </w:tc>
        <w:tc>
          <w:tcPr>
            <w:tcW w:w="709" w:type="dxa"/>
            <w:shd w:val="clear" w:color="auto" w:fill="auto"/>
            <w:noWrap/>
            <w:vAlign w:val="center"/>
            <w:hideMark/>
          </w:tcPr>
          <w:p w14:paraId="6198563E"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1879</w:t>
            </w:r>
          </w:p>
        </w:tc>
      </w:tr>
      <w:tr w:rsidR="00070396" w:rsidRPr="000D5AA9" w14:paraId="3C06D2B6" w14:textId="77777777" w:rsidTr="003C260A">
        <w:trPr>
          <w:trHeight w:val="600"/>
        </w:trPr>
        <w:tc>
          <w:tcPr>
            <w:tcW w:w="988" w:type="dxa"/>
            <w:shd w:val="clear" w:color="000000" w:fill="FCCCFC"/>
            <w:noWrap/>
            <w:vAlign w:val="center"/>
            <w:hideMark/>
          </w:tcPr>
          <w:p w14:paraId="022F0691"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COG0186</w:t>
            </w:r>
          </w:p>
        </w:tc>
        <w:tc>
          <w:tcPr>
            <w:tcW w:w="567" w:type="dxa"/>
            <w:shd w:val="clear" w:color="000000" w:fill="FCCCFC"/>
            <w:noWrap/>
            <w:vAlign w:val="center"/>
            <w:hideMark/>
          </w:tcPr>
          <w:p w14:paraId="611B9E2C"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J</w:t>
            </w:r>
          </w:p>
        </w:tc>
        <w:tc>
          <w:tcPr>
            <w:tcW w:w="2268" w:type="dxa"/>
            <w:shd w:val="clear" w:color="000000" w:fill="FCCCFC"/>
            <w:vAlign w:val="center"/>
            <w:hideMark/>
          </w:tcPr>
          <w:p w14:paraId="7B8FF259"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Ribosomal protein S17</w:t>
            </w:r>
          </w:p>
        </w:tc>
        <w:tc>
          <w:tcPr>
            <w:tcW w:w="850" w:type="dxa"/>
            <w:shd w:val="clear" w:color="auto" w:fill="auto"/>
            <w:vAlign w:val="center"/>
            <w:hideMark/>
          </w:tcPr>
          <w:p w14:paraId="5C51348B"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n/e</w:t>
            </w:r>
          </w:p>
        </w:tc>
        <w:tc>
          <w:tcPr>
            <w:tcW w:w="2552" w:type="dxa"/>
            <w:gridSpan w:val="3"/>
            <w:vMerge/>
            <w:shd w:val="clear" w:color="auto" w:fill="auto"/>
            <w:vAlign w:val="center"/>
          </w:tcPr>
          <w:p w14:paraId="3259AE36"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
        </w:tc>
        <w:tc>
          <w:tcPr>
            <w:tcW w:w="1559" w:type="dxa"/>
            <w:shd w:val="clear" w:color="auto" w:fill="auto"/>
            <w:vAlign w:val="center"/>
            <w:hideMark/>
          </w:tcPr>
          <w:p w14:paraId="357D0ECE"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Zn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(7), 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(16)</w:t>
            </w:r>
          </w:p>
        </w:tc>
        <w:tc>
          <w:tcPr>
            <w:tcW w:w="709" w:type="dxa"/>
            <w:shd w:val="clear" w:color="auto" w:fill="auto"/>
            <w:noWrap/>
            <w:vAlign w:val="center"/>
            <w:hideMark/>
          </w:tcPr>
          <w:p w14:paraId="19ADCFBA"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1917</w:t>
            </w:r>
          </w:p>
        </w:tc>
      </w:tr>
      <w:tr w:rsidR="00070396" w:rsidRPr="000D5AA9" w14:paraId="59B3AB9E" w14:textId="77777777" w:rsidTr="003C260A">
        <w:trPr>
          <w:trHeight w:val="300"/>
        </w:trPr>
        <w:tc>
          <w:tcPr>
            <w:tcW w:w="988" w:type="dxa"/>
            <w:shd w:val="clear" w:color="000000" w:fill="FCCCFC"/>
            <w:noWrap/>
            <w:vAlign w:val="center"/>
            <w:hideMark/>
          </w:tcPr>
          <w:p w14:paraId="6CCE562C"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COG0185</w:t>
            </w:r>
          </w:p>
        </w:tc>
        <w:tc>
          <w:tcPr>
            <w:tcW w:w="567" w:type="dxa"/>
            <w:shd w:val="clear" w:color="000000" w:fill="FCCCFC"/>
            <w:noWrap/>
            <w:vAlign w:val="center"/>
            <w:hideMark/>
          </w:tcPr>
          <w:p w14:paraId="42CCCFD1"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J</w:t>
            </w:r>
          </w:p>
        </w:tc>
        <w:tc>
          <w:tcPr>
            <w:tcW w:w="2268" w:type="dxa"/>
            <w:shd w:val="clear" w:color="000000" w:fill="FCCCFC"/>
            <w:vAlign w:val="center"/>
            <w:hideMark/>
          </w:tcPr>
          <w:p w14:paraId="464D6C40"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Ribosomal protein S19</w:t>
            </w:r>
          </w:p>
        </w:tc>
        <w:tc>
          <w:tcPr>
            <w:tcW w:w="850" w:type="dxa"/>
            <w:shd w:val="clear" w:color="auto" w:fill="auto"/>
            <w:vAlign w:val="center"/>
            <w:hideMark/>
          </w:tcPr>
          <w:p w14:paraId="233EBF99"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n/e</w:t>
            </w:r>
          </w:p>
        </w:tc>
        <w:tc>
          <w:tcPr>
            <w:tcW w:w="2552" w:type="dxa"/>
            <w:gridSpan w:val="3"/>
            <w:vMerge/>
            <w:shd w:val="clear" w:color="auto" w:fill="auto"/>
            <w:vAlign w:val="center"/>
          </w:tcPr>
          <w:p w14:paraId="39491D16"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
        </w:tc>
        <w:tc>
          <w:tcPr>
            <w:tcW w:w="1559" w:type="dxa"/>
            <w:shd w:val="clear" w:color="auto" w:fill="auto"/>
            <w:vAlign w:val="center"/>
            <w:hideMark/>
          </w:tcPr>
          <w:p w14:paraId="44ED99ED"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(8)</w:t>
            </w:r>
          </w:p>
        </w:tc>
        <w:tc>
          <w:tcPr>
            <w:tcW w:w="709" w:type="dxa"/>
            <w:shd w:val="clear" w:color="auto" w:fill="auto"/>
            <w:noWrap/>
            <w:vAlign w:val="center"/>
            <w:hideMark/>
          </w:tcPr>
          <w:p w14:paraId="6A36F721"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1795</w:t>
            </w:r>
          </w:p>
        </w:tc>
      </w:tr>
      <w:tr w:rsidR="00070396" w:rsidRPr="000D5AA9" w14:paraId="05DC9861" w14:textId="77777777" w:rsidTr="003C260A">
        <w:trPr>
          <w:trHeight w:val="600"/>
        </w:trPr>
        <w:tc>
          <w:tcPr>
            <w:tcW w:w="988" w:type="dxa"/>
            <w:shd w:val="clear" w:color="000000" w:fill="FCCCFC"/>
            <w:noWrap/>
            <w:vAlign w:val="center"/>
            <w:hideMark/>
          </w:tcPr>
          <w:p w14:paraId="5CCBA530"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COG0052</w:t>
            </w:r>
          </w:p>
        </w:tc>
        <w:tc>
          <w:tcPr>
            <w:tcW w:w="567" w:type="dxa"/>
            <w:shd w:val="clear" w:color="000000" w:fill="FCCCFC"/>
            <w:noWrap/>
            <w:vAlign w:val="center"/>
            <w:hideMark/>
          </w:tcPr>
          <w:p w14:paraId="0B8D05A5"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J</w:t>
            </w:r>
          </w:p>
        </w:tc>
        <w:tc>
          <w:tcPr>
            <w:tcW w:w="2268" w:type="dxa"/>
            <w:shd w:val="clear" w:color="000000" w:fill="FCCCFC"/>
            <w:vAlign w:val="center"/>
            <w:hideMark/>
          </w:tcPr>
          <w:p w14:paraId="3C1E514D"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Ribosomal protein S2</w:t>
            </w:r>
          </w:p>
        </w:tc>
        <w:tc>
          <w:tcPr>
            <w:tcW w:w="850" w:type="dxa"/>
            <w:shd w:val="clear" w:color="auto" w:fill="auto"/>
            <w:vAlign w:val="center"/>
            <w:hideMark/>
          </w:tcPr>
          <w:p w14:paraId="7221BFF3"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n/e</w:t>
            </w:r>
          </w:p>
        </w:tc>
        <w:tc>
          <w:tcPr>
            <w:tcW w:w="2552" w:type="dxa"/>
            <w:gridSpan w:val="3"/>
            <w:vMerge/>
            <w:shd w:val="clear" w:color="auto" w:fill="auto"/>
            <w:vAlign w:val="center"/>
          </w:tcPr>
          <w:p w14:paraId="13CDCA56"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
        </w:tc>
        <w:tc>
          <w:tcPr>
            <w:tcW w:w="1559" w:type="dxa"/>
            <w:shd w:val="clear" w:color="auto" w:fill="auto"/>
            <w:vAlign w:val="center"/>
            <w:hideMark/>
          </w:tcPr>
          <w:p w14:paraId="58D7FEDC"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Zn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(17), 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(75)</w:t>
            </w:r>
          </w:p>
        </w:tc>
        <w:tc>
          <w:tcPr>
            <w:tcW w:w="709" w:type="dxa"/>
            <w:shd w:val="clear" w:color="auto" w:fill="auto"/>
            <w:noWrap/>
            <w:vAlign w:val="center"/>
            <w:hideMark/>
          </w:tcPr>
          <w:p w14:paraId="715931E8"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1829</w:t>
            </w:r>
          </w:p>
        </w:tc>
      </w:tr>
      <w:tr w:rsidR="00070396" w:rsidRPr="000D5AA9" w14:paraId="6DDDAB8B" w14:textId="77777777" w:rsidTr="003C260A">
        <w:trPr>
          <w:trHeight w:val="600"/>
        </w:trPr>
        <w:tc>
          <w:tcPr>
            <w:tcW w:w="988" w:type="dxa"/>
            <w:shd w:val="clear" w:color="000000" w:fill="FCCCFC"/>
            <w:noWrap/>
            <w:vAlign w:val="center"/>
            <w:hideMark/>
          </w:tcPr>
          <w:p w14:paraId="7ACE87E4"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COG0092</w:t>
            </w:r>
          </w:p>
        </w:tc>
        <w:tc>
          <w:tcPr>
            <w:tcW w:w="567" w:type="dxa"/>
            <w:shd w:val="clear" w:color="000000" w:fill="FCCCFC"/>
            <w:noWrap/>
            <w:vAlign w:val="center"/>
            <w:hideMark/>
          </w:tcPr>
          <w:p w14:paraId="6040410B"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J</w:t>
            </w:r>
          </w:p>
        </w:tc>
        <w:tc>
          <w:tcPr>
            <w:tcW w:w="2268" w:type="dxa"/>
            <w:shd w:val="clear" w:color="000000" w:fill="FCCCFC"/>
            <w:vAlign w:val="center"/>
            <w:hideMark/>
          </w:tcPr>
          <w:p w14:paraId="1C0C2FB8"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Ribosomal protein S3</w:t>
            </w:r>
          </w:p>
        </w:tc>
        <w:tc>
          <w:tcPr>
            <w:tcW w:w="850" w:type="dxa"/>
            <w:shd w:val="clear" w:color="auto" w:fill="auto"/>
            <w:vAlign w:val="center"/>
            <w:hideMark/>
          </w:tcPr>
          <w:p w14:paraId="1A8F6ED4"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4.2.99.18</w:t>
            </w:r>
          </w:p>
        </w:tc>
        <w:tc>
          <w:tcPr>
            <w:tcW w:w="2552" w:type="dxa"/>
            <w:gridSpan w:val="3"/>
            <w:vMerge/>
            <w:shd w:val="clear" w:color="auto" w:fill="auto"/>
            <w:vAlign w:val="center"/>
          </w:tcPr>
          <w:p w14:paraId="0B9B6B59"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
        </w:tc>
        <w:tc>
          <w:tcPr>
            <w:tcW w:w="1559" w:type="dxa"/>
            <w:shd w:val="clear" w:color="auto" w:fill="auto"/>
            <w:vAlign w:val="center"/>
            <w:hideMark/>
          </w:tcPr>
          <w:p w14:paraId="6471EEE0"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(23)</w:t>
            </w:r>
          </w:p>
        </w:tc>
        <w:tc>
          <w:tcPr>
            <w:tcW w:w="709" w:type="dxa"/>
            <w:shd w:val="clear" w:color="auto" w:fill="auto"/>
            <w:noWrap/>
            <w:vAlign w:val="center"/>
            <w:hideMark/>
          </w:tcPr>
          <w:p w14:paraId="01E5F466"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1764</w:t>
            </w:r>
          </w:p>
        </w:tc>
      </w:tr>
      <w:tr w:rsidR="00070396" w:rsidRPr="000D5AA9" w14:paraId="336BD7CD" w14:textId="77777777" w:rsidTr="003C260A">
        <w:trPr>
          <w:trHeight w:val="600"/>
        </w:trPr>
        <w:tc>
          <w:tcPr>
            <w:tcW w:w="988" w:type="dxa"/>
            <w:shd w:val="clear" w:color="000000" w:fill="FCCCFC"/>
            <w:noWrap/>
            <w:vAlign w:val="center"/>
            <w:hideMark/>
          </w:tcPr>
          <w:p w14:paraId="6C0AE011"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COG0098</w:t>
            </w:r>
          </w:p>
        </w:tc>
        <w:tc>
          <w:tcPr>
            <w:tcW w:w="567" w:type="dxa"/>
            <w:shd w:val="clear" w:color="000000" w:fill="FCCCFC"/>
            <w:noWrap/>
            <w:vAlign w:val="center"/>
            <w:hideMark/>
          </w:tcPr>
          <w:p w14:paraId="7842E495"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J</w:t>
            </w:r>
          </w:p>
        </w:tc>
        <w:tc>
          <w:tcPr>
            <w:tcW w:w="2268" w:type="dxa"/>
            <w:shd w:val="clear" w:color="000000" w:fill="FCCCFC"/>
            <w:vAlign w:val="center"/>
            <w:hideMark/>
          </w:tcPr>
          <w:p w14:paraId="39482470"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Ribosomal protein S5</w:t>
            </w:r>
          </w:p>
        </w:tc>
        <w:tc>
          <w:tcPr>
            <w:tcW w:w="850" w:type="dxa"/>
            <w:shd w:val="clear" w:color="auto" w:fill="auto"/>
            <w:vAlign w:val="center"/>
            <w:hideMark/>
          </w:tcPr>
          <w:p w14:paraId="1FAA9D5A"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n/e</w:t>
            </w:r>
          </w:p>
        </w:tc>
        <w:tc>
          <w:tcPr>
            <w:tcW w:w="2552" w:type="dxa"/>
            <w:gridSpan w:val="3"/>
            <w:vMerge/>
            <w:shd w:val="clear" w:color="auto" w:fill="auto"/>
            <w:vAlign w:val="center"/>
          </w:tcPr>
          <w:p w14:paraId="6F63562A"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
        </w:tc>
        <w:tc>
          <w:tcPr>
            <w:tcW w:w="1559" w:type="dxa"/>
            <w:shd w:val="clear" w:color="auto" w:fill="auto"/>
            <w:vAlign w:val="center"/>
            <w:hideMark/>
          </w:tcPr>
          <w:p w14:paraId="50ED8C9B"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Zn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(7), 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(98)</w:t>
            </w:r>
          </w:p>
        </w:tc>
        <w:tc>
          <w:tcPr>
            <w:tcW w:w="709" w:type="dxa"/>
            <w:shd w:val="clear" w:color="auto" w:fill="auto"/>
            <w:noWrap/>
            <w:vAlign w:val="center"/>
            <w:hideMark/>
          </w:tcPr>
          <w:p w14:paraId="4438002F"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1885</w:t>
            </w:r>
          </w:p>
        </w:tc>
      </w:tr>
      <w:tr w:rsidR="00070396" w:rsidRPr="000D5AA9" w14:paraId="002A7EDD" w14:textId="77777777" w:rsidTr="003C260A">
        <w:trPr>
          <w:trHeight w:val="600"/>
        </w:trPr>
        <w:tc>
          <w:tcPr>
            <w:tcW w:w="988" w:type="dxa"/>
            <w:shd w:val="clear" w:color="000000" w:fill="FCCCFC"/>
            <w:noWrap/>
            <w:vAlign w:val="center"/>
            <w:hideMark/>
          </w:tcPr>
          <w:p w14:paraId="4B42AD50"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COG0049</w:t>
            </w:r>
          </w:p>
        </w:tc>
        <w:tc>
          <w:tcPr>
            <w:tcW w:w="567" w:type="dxa"/>
            <w:shd w:val="clear" w:color="000000" w:fill="FCCCFC"/>
            <w:noWrap/>
            <w:vAlign w:val="center"/>
            <w:hideMark/>
          </w:tcPr>
          <w:p w14:paraId="57FFA7BC"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J</w:t>
            </w:r>
          </w:p>
        </w:tc>
        <w:tc>
          <w:tcPr>
            <w:tcW w:w="2268" w:type="dxa"/>
            <w:shd w:val="clear" w:color="000000" w:fill="FCCCFC"/>
            <w:vAlign w:val="center"/>
            <w:hideMark/>
          </w:tcPr>
          <w:p w14:paraId="05D2B0B1"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Ribosomal protein S7</w:t>
            </w:r>
          </w:p>
        </w:tc>
        <w:tc>
          <w:tcPr>
            <w:tcW w:w="850" w:type="dxa"/>
            <w:shd w:val="clear" w:color="auto" w:fill="auto"/>
            <w:vAlign w:val="center"/>
            <w:hideMark/>
          </w:tcPr>
          <w:p w14:paraId="7ED11E29"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n/e</w:t>
            </w:r>
          </w:p>
        </w:tc>
        <w:tc>
          <w:tcPr>
            <w:tcW w:w="2552" w:type="dxa"/>
            <w:gridSpan w:val="3"/>
            <w:vMerge/>
            <w:shd w:val="clear" w:color="auto" w:fill="auto"/>
            <w:vAlign w:val="center"/>
          </w:tcPr>
          <w:p w14:paraId="377EFD03"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
        </w:tc>
        <w:tc>
          <w:tcPr>
            <w:tcW w:w="1559" w:type="dxa"/>
            <w:shd w:val="clear" w:color="auto" w:fill="auto"/>
            <w:vAlign w:val="center"/>
            <w:hideMark/>
          </w:tcPr>
          <w:p w14:paraId="1DBD2825"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Zn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(9), 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(12)</w:t>
            </w:r>
          </w:p>
        </w:tc>
        <w:tc>
          <w:tcPr>
            <w:tcW w:w="709" w:type="dxa"/>
            <w:shd w:val="clear" w:color="auto" w:fill="auto"/>
            <w:noWrap/>
            <w:vAlign w:val="center"/>
            <w:hideMark/>
          </w:tcPr>
          <w:p w14:paraId="7CB9D4ED"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1899</w:t>
            </w:r>
          </w:p>
        </w:tc>
      </w:tr>
      <w:tr w:rsidR="00070396" w:rsidRPr="000D5AA9" w14:paraId="3B993549" w14:textId="77777777" w:rsidTr="003C260A">
        <w:trPr>
          <w:trHeight w:val="600"/>
        </w:trPr>
        <w:tc>
          <w:tcPr>
            <w:tcW w:w="988" w:type="dxa"/>
            <w:shd w:val="clear" w:color="000000" w:fill="FCCCFC"/>
            <w:noWrap/>
            <w:vAlign w:val="center"/>
            <w:hideMark/>
          </w:tcPr>
          <w:p w14:paraId="79519403"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COG0096</w:t>
            </w:r>
          </w:p>
        </w:tc>
        <w:tc>
          <w:tcPr>
            <w:tcW w:w="567" w:type="dxa"/>
            <w:shd w:val="clear" w:color="000000" w:fill="FCCCFC"/>
            <w:noWrap/>
            <w:vAlign w:val="center"/>
            <w:hideMark/>
          </w:tcPr>
          <w:p w14:paraId="49A82BFB"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J</w:t>
            </w:r>
          </w:p>
        </w:tc>
        <w:tc>
          <w:tcPr>
            <w:tcW w:w="2268" w:type="dxa"/>
            <w:shd w:val="clear" w:color="000000" w:fill="FCCCFC"/>
            <w:vAlign w:val="center"/>
            <w:hideMark/>
          </w:tcPr>
          <w:p w14:paraId="53AC0BD5"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Ribosomal protein S8</w:t>
            </w:r>
          </w:p>
        </w:tc>
        <w:tc>
          <w:tcPr>
            <w:tcW w:w="850" w:type="dxa"/>
            <w:shd w:val="clear" w:color="auto" w:fill="auto"/>
            <w:vAlign w:val="center"/>
            <w:hideMark/>
          </w:tcPr>
          <w:p w14:paraId="0A4EC772"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n/e</w:t>
            </w:r>
          </w:p>
        </w:tc>
        <w:tc>
          <w:tcPr>
            <w:tcW w:w="2552" w:type="dxa"/>
            <w:gridSpan w:val="3"/>
            <w:vMerge/>
            <w:shd w:val="clear" w:color="auto" w:fill="auto"/>
            <w:vAlign w:val="center"/>
          </w:tcPr>
          <w:p w14:paraId="0B460475"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
        </w:tc>
        <w:tc>
          <w:tcPr>
            <w:tcW w:w="1559" w:type="dxa"/>
            <w:shd w:val="clear" w:color="auto" w:fill="auto"/>
            <w:vAlign w:val="center"/>
            <w:hideMark/>
          </w:tcPr>
          <w:p w14:paraId="1825BE25"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Zn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(3), 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(29)</w:t>
            </w:r>
          </w:p>
        </w:tc>
        <w:tc>
          <w:tcPr>
            <w:tcW w:w="709" w:type="dxa"/>
            <w:shd w:val="clear" w:color="auto" w:fill="auto"/>
            <w:noWrap/>
            <w:vAlign w:val="center"/>
            <w:hideMark/>
          </w:tcPr>
          <w:p w14:paraId="7AFC4969"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1842</w:t>
            </w:r>
          </w:p>
        </w:tc>
      </w:tr>
      <w:tr w:rsidR="00070396" w:rsidRPr="000D5AA9" w14:paraId="7A49995D" w14:textId="77777777" w:rsidTr="003C260A">
        <w:trPr>
          <w:trHeight w:val="300"/>
        </w:trPr>
        <w:tc>
          <w:tcPr>
            <w:tcW w:w="988" w:type="dxa"/>
            <w:shd w:val="clear" w:color="000000" w:fill="FCCCFC"/>
            <w:noWrap/>
            <w:vAlign w:val="center"/>
            <w:hideMark/>
          </w:tcPr>
          <w:p w14:paraId="7F9DF9F9"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COG0103</w:t>
            </w:r>
          </w:p>
        </w:tc>
        <w:tc>
          <w:tcPr>
            <w:tcW w:w="567" w:type="dxa"/>
            <w:shd w:val="clear" w:color="000000" w:fill="FCCCFC"/>
            <w:noWrap/>
            <w:vAlign w:val="center"/>
            <w:hideMark/>
          </w:tcPr>
          <w:p w14:paraId="6A8BB818"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J</w:t>
            </w:r>
          </w:p>
        </w:tc>
        <w:tc>
          <w:tcPr>
            <w:tcW w:w="2268" w:type="dxa"/>
            <w:shd w:val="clear" w:color="000000" w:fill="FCCCFC"/>
            <w:vAlign w:val="center"/>
            <w:hideMark/>
          </w:tcPr>
          <w:p w14:paraId="0D226DA1"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Ribosomal protein S9</w:t>
            </w:r>
          </w:p>
        </w:tc>
        <w:tc>
          <w:tcPr>
            <w:tcW w:w="850" w:type="dxa"/>
            <w:shd w:val="clear" w:color="auto" w:fill="auto"/>
            <w:vAlign w:val="center"/>
            <w:hideMark/>
          </w:tcPr>
          <w:p w14:paraId="7CD46518"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n/e</w:t>
            </w:r>
          </w:p>
        </w:tc>
        <w:tc>
          <w:tcPr>
            <w:tcW w:w="2552" w:type="dxa"/>
            <w:gridSpan w:val="3"/>
            <w:vMerge/>
            <w:shd w:val="clear" w:color="auto" w:fill="auto"/>
            <w:vAlign w:val="center"/>
          </w:tcPr>
          <w:p w14:paraId="7B373EFA"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
        </w:tc>
        <w:tc>
          <w:tcPr>
            <w:tcW w:w="1559" w:type="dxa"/>
            <w:shd w:val="clear" w:color="auto" w:fill="auto"/>
            <w:vAlign w:val="center"/>
            <w:hideMark/>
          </w:tcPr>
          <w:p w14:paraId="1178075E"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(8)</w:t>
            </w:r>
          </w:p>
        </w:tc>
        <w:tc>
          <w:tcPr>
            <w:tcW w:w="709" w:type="dxa"/>
            <w:shd w:val="clear" w:color="auto" w:fill="auto"/>
            <w:noWrap/>
            <w:vAlign w:val="center"/>
            <w:hideMark/>
          </w:tcPr>
          <w:p w14:paraId="44BF4F14"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1895</w:t>
            </w:r>
          </w:p>
        </w:tc>
      </w:tr>
      <w:tr w:rsidR="00070396" w:rsidRPr="000D5AA9" w14:paraId="4AD53FE0" w14:textId="77777777" w:rsidTr="003C260A">
        <w:trPr>
          <w:trHeight w:val="600"/>
        </w:trPr>
        <w:tc>
          <w:tcPr>
            <w:tcW w:w="988" w:type="dxa"/>
            <w:shd w:val="clear" w:color="000000" w:fill="FCCCFC"/>
            <w:noWrap/>
            <w:vAlign w:val="center"/>
            <w:hideMark/>
          </w:tcPr>
          <w:p w14:paraId="748D8296"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COG0012</w:t>
            </w:r>
          </w:p>
        </w:tc>
        <w:tc>
          <w:tcPr>
            <w:tcW w:w="567" w:type="dxa"/>
            <w:shd w:val="clear" w:color="000000" w:fill="FCCCFC"/>
            <w:noWrap/>
            <w:vAlign w:val="center"/>
            <w:hideMark/>
          </w:tcPr>
          <w:p w14:paraId="73D7B3CB"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J</w:t>
            </w:r>
          </w:p>
        </w:tc>
        <w:tc>
          <w:tcPr>
            <w:tcW w:w="2268" w:type="dxa"/>
            <w:shd w:val="clear" w:color="000000" w:fill="FCCCFC"/>
            <w:vAlign w:val="center"/>
            <w:hideMark/>
          </w:tcPr>
          <w:p w14:paraId="351963F7"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 xml:space="preserve">Ribosome-binding ATPase </w:t>
            </w:r>
            <w:proofErr w:type="spellStart"/>
            <w:r w:rsidRPr="000D5AA9">
              <w:rPr>
                <w:rFonts w:ascii="Arial" w:eastAsia="Times New Roman" w:hAnsi="Arial" w:cs="Arial"/>
                <w:color w:val="000000"/>
                <w:sz w:val="20"/>
                <w:szCs w:val="20"/>
                <w:lang w:eastAsia="ru-RU"/>
              </w:rPr>
              <w:t>YchF</w:t>
            </w:r>
            <w:proofErr w:type="spellEnd"/>
            <w:r w:rsidRPr="000D5AA9">
              <w:rPr>
                <w:rFonts w:ascii="Arial" w:eastAsia="Times New Roman" w:hAnsi="Arial" w:cs="Arial"/>
                <w:color w:val="000000"/>
                <w:sz w:val="20"/>
                <w:szCs w:val="20"/>
                <w:lang w:eastAsia="ru-RU"/>
              </w:rPr>
              <w:t>, GTP1/OBG family</w:t>
            </w:r>
          </w:p>
        </w:tc>
        <w:tc>
          <w:tcPr>
            <w:tcW w:w="850" w:type="dxa"/>
            <w:shd w:val="clear" w:color="auto" w:fill="auto"/>
            <w:vAlign w:val="center"/>
            <w:hideMark/>
          </w:tcPr>
          <w:p w14:paraId="2A1CBFE4" w14:textId="77777777" w:rsidR="00070396" w:rsidRPr="000D5AA9" w:rsidRDefault="00070396" w:rsidP="003C260A">
            <w:pPr>
              <w:spacing w:after="0" w:line="240" w:lineRule="auto"/>
              <w:contextualSpacing/>
              <w:mirrorIndents/>
              <w:rPr>
                <w:rFonts w:ascii="Arial" w:eastAsia="Times New Roman" w:hAnsi="Arial" w:cs="Arial"/>
                <w:sz w:val="20"/>
                <w:szCs w:val="20"/>
                <w:lang w:eastAsia="ru-RU"/>
              </w:rPr>
            </w:pPr>
            <w:r w:rsidRPr="000D5AA9">
              <w:rPr>
                <w:rFonts w:ascii="Arial" w:eastAsia="Times New Roman" w:hAnsi="Arial" w:cs="Arial"/>
                <w:sz w:val="20"/>
                <w:szCs w:val="20"/>
                <w:lang w:eastAsia="ru-RU"/>
              </w:rPr>
              <w:t>3.6.5.3</w:t>
            </w:r>
          </w:p>
        </w:tc>
        <w:tc>
          <w:tcPr>
            <w:tcW w:w="567" w:type="dxa"/>
            <w:shd w:val="clear" w:color="auto" w:fill="auto"/>
            <w:vAlign w:val="center"/>
            <w:hideMark/>
          </w:tcPr>
          <w:p w14:paraId="2BFA5A68"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Pi</w:t>
            </w:r>
          </w:p>
        </w:tc>
        <w:tc>
          <w:tcPr>
            <w:tcW w:w="851" w:type="dxa"/>
            <w:shd w:val="clear" w:color="auto" w:fill="auto"/>
            <w:vAlign w:val="center"/>
            <w:hideMark/>
          </w:tcPr>
          <w:p w14:paraId="3E6B13AF"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K</w:t>
            </w:r>
            <w:r w:rsidRPr="000D5AA9">
              <w:rPr>
                <w:rFonts w:ascii="Arial" w:eastAsia="Times New Roman" w:hAnsi="Arial" w:cs="Arial"/>
                <w:color w:val="000000"/>
                <w:sz w:val="20"/>
                <w:szCs w:val="20"/>
                <w:vertAlign w:val="superscript"/>
                <w:lang w:eastAsia="ru-RU"/>
              </w:rPr>
              <w:t>+</w:t>
            </w:r>
          </w:p>
        </w:tc>
        <w:tc>
          <w:tcPr>
            <w:tcW w:w="1134" w:type="dxa"/>
            <w:shd w:val="clear" w:color="auto" w:fill="auto"/>
            <w:vAlign w:val="center"/>
            <w:hideMark/>
          </w:tcPr>
          <w:p w14:paraId="2CDEFA7D"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w:t>
            </w:r>
          </w:p>
        </w:tc>
        <w:tc>
          <w:tcPr>
            <w:tcW w:w="1559" w:type="dxa"/>
            <w:shd w:val="clear" w:color="auto" w:fill="auto"/>
            <w:vAlign w:val="center"/>
            <w:hideMark/>
          </w:tcPr>
          <w:p w14:paraId="013C660E"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(3)</w:t>
            </w:r>
          </w:p>
        </w:tc>
        <w:tc>
          <w:tcPr>
            <w:tcW w:w="709" w:type="dxa"/>
            <w:shd w:val="clear" w:color="auto" w:fill="auto"/>
            <w:noWrap/>
            <w:vAlign w:val="center"/>
            <w:hideMark/>
          </w:tcPr>
          <w:p w14:paraId="0523D5FF"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15</w:t>
            </w:r>
          </w:p>
        </w:tc>
      </w:tr>
      <w:tr w:rsidR="00070396" w:rsidRPr="000D5AA9" w14:paraId="09478CBF" w14:textId="77777777" w:rsidTr="003C260A">
        <w:trPr>
          <w:trHeight w:val="600"/>
        </w:trPr>
        <w:tc>
          <w:tcPr>
            <w:tcW w:w="988" w:type="dxa"/>
            <w:shd w:val="clear" w:color="000000" w:fill="FCCCFC"/>
            <w:noWrap/>
            <w:vAlign w:val="center"/>
            <w:hideMark/>
          </w:tcPr>
          <w:p w14:paraId="7200481A"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COG0480</w:t>
            </w:r>
          </w:p>
        </w:tc>
        <w:tc>
          <w:tcPr>
            <w:tcW w:w="567" w:type="dxa"/>
            <w:shd w:val="clear" w:color="000000" w:fill="FCCCFC"/>
            <w:noWrap/>
            <w:vAlign w:val="center"/>
            <w:hideMark/>
          </w:tcPr>
          <w:p w14:paraId="0FDAF23A"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J</w:t>
            </w:r>
          </w:p>
        </w:tc>
        <w:tc>
          <w:tcPr>
            <w:tcW w:w="2268" w:type="dxa"/>
            <w:shd w:val="clear" w:color="000000" w:fill="FCCCFC"/>
            <w:vAlign w:val="center"/>
            <w:hideMark/>
          </w:tcPr>
          <w:p w14:paraId="5D8B5A62"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Translation elongation factor EF-G, a GTPase</w:t>
            </w:r>
          </w:p>
        </w:tc>
        <w:tc>
          <w:tcPr>
            <w:tcW w:w="850" w:type="dxa"/>
            <w:shd w:val="clear" w:color="auto" w:fill="auto"/>
            <w:vAlign w:val="center"/>
            <w:hideMark/>
          </w:tcPr>
          <w:p w14:paraId="46174E19" w14:textId="77777777" w:rsidR="00070396" w:rsidRPr="000D5AA9" w:rsidRDefault="00070396" w:rsidP="003C260A">
            <w:pPr>
              <w:spacing w:after="0" w:line="240" w:lineRule="auto"/>
              <w:contextualSpacing/>
              <w:mirrorIndents/>
              <w:rPr>
                <w:rFonts w:ascii="Arial" w:eastAsia="Times New Roman" w:hAnsi="Arial" w:cs="Arial"/>
                <w:sz w:val="20"/>
                <w:szCs w:val="20"/>
                <w:lang w:eastAsia="ru-RU"/>
              </w:rPr>
            </w:pPr>
            <w:r w:rsidRPr="000D5AA9">
              <w:rPr>
                <w:rFonts w:ascii="Arial" w:eastAsia="Times New Roman" w:hAnsi="Arial" w:cs="Arial"/>
                <w:sz w:val="20"/>
                <w:szCs w:val="20"/>
                <w:lang w:eastAsia="ru-RU"/>
              </w:rPr>
              <w:t>3.6.5.3</w:t>
            </w:r>
          </w:p>
        </w:tc>
        <w:tc>
          <w:tcPr>
            <w:tcW w:w="567" w:type="dxa"/>
            <w:shd w:val="clear" w:color="auto" w:fill="auto"/>
            <w:vAlign w:val="center"/>
            <w:hideMark/>
          </w:tcPr>
          <w:p w14:paraId="071BEF86"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Pi</w:t>
            </w:r>
          </w:p>
        </w:tc>
        <w:tc>
          <w:tcPr>
            <w:tcW w:w="851" w:type="dxa"/>
            <w:shd w:val="clear" w:color="auto" w:fill="auto"/>
            <w:vAlign w:val="center"/>
            <w:hideMark/>
          </w:tcPr>
          <w:p w14:paraId="55C0A45F"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K</w:t>
            </w:r>
            <w:r w:rsidRPr="000D5AA9">
              <w:rPr>
                <w:rFonts w:ascii="Arial" w:eastAsia="Times New Roman" w:hAnsi="Arial" w:cs="Arial"/>
                <w:color w:val="000000"/>
                <w:sz w:val="20"/>
                <w:szCs w:val="20"/>
                <w:vertAlign w:val="superscript"/>
                <w:lang w:eastAsia="ru-RU"/>
              </w:rPr>
              <w:t>+</w:t>
            </w:r>
          </w:p>
        </w:tc>
        <w:tc>
          <w:tcPr>
            <w:tcW w:w="1134" w:type="dxa"/>
            <w:shd w:val="clear" w:color="auto" w:fill="auto"/>
            <w:vAlign w:val="center"/>
            <w:hideMark/>
          </w:tcPr>
          <w:p w14:paraId="5A6EAF4B"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p>
        </w:tc>
        <w:tc>
          <w:tcPr>
            <w:tcW w:w="1559" w:type="dxa"/>
            <w:shd w:val="clear" w:color="auto" w:fill="auto"/>
            <w:vAlign w:val="center"/>
            <w:hideMark/>
          </w:tcPr>
          <w:p w14:paraId="6347C7D4"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(41)</w:t>
            </w:r>
          </w:p>
        </w:tc>
        <w:tc>
          <w:tcPr>
            <w:tcW w:w="709" w:type="dxa"/>
            <w:shd w:val="clear" w:color="auto" w:fill="auto"/>
            <w:noWrap/>
            <w:vAlign w:val="center"/>
            <w:hideMark/>
          </w:tcPr>
          <w:p w14:paraId="53CA0C52"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302</w:t>
            </w:r>
          </w:p>
        </w:tc>
      </w:tr>
      <w:tr w:rsidR="00070396" w:rsidRPr="000D5AA9" w14:paraId="33CE4EF3" w14:textId="77777777" w:rsidTr="003C260A">
        <w:trPr>
          <w:trHeight w:val="600"/>
        </w:trPr>
        <w:tc>
          <w:tcPr>
            <w:tcW w:w="988" w:type="dxa"/>
            <w:shd w:val="clear" w:color="000000" w:fill="FCCCFC"/>
            <w:noWrap/>
            <w:vAlign w:val="center"/>
            <w:hideMark/>
          </w:tcPr>
          <w:p w14:paraId="18EF1E88"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COG0050</w:t>
            </w:r>
          </w:p>
        </w:tc>
        <w:tc>
          <w:tcPr>
            <w:tcW w:w="567" w:type="dxa"/>
            <w:shd w:val="clear" w:color="000000" w:fill="FCCCFC"/>
            <w:noWrap/>
            <w:vAlign w:val="center"/>
            <w:hideMark/>
          </w:tcPr>
          <w:p w14:paraId="28730227"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J</w:t>
            </w:r>
          </w:p>
        </w:tc>
        <w:tc>
          <w:tcPr>
            <w:tcW w:w="2268" w:type="dxa"/>
            <w:shd w:val="clear" w:color="000000" w:fill="FCCCFC"/>
            <w:vAlign w:val="center"/>
            <w:hideMark/>
          </w:tcPr>
          <w:p w14:paraId="5F26553A"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Translation elongation factor EF-Tu, a GTPase</w:t>
            </w:r>
          </w:p>
        </w:tc>
        <w:tc>
          <w:tcPr>
            <w:tcW w:w="850" w:type="dxa"/>
            <w:shd w:val="clear" w:color="auto" w:fill="auto"/>
            <w:vAlign w:val="center"/>
            <w:hideMark/>
          </w:tcPr>
          <w:p w14:paraId="5CA081B6" w14:textId="77777777" w:rsidR="00070396" w:rsidRPr="000D5AA9" w:rsidRDefault="00070396" w:rsidP="003C260A">
            <w:pPr>
              <w:spacing w:after="0" w:line="240" w:lineRule="auto"/>
              <w:contextualSpacing/>
              <w:mirrorIndents/>
              <w:rPr>
                <w:rFonts w:ascii="Arial" w:eastAsia="Times New Roman" w:hAnsi="Arial" w:cs="Arial"/>
                <w:sz w:val="20"/>
                <w:szCs w:val="20"/>
                <w:lang w:eastAsia="ru-RU"/>
              </w:rPr>
            </w:pPr>
            <w:r w:rsidRPr="000D5AA9">
              <w:rPr>
                <w:rFonts w:ascii="Arial" w:eastAsia="Times New Roman" w:hAnsi="Arial" w:cs="Arial"/>
                <w:sz w:val="20"/>
                <w:szCs w:val="20"/>
                <w:lang w:eastAsia="ru-RU"/>
              </w:rPr>
              <w:t>3.6.5.3</w:t>
            </w:r>
          </w:p>
        </w:tc>
        <w:tc>
          <w:tcPr>
            <w:tcW w:w="567" w:type="dxa"/>
            <w:shd w:val="clear" w:color="auto" w:fill="auto"/>
            <w:vAlign w:val="center"/>
            <w:hideMark/>
          </w:tcPr>
          <w:p w14:paraId="149D15AF"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Pi</w:t>
            </w:r>
          </w:p>
        </w:tc>
        <w:tc>
          <w:tcPr>
            <w:tcW w:w="851" w:type="dxa"/>
            <w:shd w:val="clear" w:color="auto" w:fill="auto"/>
            <w:vAlign w:val="center"/>
            <w:hideMark/>
          </w:tcPr>
          <w:p w14:paraId="6955A9FF"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K</w:t>
            </w:r>
            <w:r w:rsidRPr="000D5AA9">
              <w:rPr>
                <w:rFonts w:ascii="Arial" w:eastAsia="Times New Roman" w:hAnsi="Arial" w:cs="Arial"/>
                <w:color w:val="000000"/>
                <w:sz w:val="20"/>
                <w:szCs w:val="20"/>
                <w:vertAlign w:val="superscript"/>
                <w:lang w:eastAsia="ru-RU"/>
              </w:rPr>
              <w:t>+</w:t>
            </w:r>
          </w:p>
        </w:tc>
        <w:tc>
          <w:tcPr>
            <w:tcW w:w="1134" w:type="dxa"/>
            <w:shd w:val="clear" w:color="auto" w:fill="auto"/>
            <w:vAlign w:val="center"/>
            <w:hideMark/>
          </w:tcPr>
          <w:p w14:paraId="16678A29"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p>
        </w:tc>
        <w:tc>
          <w:tcPr>
            <w:tcW w:w="1559" w:type="dxa"/>
            <w:shd w:val="clear" w:color="auto" w:fill="auto"/>
            <w:vAlign w:val="center"/>
            <w:hideMark/>
          </w:tcPr>
          <w:p w14:paraId="1D2BF74D"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Zn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(1), 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(58)</w:t>
            </w:r>
          </w:p>
        </w:tc>
        <w:tc>
          <w:tcPr>
            <w:tcW w:w="709" w:type="dxa"/>
            <w:shd w:val="clear" w:color="auto" w:fill="auto"/>
            <w:noWrap/>
            <w:vAlign w:val="center"/>
            <w:hideMark/>
          </w:tcPr>
          <w:p w14:paraId="3ABB057D"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175</w:t>
            </w:r>
          </w:p>
        </w:tc>
      </w:tr>
      <w:tr w:rsidR="00070396" w:rsidRPr="000D5AA9" w14:paraId="359D4DFC" w14:textId="77777777" w:rsidTr="003C260A">
        <w:trPr>
          <w:trHeight w:val="900"/>
        </w:trPr>
        <w:tc>
          <w:tcPr>
            <w:tcW w:w="988" w:type="dxa"/>
            <w:shd w:val="clear" w:color="000000" w:fill="FCCCFC"/>
            <w:noWrap/>
            <w:vAlign w:val="center"/>
            <w:hideMark/>
          </w:tcPr>
          <w:p w14:paraId="0CB77F25"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COG0231</w:t>
            </w:r>
          </w:p>
        </w:tc>
        <w:tc>
          <w:tcPr>
            <w:tcW w:w="567" w:type="dxa"/>
            <w:shd w:val="clear" w:color="000000" w:fill="FCCCFC"/>
            <w:noWrap/>
            <w:vAlign w:val="center"/>
            <w:hideMark/>
          </w:tcPr>
          <w:p w14:paraId="76957120"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J</w:t>
            </w:r>
          </w:p>
        </w:tc>
        <w:tc>
          <w:tcPr>
            <w:tcW w:w="2268" w:type="dxa"/>
            <w:shd w:val="clear" w:color="000000" w:fill="FCCCFC"/>
            <w:vAlign w:val="center"/>
            <w:hideMark/>
          </w:tcPr>
          <w:p w14:paraId="5E21CBCA"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Translation elongation factor P (EF-P)/translation initiation factor 5A (eIF-5A)</w:t>
            </w:r>
          </w:p>
        </w:tc>
        <w:tc>
          <w:tcPr>
            <w:tcW w:w="850" w:type="dxa"/>
            <w:shd w:val="clear" w:color="auto" w:fill="auto"/>
            <w:vAlign w:val="center"/>
            <w:hideMark/>
          </w:tcPr>
          <w:p w14:paraId="5193E544" w14:textId="77777777" w:rsidR="00070396" w:rsidRPr="000D5AA9" w:rsidRDefault="00070396" w:rsidP="003C260A">
            <w:pPr>
              <w:spacing w:after="0" w:line="240" w:lineRule="auto"/>
              <w:contextualSpacing/>
              <w:mirrorIndents/>
              <w:rPr>
                <w:rFonts w:ascii="Arial" w:eastAsia="Times New Roman" w:hAnsi="Arial" w:cs="Arial"/>
                <w:sz w:val="20"/>
                <w:szCs w:val="20"/>
                <w:lang w:eastAsia="ru-RU"/>
              </w:rPr>
            </w:pPr>
            <w:r w:rsidRPr="000D5AA9">
              <w:rPr>
                <w:rFonts w:ascii="Arial" w:eastAsia="Times New Roman" w:hAnsi="Arial" w:cs="Arial"/>
                <w:sz w:val="20"/>
                <w:szCs w:val="20"/>
                <w:lang w:eastAsia="ru-RU"/>
              </w:rPr>
              <w:t>n/e</w:t>
            </w:r>
          </w:p>
        </w:tc>
        <w:tc>
          <w:tcPr>
            <w:tcW w:w="567" w:type="dxa"/>
            <w:shd w:val="clear" w:color="auto" w:fill="auto"/>
            <w:vAlign w:val="center"/>
            <w:hideMark/>
          </w:tcPr>
          <w:p w14:paraId="31CF3639"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
        </w:tc>
        <w:tc>
          <w:tcPr>
            <w:tcW w:w="851" w:type="dxa"/>
            <w:shd w:val="clear" w:color="auto" w:fill="auto"/>
            <w:vAlign w:val="center"/>
            <w:hideMark/>
          </w:tcPr>
          <w:p w14:paraId="755FFE59"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K</w:t>
            </w:r>
            <w:r w:rsidRPr="000D5AA9">
              <w:rPr>
                <w:rFonts w:ascii="Arial" w:eastAsia="Times New Roman" w:hAnsi="Arial" w:cs="Arial"/>
                <w:color w:val="000000"/>
                <w:sz w:val="20"/>
                <w:szCs w:val="20"/>
                <w:vertAlign w:val="superscript"/>
                <w:lang w:eastAsia="ru-RU"/>
              </w:rPr>
              <w:t>+</w:t>
            </w:r>
          </w:p>
        </w:tc>
        <w:tc>
          <w:tcPr>
            <w:tcW w:w="1134" w:type="dxa"/>
            <w:shd w:val="clear" w:color="auto" w:fill="auto"/>
            <w:vAlign w:val="center"/>
            <w:hideMark/>
          </w:tcPr>
          <w:p w14:paraId="7EAD8DC5"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
        </w:tc>
        <w:tc>
          <w:tcPr>
            <w:tcW w:w="1559" w:type="dxa"/>
            <w:shd w:val="clear" w:color="auto" w:fill="auto"/>
            <w:vAlign w:val="center"/>
            <w:hideMark/>
          </w:tcPr>
          <w:p w14:paraId="6324BF11"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w:t>
            </w:r>
          </w:p>
        </w:tc>
        <w:tc>
          <w:tcPr>
            <w:tcW w:w="709" w:type="dxa"/>
            <w:shd w:val="clear" w:color="auto" w:fill="auto"/>
            <w:noWrap/>
            <w:vAlign w:val="center"/>
            <w:hideMark/>
          </w:tcPr>
          <w:p w14:paraId="13C2DCCD"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78</w:t>
            </w:r>
          </w:p>
        </w:tc>
      </w:tr>
      <w:tr w:rsidR="00070396" w:rsidRPr="000D5AA9" w14:paraId="49937CC0" w14:textId="77777777" w:rsidTr="003C260A">
        <w:trPr>
          <w:trHeight w:val="600"/>
        </w:trPr>
        <w:tc>
          <w:tcPr>
            <w:tcW w:w="988" w:type="dxa"/>
            <w:shd w:val="clear" w:color="000000" w:fill="FCCCFC"/>
            <w:noWrap/>
            <w:vAlign w:val="center"/>
            <w:hideMark/>
          </w:tcPr>
          <w:p w14:paraId="6EC58826"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COG0361</w:t>
            </w:r>
          </w:p>
        </w:tc>
        <w:tc>
          <w:tcPr>
            <w:tcW w:w="567" w:type="dxa"/>
            <w:shd w:val="clear" w:color="000000" w:fill="FCCCFC"/>
            <w:noWrap/>
            <w:vAlign w:val="center"/>
            <w:hideMark/>
          </w:tcPr>
          <w:p w14:paraId="2B04FE36"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J</w:t>
            </w:r>
          </w:p>
        </w:tc>
        <w:tc>
          <w:tcPr>
            <w:tcW w:w="2268" w:type="dxa"/>
            <w:shd w:val="clear" w:color="000000" w:fill="FCCCFC"/>
            <w:vAlign w:val="center"/>
            <w:hideMark/>
          </w:tcPr>
          <w:p w14:paraId="79992060"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Translation initiation factor IF-1</w:t>
            </w:r>
          </w:p>
        </w:tc>
        <w:tc>
          <w:tcPr>
            <w:tcW w:w="850" w:type="dxa"/>
            <w:shd w:val="clear" w:color="auto" w:fill="auto"/>
            <w:vAlign w:val="center"/>
            <w:hideMark/>
          </w:tcPr>
          <w:p w14:paraId="027BFD03" w14:textId="77777777" w:rsidR="00070396" w:rsidRPr="000D5AA9" w:rsidRDefault="00070396" w:rsidP="003C260A">
            <w:pPr>
              <w:spacing w:after="0" w:line="240" w:lineRule="auto"/>
              <w:contextualSpacing/>
              <w:mirrorIndents/>
              <w:rPr>
                <w:rFonts w:ascii="Arial" w:eastAsia="Times New Roman" w:hAnsi="Arial" w:cs="Arial"/>
                <w:sz w:val="20"/>
                <w:szCs w:val="20"/>
                <w:lang w:eastAsia="ru-RU"/>
              </w:rPr>
            </w:pPr>
            <w:r w:rsidRPr="000D5AA9">
              <w:rPr>
                <w:rFonts w:ascii="Arial" w:eastAsia="Times New Roman" w:hAnsi="Arial" w:cs="Arial"/>
                <w:sz w:val="20"/>
                <w:szCs w:val="20"/>
                <w:lang w:eastAsia="ru-RU"/>
              </w:rPr>
              <w:t>3.6.5.3</w:t>
            </w:r>
          </w:p>
        </w:tc>
        <w:tc>
          <w:tcPr>
            <w:tcW w:w="567" w:type="dxa"/>
            <w:shd w:val="clear" w:color="auto" w:fill="auto"/>
            <w:vAlign w:val="center"/>
            <w:hideMark/>
          </w:tcPr>
          <w:p w14:paraId="69A6128F"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Pi</w:t>
            </w:r>
          </w:p>
        </w:tc>
        <w:tc>
          <w:tcPr>
            <w:tcW w:w="851" w:type="dxa"/>
            <w:shd w:val="clear" w:color="auto" w:fill="auto"/>
            <w:vAlign w:val="center"/>
            <w:hideMark/>
          </w:tcPr>
          <w:p w14:paraId="2322FA2E"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K</w:t>
            </w:r>
            <w:r w:rsidRPr="000D5AA9">
              <w:rPr>
                <w:rFonts w:ascii="Arial" w:eastAsia="Times New Roman" w:hAnsi="Arial" w:cs="Arial"/>
                <w:color w:val="000000"/>
                <w:sz w:val="20"/>
                <w:szCs w:val="20"/>
                <w:vertAlign w:val="superscript"/>
                <w:lang w:eastAsia="ru-RU"/>
              </w:rPr>
              <w:t>+</w:t>
            </w:r>
          </w:p>
        </w:tc>
        <w:tc>
          <w:tcPr>
            <w:tcW w:w="1134" w:type="dxa"/>
            <w:shd w:val="clear" w:color="auto" w:fill="auto"/>
            <w:vAlign w:val="center"/>
            <w:hideMark/>
          </w:tcPr>
          <w:p w14:paraId="0FE4755B"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p>
        </w:tc>
        <w:tc>
          <w:tcPr>
            <w:tcW w:w="1559" w:type="dxa"/>
            <w:shd w:val="clear" w:color="auto" w:fill="auto"/>
            <w:vAlign w:val="center"/>
            <w:hideMark/>
          </w:tcPr>
          <w:p w14:paraId="4A76D1D7"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Zn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(1), 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(7)</w:t>
            </w:r>
          </w:p>
        </w:tc>
        <w:tc>
          <w:tcPr>
            <w:tcW w:w="709" w:type="dxa"/>
            <w:shd w:val="clear" w:color="auto" w:fill="auto"/>
            <w:noWrap/>
            <w:vAlign w:val="center"/>
            <w:hideMark/>
          </w:tcPr>
          <w:p w14:paraId="4B5CFE45"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78</w:t>
            </w:r>
          </w:p>
        </w:tc>
      </w:tr>
      <w:tr w:rsidR="00070396" w:rsidRPr="000D5AA9" w14:paraId="67626678" w14:textId="77777777" w:rsidTr="003C260A">
        <w:trPr>
          <w:trHeight w:val="600"/>
        </w:trPr>
        <w:tc>
          <w:tcPr>
            <w:tcW w:w="988" w:type="dxa"/>
            <w:shd w:val="clear" w:color="000000" w:fill="FCCCFC"/>
            <w:noWrap/>
            <w:vAlign w:val="center"/>
            <w:hideMark/>
          </w:tcPr>
          <w:p w14:paraId="3A25A9DE"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COG0532</w:t>
            </w:r>
          </w:p>
        </w:tc>
        <w:tc>
          <w:tcPr>
            <w:tcW w:w="567" w:type="dxa"/>
            <w:shd w:val="clear" w:color="000000" w:fill="FCCCFC"/>
            <w:noWrap/>
            <w:vAlign w:val="center"/>
            <w:hideMark/>
          </w:tcPr>
          <w:p w14:paraId="51F27480"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J</w:t>
            </w:r>
          </w:p>
        </w:tc>
        <w:tc>
          <w:tcPr>
            <w:tcW w:w="2268" w:type="dxa"/>
            <w:shd w:val="clear" w:color="000000" w:fill="FCCCFC"/>
            <w:vAlign w:val="center"/>
            <w:hideMark/>
          </w:tcPr>
          <w:p w14:paraId="5D6C3DF2"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Translation initiation factor IF-2, a GTPase</w:t>
            </w:r>
          </w:p>
        </w:tc>
        <w:tc>
          <w:tcPr>
            <w:tcW w:w="850" w:type="dxa"/>
            <w:shd w:val="clear" w:color="auto" w:fill="auto"/>
            <w:vAlign w:val="center"/>
            <w:hideMark/>
          </w:tcPr>
          <w:p w14:paraId="1C9158E3" w14:textId="77777777" w:rsidR="00070396" w:rsidRPr="000D5AA9" w:rsidRDefault="00070396" w:rsidP="003C260A">
            <w:pPr>
              <w:spacing w:after="0" w:line="240" w:lineRule="auto"/>
              <w:contextualSpacing/>
              <w:mirrorIndents/>
              <w:rPr>
                <w:rFonts w:ascii="Arial" w:eastAsia="Times New Roman" w:hAnsi="Arial" w:cs="Arial"/>
                <w:sz w:val="20"/>
                <w:szCs w:val="20"/>
                <w:lang w:eastAsia="ru-RU"/>
              </w:rPr>
            </w:pPr>
            <w:r w:rsidRPr="000D5AA9">
              <w:rPr>
                <w:rFonts w:ascii="Arial" w:eastAsia="Times New Roman" w:hAnsi="Arial" w:cs="Arial"/>
                <w:sz w:val="20"/>
                <w:szCs w:val="20"/>
                <w:lang w:eastAsia="ru-RU"/>
              </w:rPr>
              <w:t>3.6.5.3</w:t>
            </w:r>
          </w:p>
        </w:tc>
        <w:tc>
          <w:tcPr>
            <w:tcW w:w="567" w:type="dxa"/>
            <w:shd w:val="clear" w:color="auto" w:fill="auto"/>
            <w:vAlign w:val="center"/>
            <w:hideMark/>
          </w:tcPr>
          <w:p w14:paraId="0F0BCC7E"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Pi</w:t>
            </w:r>
          </w:p>
        </w:tc>
        <w:tc>
          <w:tcPr>
            <w:tcW w:w="851" w:type="dxa"/>
            <w:shd w:val="clear" w:color="auto" w:fill="auto"/>
            <w:vAlign w:val="center"/>
            <w:hideMark/>
          </w:tcPr>
          <w:p w14:paraId="52B0B0F3"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K</w:t>
            </w:r>
            <w:r w:rsidRPr="000D5AA9">
              <w:rPr>
                <w:rFonts w:ascii="Arial" w:eastAsia="Times New Roman" w:hAnsi="Arial" w:cs="Arial"/>
                <w:color w:val="000000"/>
                <w:sz w:val="20"/>
                <w:szCs w:val="20"/>
                <w:vertAlign w:val="superscript"/>
                <w:lang w:eastAsia="ru-RU"/>
              </w:rPr>
              <w:t>+</w:t>
            </w:r>
          </w:p>
        </w:tc>
        <w:tc>
          <w:tcPr>
            <w:tcW w:w="1134" w:type="dxa"/>
            <w:shd w:val="clear" w:color="auto" w:fill="auto"/>
            <w:vAlign w:val="center"/>
            <w:hideMark/>
          </w:tcPr>
          <w:p w14:paraId="5F813670"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p>
        </w:tc>
        <w:tc>
          <w:tcPr>
            <w:tcW w:w="1559" w:type="dxa"/>
            <w:shd w:val="clear" w:color="auto" w:fill="auto"/>
            <w:vAlign w:val="center"/>
            <w:hideMark/>
          </w:tcPr>
          <w:p w14:paraId="7B12508F"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(20)</w:t>
            </w:r>
          </w:p>
        </w:tc>
        <w:tc>
          <w:tcPr>
            <w:tcW w:w="709" w:type="dxa"/>
            <w:shd w:val="clear" w:color="auto" w:fill="auto"/>
            <w:noWrap/>
            <w:vAlign w:val="center"/>
            <w:hideMark/>
          </w:tcPr>
          <w:p w14:paraId="08A9710B"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86</w:t>
            </w:r>
          </w:p>
        </w:tc>
      </w:tr>
      <w:tr w:rsidR="00070396" w:rsidRPr="000D5AA9" w14:paraId="76A05BB6" w14:textId="77777777" w:rsidTr="003C260A">
        <w:trPr>
          <w:trHeight w:val="600"/>
        </w:trPr>
        <w:tc>
          <w:tcPr>
            <w:tcW w:w="988" w:type="dxa"/>
            <w:shd w:val="clear" w:color="000000" w:fill="FCDCEC"/>
            <w:noWrap/>
            <w:vAlign w:val="center"/>
            <w:hideMark/>
          </w:tcPr>
          <w:p w14:paraId="450201A1"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COG0202</w:t>
            </w:r>
          </w:p>
        </w:tc>
        <w:tc>
          <w:tcPr>
            <w:tcW w:w="567" w:type="dxa"/>
            <w:shd w:val="clear" w:color="000000" w:fill="FCDCEC"/>
            <w:noWrap/>
            <w:vAlign w:val="center"/>
            <w:hideMark/>
          </w:tcPr>
          <w:p w14:paraId="790556E0"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K</w:t>
            </w:r>
          </w:p>
        </w:tc>
        <w:tc>
          <w:tcPr>
            <w:tcW w:w="2268" w:type="dxa"/>
            <w:shd w:val="clear" w:color="000000" w:fill="FCDCEC"/>
            <w:vAlign w:val="center"/>
            <w:hideMark/>
          </w:tcPr>
          <w:p w14:paraId="5CE2C3F6"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 xml:space="preserve">DNA-directed RNA polymerase, alpha subunit/40 </w:t>
            </w:r>
            <w:proofErr w:type="spellStart"/>
            <w:r w:rsidRPr="000D5AA9">
              <w:rPr>
                <w:rFonts w:ascii="Arial" w:eastAsia="Times New Roman" w:hAnsi="Arial" w:cs="Arial"/>
                <w:color w:val="000000"/>
                <w:sz w:val="20"/>
                <w:szCs w:val="20"/>
                <w:lang w:eastAsia="ru-RU"/>
              </w:rPr>
              <w:t>kD</w:t>
            </w:r>
            <w:proofErr w:type="spellEnd"/>
            <w:r w:rsidRPr="000D5AA9">
              <w:rPr>
                <w:rFonts w:ascii="Arial" w:eastAsia="Times New Roman" w:hAnsi="Arial" w:cs="Arial"/>
                <w:color w:val="000000"/>
                <w:sz w:val="20"/>
                <w:szCs w:val="20"/>
                <w:lang w:eastAsia="ru-RU"/>
              </w:rPr>
              <w:t xml:space="preserve"> subunit</w:t>
            </w:r>
          </w:p>
        </w:tc>
        <w:tc>
          <w:tcPr>
            <w:tcW w:w="850" w:type="dxa"/>
            <w:shd w:val="clear" w:color="auto" w:fill="auto"/>
            <w:vAlign w:val="center"/>
            <w:hideMark/>
          </w:tcPr>
          <w:p w14:paraId="0284A67D" w14:textId="77777777" w:rsidR="00070396" w:rsidRPr="000D5AA9" w:rsidRDefault="00070396" w:rsidP="003C260A">
            <w:pPr>
              <w:spacing w:after="0" w:line="240" w:lineRule="auto"/>
              <w:contextualSpacing/>
              <w:mirrorIndents/>
              <w:rPr>
                <w:rFonts w:ascii="Arial" w:eastAsia="Times New Roman" w:hAnsi="Arial" w:cs="Arial"/>
                <w:sz w:val="20"/>
                <w:szCs w:val="20"/>
                <w:lang w:eastAsia="ru-RU"/>
              </w:rPr>
            </w:pPr>
            <w:r w:rsidRPr="000D5AA9">
              <w:rPr>
                <w:rFonts w:ascii="Arial" w:eastAsia="Times New Roman" w:hAnsi="Arial" w:cs="Arial"/>
                <w:sz w:val="20"/>
                <w:szCs w:val="20"/>
                <w:lang w:eastAsia="ru-RU"/>
              </w:rPr>
              <w:t>2.7.7.6</w:t>
            </w:r>
          </w:p>
        </w:tc>
        <w:tc>
          <w:tcPr>
            <w:tcW w:w="567" w:type="dxa"/>
            <w:shd w:val="clear" w:color="auto" w:fill="auto"/>
            <w:vAlign w:val="center"/>
            <w:hideMark/>
          </w:tcPr>
          <w:p w14:paraId="35F3AF06"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roofErr w:type="spellStart"/>
            <w:r w:rsidRPr="000D5AA9">
              <w:rPr>
                <w:rFonts w:ascii="Arial" w:eastAsia="Times New Roman" w:hAnsi="Arial" w:cs="Arial"/>
                <w:color w:val="000000"/>
                <w:sz w:val="20"/>
                <w:szCs w:val="20"/>
                <w:lang w:eastAsia="ru-RU"/>
              </w:rPr>
              <w:t>PPi</w:t>
            </w:r>
            <w:proofErr w:type="spellEnd"/>
          </w:p>
        </w:tc>
        <w:tc>
          <w:tcPr>
            <w:tcW w:w="851" w:type="dxa"/>
            <w:shd w:val="clear" w:color="auto" w:fill="auto"/>
            <w:vAlign w:val="center"/>
            <w:hideMark/>
          </w:tcPr>
          <w:p w14:paraId="608E5A10"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K</w:t>
            </w:r>
            <w:r w:rsidRPr="000D5AA9">
              <w:rPr>
                <w:rFonts w:ascii="Arial" w:eastAsia="Times New Roman" w:hAnsi="Arial" w:cs="Arial"/>
                <w:color w:val="000000"/>
                <w:sz w:val="20"/>
                <w:szCs w:val="20"/>
                <w:vertAlign w:val="superscript"/>
                <w:lang w:eastAsia="ru-RU"/>
              </w:rPr>
              <w:t>+</w:t>
            </w:r>
          </w:p>
        </w:tc>
        <w:tc>
          <w:tcPr>
            <w:tcW w:w="1134" w:type="dxa"/>
            <w:shd w:val="clear" w:color="auto" w:fill="auto"/>
            <w:vAlign w:val="center"/>
            <w:hideMark/>
          </w:tcPr>
          <w:p w14:paraId="50220355"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 Zn</w:t>
            </w:r>
            <w:r w:rsidRPr="000D5AA9">
              <w:rPr>
                <w:rFonts w:ascii="Arial" w:eastAsia="Times New Roman" w:hAnsi="Arial" w:cs="Arial"/>
                <w:color w:val="000000"/>
                <w:sz w:val="20"/>
                <w:szCs w:val="20"/>
                <w:vertAlign w:val="superscript"/>
                <w:lang w:eastAsia="ru-RU"/>
              </w:rPr>
              <w:t>2+</w:t>
            </w:r>
          </w:p>
        </w:tc>
        <w:tc>
          <w:tcPr>
            <w:tcW w:w="1559" w:type="dxa"/>
            <w:shd w:val="clear" w:color="auto" w:fill="auto"/>
            <w:vAlign w:val="center"/>
            <w:hideMark/>
          </w:tcPr>
          <w:p w14:paraId="43E6C6D2"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Zn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 xml:space="preserve">(268), </w:t>
            </w:r>
            <w:r w:rsidRPr="000D5AA9">
              <w:rPr>
                <w:rFonts w:ascii="Arial" w:eastAsia="Times New Roman" w:hAnsi="Arial" w:cs="Arial"/>
                <w:color w:val="000000"/>
                <w:sz w:val="20"/>
                <w:szCs w:val="20"/>
                <w:lang w:val="de-DE" w:eastAsia="ru-RU"/>
              </w:rPr>
              <w:t>M</w:t>
            </w:r>
            <w:r w:rsidRPr="000D5AA9">
              <w:rPr>
                <w:rFonts w:ascii="Arial" w:eastAsia="Times New Roman" w:hAnsi="Arial" w:cs="Arial"/>
                <w:color w:val="000000"/>
                <w:sz w:val="20"/>
                <w:szCs w:val="20"/>
                <w:lang w:eastAsia="ru-RU"/>
              </w:rPr>
              <w:t>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(54)</w:t>
            </w:r>
          </w:p>
        </w:tc>
        <w:tc>
          <w:tcPr>
            <w:tcW w:w="709" w:type="dxa"/>
            <w:shd w:val="clear" w:color="auto" w:fill="auto"/>
            <w:noWrap/>
            <w:vAlign w:val="center"/>
            <w:hideMark/>
          </w:tcPr>
          <w:p w14:paraId="07663232"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1768</w:t>
            </w:r>
          </w:p>
        </w:tc>
      </w:tr>
      <w:tr w:rsidR="00070396" w:rsidRPr="000D5AA9" w14:paraId="2FBCA38A" w14:textId="77777777" w:rsidTr="003C260A">
        <w:trPr>
          <w:trHeight w:val="600"/>
        </w:trPr>
        <w:tc>
          <w:tcPr>
            <w:tcW w:w="988" w:type="dxa"/>
            <w:shd w:val="clear" w:color="000000" w:fill="FCDCEC"/>
            <w:noWrap/>
            <w:vAlign w:val="center"/>
            <w:hideMark/>
          </w:tcPr>
          <w:p w14:paraId="00EB5420"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COG0085</w:t>
            </w:r>
          </w:p>
        </w:tc>
        <w:tc>
          <w:tcPr>
            <w:tcW w:w="567" w:type="dxa"/>
            <w:shd w:val="clear" w:color="000000" w:fill="FCDCEC"/>
            <w:noWrap/>
            <w:vAlign w:val="center"/>
            <w:hideMark/>
          </w:tcPr>
          <w:p w14:paraId="5F06FE9A"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K</w:t>
            </w:r>
          </w:p>
        </w:tc>
        <w:tc>
          <w:tcPr>
            <w:tcW w:w="2268" w:type="dxa"/>
            <w:shd w:val="clear" w:color="000000" w:fill="FCDCEC"/>
            <w:vAlign w:val="center"/>
            <w:hideMark/>
          </w:tcPr>
          <w:p w14:paraId="2A6255E1"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 xml:space="preserve">DNA-directed RNA polymerase, beta subunit/140 </w:t>
            </w:r>
            <w:proofErr w:type="spellStart"/>
            <w:r w:rsidRPr="000D5AA9">
              <w:rPr>
                <w:rFonts w:ascii="Arial" w:eastAsia="Times New Roman" w:hAnsi="Arial" w:cs="Arial"/>
                <w:color w:val="000000"/>
                <w:sz w:val="20"/>
                <w:szCs w:val="20"/>
                <w:lang w:eastAsia="ru-RU"/>
              </w:rPr>
              <w:t>kD</w:t>
            </w:r>
            <w:proofErr w:type="spellEnd"/>
            <w:r w:rsidRPr="000D5AA9">
              <w:rPr>
                <w:rFonts w:ascii="Arial" w:eastAsia="Times New Roman" w:hAnsi="Arial" w:cs="Arial"/>
                <w:color w:val="000000"/>
                <w:sz w:val="20"/>
                <w:szCs w:val="20"/>
                <w:lang w:eastAsia="ru-RU"/>
              </w:rPr>
              <w:t xml:space="preserve"> subunit</w:t>
            </w:r>
          </w:p>
        </w:tc>
        <w:tc>
          <w:tcPr>
            <w:tcW w:w="850" w:type="dxa"/>
            <w:shd w:val="clear" w:color="auto" w:fill="auto"/>
            <w:vAlign w:val="center"/>
            <w:hideMark/>
          </w:tcPr>
          <w:p w14:paraId="19856851" w14:textId="77777777" w:rsidR="00070396" w:rsidRPr="000D5AA9" w:rsidRDefault="00070396" w:rsidP="003C260A">
            <w:pPr>
              <w:spacing w:after="0" w:line="240" w:lineRule="auto"/>
              <w:contextualSpacing/>
              <w:mirrorIndents/>
              <w:rPr>
                <w:rFonts w:ascii="Arial" w:eastAsia="Times New Roman" w:hAnsi="Arial" w:cs="Arial"/>
                <w:sz w:val="20"/>
                <w:szCs w:val="20"/>
                <w:lang w:eastAsia="ru-RU"/>
              </w:rPr>
            </w:pPr>
            <w:r w:rsidRPr="000D5AA9">
              <w:rPr>
                <w:rFonts w:ascii="Arial" w:eastAsia="Times New Roman" w:hAnsi="Arial" w:cs="Arial"/>
                <w:sz w:val="20"/>
                <w:szCs w:val="20"/>
                <w:lang w:eastAsia="ru-RU"/>
              </w:rPr>
              <w:t>2.7.7.6</w:t>
            </w:r>
          </w:p>
        </w:tc>
        <w:tc>
          <w:tcPr>
            <w:tcW w:w="567" w:type="dxa"/>
            <w:shd w:val="clear" w:color="auto" w:fill="auto"/>
            <w:vAlign w:val="center"/>
            <w:hideMark/>
          </w:tcPr>
          <w:p w14:paraId="2DFF9B28"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roofErr w:type="spellStart"/>
            <w:r w:rsidRPr="000D5AA9">
              <w:rPr>
                <w:rFonts w:ascii="Arial" w:eastAsia="Times New Roman" w:hAnsi="Arial" w:cs="Arial"/>
                <w:color w:val="000000"/>
                <w:sz w:val="20"/>
                <w:szCs w:val="20"/>
                <w:lang w:eastAsia="ru-RU"/>
              </w:rPr>
              <w:t>PPi</w:t>
            </w:r>
            <w:proofErr w:type="spellEnd"/>
          </w:p>
        </w:tc>
        <w:tc>
          <w:tcPr>
            <w:tcW w:w="851" w:type="dxa"/>
            <w:shd w:val="clear" w:color="auto" w:fill="auto"/>
            <w:vAlign w:val="center"/>
            <w:hideMark/>
          </w:tcPr>
          <w:p w14:paraId="41F01C0E"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K</w:t>
            </w:r>
            <w:r w:rsidRPr="000D5AA9">
              <w:rPr>
                <w:rFonts w:ascii="Arial" w:eastAsia="Times New Roman" w:hAnsi="Arial" w:cs="Arial"/>
                <w:color w:val="000000"/>
                <w:sz w:val="20"/>
                <w:szCs w:val="20"/>
                <w:vertAlign w:val="superscript"/>
                <w:lang w:eastAsia="ru-RU"/>
              </w:rPr>
              <w:t>+</w:t>
            </w:r>
          </w:p>
        </w:tc>
        <w:tc>
          <w:tcPr>
            <w:tcW w:w="1134" w:type="dxa"/>
            <w:shd w:val="clear" w:color="auto" w:fill="auto"/>
            <w:vAlign w:val="center"/>
            <w:hideMark/>
          </w:tcPr>
          <w:p w14:paraId="33712CB6"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 Zn</w:t>
            </w:r>
            <w:r w:rsidRPr="000D5AA9">
              <w:rPr>
                <w:rFonts w:ascii="Arial" w:eastAsia="Times New Roman" w:hAnsi="Arial" w:cs="Arial"/>
                <w:color w:val="000000"/>
                <w:sz w:val="20"/>
                <w:szCs w:val="20"/>
                <w:vertAlign w:val="superscript"/>
                <w:lang w:eastAsia="ru-RU"/>
              </w:rPr>
              <w:t>2+</w:t>
            </w:r>
          </w:p>
        </w:tc>
        <w:tc>
          <w:tcPr>
            <w:tcW w:w="1559" w:type="dxa"/>
            <w:shd w:val="clear" w:color="auto" w:fill="auto"/>
            <w:vAlign w:val="center"/>
            <w:hideMark/>
          </w:tcPr>
          <w:p w14:paraId="17CD23FA"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Zn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(363), 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(23)</w:t>
            </w:r>
          </w:p>
        </w:tc>
        <w:tc>
          <w:tcPr>
            <w:tcW w:w="709" w:type="dxa"/>
            <w:shd w:val="clear" w:color="auto" w:fill="auto"/>
            <w:noWrap/>
            <w:vAlign w:val="center"/>
            <w:hideMark/>
          </w:tcPr>
          <w:p w14:paraId="33E9E9D7"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1132</w:t>
            </w:r>
          </w:p>
        </w:tc>
      </w:tr>
      <w:tr w:rsidR="00070396" w:rsidRPr="000D5AA9" w14:paraId="2E5ADD2A" w14:textId="77777777" w:rsidTr="003C260A">
        <w:trPr>
          <w:trHeight w:val="1200"/>
        </w:trPr>
        <w:tc>
          <w:tcPr>
            <w:tcW w:w="988" w:type="dxa"/>
            <w:shd w:val="clear" w:color="000000" w:fill="FCDCEC"/>
            <w:noWrap/>
            <w:vAlign w:val="center"/>
            <w:hideMark/>
          </w:tcPr>
          <w:p w14:paraId="72DAB514"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lastRenderedPageBreak/>
              <w:t>COG0086</w:t>
            </w:r>
          </w:p>
        </w:tc>
        <w:tc>
          <w:tcPr>
            <w:tcW w:w="567" w:type="dxa"/>
            <w:shd w:val="clear" w:color="000000" w:fill="FCDCEC"/>
            <w:noWrap/>
            <w:vAlign w:val="center"/>
            <w:hideMark/>
          </w:tcPr>
          <w:p w14:paraId="4B61B933"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K</w:t>
            </w:r>
          </w:p>
        </w:tc>
        <w:tc>
          <w:tcPr>
            <w:tcW w:w="2268" w:type="dxa"/>
            <w:shd w:val="clear" w:color="000000" w:fill="FCDCEC"/>
            <w:vAlign w:val="center"/>
            <w:hideMark/>
          </w:tcPr>
          <w:p w14:paraId="7F0AB9F5"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 xml:space="preserve">DNA-directed RNA polymerase, beta' subunit/160 </w:t>
            </w:r>
            <w:proofErr w:type="spellStart"/>
            <w:r w:rsidRPr="000D5AA9">
              <w:rPr>
                <w:rFonts w:ascii="Arial" w:eastAsia="Times New Roman" w:hAnsi="Arial" w:cs="Arial"/>
                <w:color w:val="000000"/>
                <w:sz w:val="20"/>
                <w:szCs w:val="20"/>
                <w:lang w:eastAsia="ru-RU"/>
              </w:rPr>
              <w:t>kD</w:t>
            </w:r>
            <w:proofErr w:type="spellEnd"/>
            <w:r w:rsidRPr="000D5AA9">
              <w:rPr>
                <w:rFonts w:ascii="Arial" w:eastAsia="Times New Roman" w:hAnsi="Arial" w:cs="Arial"/>
                <w:color w:val="000000"/>
                <w:sz w:val="20"/>
                <w:szCs w:val="20"/>
                <w:lang w:eastAsia="ru-RU"/>
              </w:rPr>
              <w:t xml:space="preserve"> subunit</w:t>
            </w:r>
          </w:p>
        </w:tc>
        <w:tc>
          <w:tcPr>
            <w:tcW w:w="850" w:type="dxa"/>
            <w:shd w:val="clear" w:color="auto" w:fill="auto"/>
            <w:vAlign w:val="center"/>
            <w:hideMark/>
          </w:tcPr>
          <w:p w14:paraId="598CE370" w14:textId="77777777" w:rsidR="00070396" w:rsidRPr="000D5AA9" w:rsidRDefault="00070396" w:rsidP="003C260A">
            <w:pPr>
              <w:spacing w:after="0" w:line="240" w:lineRule="auto"/>
              <w:contextualSpacing/>
              <w:mirrorIndents/>
              <w:rPr>
                <w:rFonts w:ascii="Arial" w:eastAsia="Times New Roman" w:hAnsi="Arial" w:cs="Arial"/>
                <w:sz w:val="20"/>
                <w:szCs w:val="20"/>
                <w:lang w:eastAsia="ru-RU"/>
              </w:rPr>
            </w:pPr>
            <w:r w:rsidRPr="000D5AA9">
              <w:rPr>
                <w:rFonts w:ascii="Arial" w:eastAsia="Times New Roman" w:hAnsi="Arial" w:cs="Arial"/>
                <w:sz w:val="20"/>
                <w:szCs w:val="20"/>
                <w:lang w:eastAsia="ru-RU"/>
              </w:rPr>
              <w:t>2.7.7.6</w:t>
            </w:r>
          </w:p>
        </w:tc>
        <w:tc>
          <w:tcPr>
            <w:tcW w:w="567" w:type="dxa"/>
            <w:shd w:val="clear" w:color="auto" w:fill="auto"/>
            <w:vAlign w:val="center"/>
            <w:hideMark/>
          </w:tcPr>
          <w:p w14:paraId="0CFE2E36"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roofErr w:type="spellStart"/>
            <w:r w:rsidRPr="000D5AA9">
              <w:rPr>
                <w:rFonts w:ascii="Arial" w:eastAsia="Times New Roman" w:hAnsi="Arial" w:cs="Arial"/>
                <w:color w:val="000000"/>
                <w:sz w:val="20"/>
                <w:szCs w:val="20"/>
                <w:lang w:eastAsia="ru-RU"/>
              </w:rPr>
              <w:t>PPi</w:t>
            </w:r>
            <w:proofErr w:type="spellEnd"/>
          </w:p>
        </w:tc>
        <w:tc>
          <w:tcPr>
            <w:tcW w:w="851" w:type="dxa"/>
            <w:shd w:val="clear" w:color="auto" w:fill="auto"/>
            <w:vAlign w:val="center"/>
            <w:hideMark/>
          </w:tcPr>
          <w:p w14:paraId="0E3F7E06"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K</w:t>
            </w:r>
            <w:r w:rsidRPr="000D5AA9">
              <w:rPr>
                <w:rFonts w:ascii="Arial" w:eastAsia="Times New Roman" w:hAnsi="Arial" w:cs="Arial"/>
                <w:color w:val="000000"/>
                <w:sz w:val="20"/>
                <w:szCs w:val="20"/>
                <w:vertAlign w:val="superscript"/>
                <w:lang w:eastAsia="ru-RU"/>
              </w:rPr>
              <w:t>+</w:t>
            </w:r>
          </w:p>
        </w:tc>
        <w:tc>
          <w:tcPr>
            <w:tcW w:w="1134" w:type="dxa"/>
            <w:shd w:val="clear" w:color="auto" w:fill="auto"/>
            <w:vAlign w:val="center"/>
            <w:hideMark/>
          </w:tcPr>
          <w:p w14:paraId="34D26CB2"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 Zn</w:t>
            </w:r>
            <w:r w:rsidRPr="000D5AA9">
              <w:rPr>
                <w:rFonts w:ascii="Arial" w:eastAsia="Times New Roman" w:hAnsi="Arial" w:cs="Arial"/>
                <w:color w:val="000000"/>
                <w:sz w:val="20"/>
                <w:szCs w:val="20"/>
                <w:vertAlign w:val="superscript"/>
                <w:lang w:eastAsia="ru-RU"/>
              </w:rPr>
              <w:t>2+</w:t>
            </w:r>
          </w:p>
        </w:tc>
        <w:tc>
          <w:tcPr>
            <w:tcW w:w="1559" w:type="dxa"/>
            <w:shd w:val="clear" w:color="auto" w:fill="auto"/>
            <w:vAlign w:val="center"/>
            <w:hideMark/>
          </w:tcPr>
          <w:p w14:paraId="07A0AB34"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Zn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(835), 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(710), Mn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(8), Fe</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w:t>
            </w:r>
            <w:r w:rsidRPr="000D5AA9">
              <w:rPr>
                <w:rFonts w:ascii="Arial" w:eastAsia="Times New Roman" w:hAnsi="Arial" w:cs="Arial"/>
                <w:color w:val="000000"/>
                <w:sz w:val="20"/>
                <w:szCs w:val="20"/>
                <w:vertAlign w:val="superscript"/>
                <w:lang w:eastAsia="ru-RU"/>
              </w:rPr>
              <w:t>3+</w:t>
            </w:r>
            <w:r w:rsidRPr="000D5AA9">
              <w:rPr>
                <w:rFonts w:ascii="Arial" w:eastAsia="Times New Roman" w:hAnsi="Arial" w:cs="Arial"/>
                <w:color w:val="000000"/>
                <w:sz w:val="20"/>
                <w:szCs w:val="20"/>
                <w:lang w:eastAsia="ru-RU"/>
              </w:rPr>
              <w:t>(1)</w:t>
            </w:r>
          </w:p>
        </w:tc>
        <w:tc>
          <w:tcPr>
            <w:tcW w:w="709" w:type="dxa"/>
            <w:shd w:val="clear" w:color="auto" w:fill="auto"/>
            <w:noWrap/>
            <w:vAlign w:val="center"/>
            <w:hideMark/>
          </w:tcPr>
          <w:p w14:paraId="39D4A8C2"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1171</w:t>
            </w:r>
          </w:p>
        </w:tc>
      </w:tr>
      <w:tr w:rsidR="00070396" w:rsidRPr="000D5AA9" w14:paraId="7036F245" w14:textId="77777777" w:rsidTr="003C260A">
        <w:trPr>
          <w:trHeight w:val="900"/>
        </w:trPr>
        <w:tc>
          <w:tcPr>
            <w:tcW w:w="988" w:type="dxa"/>
            <w:shd w:val="clear" w:color="000000" w:fill="FCDCEC"/>
            <w:noWrap/>
            <w:vAlign w:val="center"/>
            <w:hideMark/>
          </w:tcPr>
          <w:p w14:paraId="6EE3610F"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COG0195</w:t>
            </w:r>
          </w:p>
        </w:tc>
        <w:tc>
          <w:tcPr>
            <w:tcW w:w="567" w:type="dxa"/>
            <w:shd w:val="clear" w:color="000000" w:fill="FCDCEC"/>
            <w:noWrap/>
            <w:vAlign w:val="center"/>
            <w:hideMark/>
          </w:tcPr>
          <w:p w14:paraId="240F5D42"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K</w:t>
            </w:r>
          </w:p>
        </w:tc>
        <w:tc>
          <w:tcPr>
            <w:tcW w:w="2268" w:type="dxa"/>
            <w:shd w:val="clear" w:color="000000" w:fill="FCDCEC"/>
            <w:vAlign w:val="center"/>
            <w:hideMark/>
          </w:tcPr>
          <w:p w14:paraId="7C797A86"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 xml:space="preserve">Transcription antitermination factor </w:t>
            </w:r>
            <w:proofErr w:type="spellStart"/>
            <w:r w:rsidRPr="000D5AA9">
              <w:rPr>
                <w:rFonts w:ascii="Arial" w:eastAsia="Times New Roman" w:hAnsi="Arial" w:cs="Arial"/>
                <w:color w:val="000000"/>
                <w:sz w:val="20"/>
                <w:szCs w:val="20"/>
                <w:lang w:eastAsia="ru-RU"/>
              </w:rPr>
              <w:t>NusA</w:t>
            </w:r>
            <w:proofErr w:type="spellEnd"/>
            <w:r w:rsidRPr="000D5AA9">
              <w:rPr>
                <w:rFonts w:ascii="Arial" w:eastAsia="Times New Roman" w:hAnsi="Arial" w:cs="Arial"/>
                <w:color w:val="000000"/>
                <w:sz w:val="20"/>
                <w:szCs w:val="20"/>
                <w:lang w:eastAsia="ru-RU"/>
              </w:rPr>
              <w:t>, contains S1 and KH domains</w:t>
            </w:r>
          </w:p>
        </w:tc>
        <w:tc>
          <w:tcPr>
            <w:tcW w:w="850" w:type="dxa"/>
            <w:shd w:val="clear" w:color="auto" w:fill="auto"/>
            <w:vAlign w:val="center"/>
            <w:hideMark/>
          </w:tcPr>
          <w:p w14:paraId="5B5E66CE" w14:textId="77777777" w:rsidR="00070396" w:rsidRPr="000D5AA9" w:rsidRDefault="00070396" w:rsidP="003C260A">
            <w:pPr>
              <w:spacing w:after="0" w:line="240" w:lineRule="auto"/>
              <w:contextualSpacing/>
              <w:mirrorIndents/>
              <w:rPr>
                <w:rFonts w:ascii="Arial" w:eastAsia="Times New Roman" w:hAnsi="Arial" w:cs="Arial"/>
                <w:sz w:val="20"/>
                <w:szCs w:val="20"/>
                <w:lang w:eastAsia="ru-RU"/>
              </w:rPr>
            </w:pPr>
            <w:r w:rsidRPr="000D5AA9">
              <w:rPr>
                <w:rFonts w:ascii="Arial" w:eastAsia="Times New Roman" w:hAnsi="Arial" w:cs="Arial"/>
                <w:sz w:val="20"/>
                <w:szCs w:val="20"/>
                <w:lang w:eastAsia="ru-RU"/>
              </w:rPr>
              <w:t>n/e</w:t>
            </w:r>
          </w:p>
        </w:tc>
        <w:tc>
          <w:tcPr>
            <w:tcW w:w="567" w:type="dxa"/>
            <w:shd w:val="clear" w:color="auto" w:fill="auto"/>
            <w:vAlign w:val="center"/>
          </w:tcPr>
          <w:p w14:paraId="4F9ADE0D"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
        </w:tc>
        <w:tc>
          <w:tcPr>
            <w:tcW w:w="851" w:type="dxa"/>
            <w:shd w:val="clear" w:color="auto" w:fill="auto"/>
            <w:vAlign w:val="center"/>
          </w:tcPr>
          <w:p w14:paraId="0345842D"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
        </w:tc>
        <w:tc>
          <w:tcPr>
            <w:tcW w:w="1134" w:type="dxa"/>
            <w:shd w:val="clear" w:color="auto" w:fill="auto"/>
            <w:vAlign w:val="center"/>
          </w:tcPr>
          <w:p w14:paraId="1CEC5198"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
        </w:tc>
        <w:tc>
          <w:tcPr>
            <w:tcW w:w="1559" w:type="dxa"/>
            <w:shd w:val="clear" w:color="auto" w:fill="auto"/>
            <w:vAlign w:val="center"/>
            <w:hideMark/>
          </w:tcPr>
          <w:p w14:paraId="3103043F"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(1)</w:t>
            </w:r>
          </w:p>
        </w:tc>
        <w:tc>
          <w:tcPr>
            <w:tcW w:w="709" w:type="dxa"/>
            <w:shd w:val="clear" w:color="auto" w:fill="auto"/>
            <w:noWrap/>
            <w:vAlign w:val="center"/>
            <w:hideMark/>
          </w:tcPr>
          <w:p w14:paraId="5BC6AF10"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49</w:t>
            </w:r>
          </w:p>
        </w:tc>
      </w:tr>
      <w:tr w:rsidR="00070396" w:rsidRPr="000D5AA9" w14:paraId="032D3F22" w14:textId="77777777" w:rsidTr="003C260A">
        <w:trPr>
          <w:trHeight w:val="900"/>
        </w:trPr>
        <w:tc>
          <w:tcPr>
            <w:tcW w:w="988" w:type="dxa"/>
            <w:shd w:val="clear" w:color="000000" w:fill="FCDCEC"/>
            <w:noWrap/>
            <w:vAlign w:val="center"/>
            <w:hideMark/>
          </w:tcPr>
          <w:p w14:paraId="06F92BC5"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COG0250</w:t>
            </w:r>
          </w:p>
        </w:tc>
        <w:tc>
          <w:tcPr>
            <w:tcW w:w="567" w:type="dxa"/>
            <w:shd w:val="clear" w:color="000000" w:fill="FCDCEC"/>
            <w:noWrap/>
            <w:vAlign w:val="center"/>
            <w:hideMark/>
          </w:tcPr>
          <w:p w14:paraId="2010CADB"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K</w:t>
            </w:r>
          </w:p>
        </w:tc>
        <w:tc>
          <w:tcPr>
            <w:tcW w:w="2268" w:type="dxa"/>
            <w:shd w:val="clear" w:color="000000" w:fill="FCDCEC"/>
            <w:vAlign w:val="center"/>
            <w:hideMark/>
          </w:tcPr>
          <w:p w14:paraId="3F43066E"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val="de-DE" w:eastAsia="ru-RU"/>
              </w:rPr>
            </w:pPr>
            <w:proofErr w:type="spellStart"/>
            <w:r w:rsidRPr="000D5AA9">
              <w:rPr>
                <w:rFonts w:ascii="Arial" w:eastAsia="Times New Roman" w:hAnsi="Arial" w:cs="Arial"/>
                <w:color w:val="000000"/>
                <w:sz w:val="20"/>
                <w:szCs w:val="20"/>
                <w:lang w:val="de-DE" w:eastAsia="ru-RU"/>
              </w:rPr>
              <w:t>Transcription</w:t>
            </w:r>
            <w:proofErr w:type="spellEnd"/>
            <w:r w:rsidRPr="000D5AA9">
              <w:rPr>
                <w:rFonts w:ascii="Arial" w:eastAsia="Times New Roman" w:hAnsi="Arial" w:cs="Arial"/>
                <w:color w:val="000000"/>
                <w:sz w:val="20"/>
                <w:szCs w:val="20"/>
                <w:lang w:val="de-DE" w:eastAsia="ru-RU"/>
              </w:rPr>
              <w:t xml:space="preserve"> </w:t>
            </w:r>
            <w:proofErr w:type="spellStart"/>
            <w:r w:rsidRPr="000D5AA9">
              <w:rPr>
                <w:rFonts w:ascii="Arial" w:eastAsia="Times New Roman" w:hAnsi="Arial" w:cs="Arial"/>
                <w:color w:val="000000"/>
                <w:sz w:val="20"/>
                <w:szCs w:val="20"/>
                <w:lang w:val="de-DE" w:eastAsia="ru-RU"/>
              </w:rPr>
              <w:t>termination</w:t>
            </w:r>
            <w:proofErr w:type="spellEnd"/>
            <w:r w:rsidRPr="000D5AA9">
              <w:rPr>
                <w:rFonts w:ascii="Arial" w:eastAsia="Times New Roman" w:hAnsi="Arial" w:cs="Arial"/>
                <w:color w:val="000000"/>
                <w:sz w:val="20"/>
                <w:szCs w:val="20"/>
                <w:lang w:val="de-DE" w:eastAsia="ru-RU"/>
              </w:rPr>
              <w:t>/</w:t>
            </w:r>
            <w:proofErr w:type="spellStart"/>
            <w:r w:rsidRPr="000D5AA9">
              <w:rPr>
                <w:rFonts w:ascii="Arial" w:eastAsia="Times New Roman" w:hAnsi="Arial" w:cs="Arial"/>
                <w:color w:val="000000"/>
                <w:sz w:val="20"/>
                <w:szCs w:val="20"/>
                <w:lang w:val="de-DE" w:eastAsia="ru-RU"/>
              </w:rPr>
              <w:t>antitermination</w:t>
            </w:r>
            <w:proofErr w:type="spellEnd"/>
            <w:r w:rsidRPr="000D5AA9">
              <w:rPr>
                <w:rFonts w:ascii="Arial" w:eastAsia="Times New Roman" w:hAnsi="Arial" w:cs="Arial"/>
                <w:color w:val="000000"/>
                <w:sz w:val="20"/>
                <w:szCs w:val="20"/>
                <w:lang w:val="de-DE" w:eastAsia="ru-RU"/>
              </w:rPr>
              <w:t xml:space="preserve"> </w:t>
            </w:r>
            <w:proofErr w:type="spellStart"/>
            <w:r w:rsidRPr="000D5AA9">
              <w:rPr>
                <w:rFonts w:ascii="Arial" w:eastAsia="Times New Roman" w:hAnsi="Arial" w:cs="Arial"/>
                <w:color w:val="000000"/>
                <w:sz w:val="20"/>
                <w:szCs w:val="20"/>
                <w:lang w:val="de-DE" w:eastAsia="ru-RU"/>
              </w:rPr>
              <w:t>protein</w:t>
            </w:r>
            <w:proofErr w:type="spellEnd"/>
            <w:r w:rsidRPr="000D5AA9">
              <w:rPr>
                <w:rFonts w:ascii="Arial" w:eastAsia="Times New Roman" w:hAnsi="Arial" w:cs="Arial"/>
                <w:color w:val="000000"/>
                <w:sz w:val="20"/>
                <w:szCs w:val="20"/>
                <w:lang w:val="de-DE" w:eastAsia="ru-RU"/>
              </w:rPr>
              <w:t xml:space="preserve"> </w:t>
            </w:r>
            <w:proofErr w:type="spellStart"/>
            <w:r w:rsidRPr="000D5AA9">
              <w:rPr>
                <w:rFonts w:ascii="Arial" w:eastAsia="Times New Roman" w:hAnsi="Arial" w:cs="Arial"/>
                <w:color w:val="000000"/>
                <w:sz w:val="20"/>
                <w:szCs w:val="20"/>
                <w:lang w:val="de-DE" w:eastAsia="ru-RU"/>
              </w:rPr>
              <w:t>NusG</w:t>
            </w:r>
            <w:proofErr w:type="spellEnd"/>
          </w:p>
        </w:tc>
        <w:tc>
          <w:tcPr>
            <w:tcW w:w="850" w:type="dxa"/>
            <w:shd w:val="clear" w:color="auto" w:fill="auto"/>
            <w:vAlign w:val="center"/>
            <w:hideMark/>
          </w:tcPr>
          <w:p w14:paraId="095A7FC2" w14:textId="77777777" w:rsidR="00070396" w:rsidRPr="000D5AA9" w:rsidRDefault="00070396" w:rsidP="003C260A">
            <w:pPr>
              <w:spacing w:after="0" w:line="240" w:lineRule="auto"/>
              <w:contextualSpacing/>
              <w:mirrorIndents/>
              <w:rPr>
                <w:rFonts w:ascii="Arial" w:eastAsia="Times New Roman" w:hAnsi="Arial" w:cs="Arial"/>
                <w:sz w:val="20"/>
                <w:szCs w:val="20"/>
                <w:lang w:eastAsia="ru-RU"/>
              </w:rPr>
            </w:pPr>
            <w:r w:rsidRPr="000D5AA9">
              <w:rPr>
                <w:rFonts w:ascii="Arial" w:eastAsia="Times New Roman" w:hAnsi="Arial" w:cs="Arial"/>
                <w:sz w:val="20"/>
                <w:szCs w:val="20"/>
                <w:lang w:eastAsia="ru-RU"/>
              </w:rPr>
              <w:t>n/e</w:t>
            </w:r>
          </w:p>
        </w:tc>
        <w:tc>
          <w:tcPr>
            <w:tcW w:w="567" w:type="dxa"/>
            <w:shd w:val="clear" w:color="auto" w:fill="auto"/>
            <w:vAlign w:val="center"/>
          </w:tcPr>
          <w:p w14:paraId="6FE3E820"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
        </w:tc>
        <w:tc>
          <w:tcPr>
            <w:tcW w:w="851" w:type="dxa"/>
            <w:shd w:val="clear" w:color="auto" w:fill="auto"/>
            <w:vAlign w:val="center"/>
          </w:tcPr>
          <w:p w14:paraId="154D0BBD"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
        </w:tc>
        <w:tc>
          <w:tcPr>
            <w:tcW w:w="1134" w:type="dxa"/>
            <w:shd w:val="clear" w:color="auto" w:fill="auto"/>
            <w:vAlign w:val="center"/>
          </w:tcPr>
          <w:p w14:paraId="47C80BBB"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
        </w:tc>
        <w:tc>
          <w:tcPr>
            <w:tcW w:w="1559" w:type="dxa"/>
            <w:shd w:val="clear" w:color="auto" w:fill="auto"/>
            <w:vAlign w:val="center"/>
            <w:hideMark/>
          </w:tcPr>
          <w:p w14:paraId="6076D601"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Fe</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w:t>
            </w:r>
            <w:r w:rsidRPr="000D5AA9">
              <w:rPr>
                <w:rFonts w:ascii="Arial" w:eastAsia="Times New Roman" w:hAnsi="Arial" w:cs="Arial"/>
                <w:color w:val="000000"/>
                <w:sz w:val="20"/>
                <w:szCs w:val="20"/>
                <w:vertAlign w:val="superscript"/>
                <w:lang w:eastAsia="ru-RU"/>
              </w:rPr>
              <w:t>3+</w:t>
            </w:r>
            <w:r w:rsidRPr="000D5AA9">
              <w:rPr>
                <w:rFonts w:ascii="Arial" w:eastAsia="Times New Roman" w:hAnsi="Arial" w:cs="Arial"/>
                <w:color w:val="000000"/>
                <w:sz w:val="20"/>
                <w:szCs w:val="20"/>
                <w:lang w:eastAsia="ru-RU"/>
              </w:rPr>
              <w:t>(1)</w:t>
            </w:r>
          </w:p>
        </w:tc>
        <w:tc>
          <w:tcPr>
            <w:tcW w:w="709" w:type="dxa"/>
            <w:shd w:val="clear" w:color="auto" w:fill="auto"/>
            <w:noWrap/>
            <w:vAlign w:val="center"/>
            <w:hideMark/>
          </w:tcPr>
          <w:p w14:paraId="49FCD2BB"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136</w:t>
            </w:r>
          </w:p>
        </w:tc>
      </w:tr>
      <w:tr w:rsidR="00070396" w:rsidRPr="000D5AA9" w14:paraId="4E7B4244" w14:textId="77777777" w:rsidTr="003C260A">
        <w:trPr>
          <w:trHeight w:val="1200"/>
        </w:trPr>
        <w:tc>
          <w:tcPr>
            <w:tcW w:w="988" w:type="dxa"/>
            <w:shd w:val="clear" w:color="000000" w:fill="FCDCDC"/>
            <w:noWrap/>
            <w:vAlign w:val="center"/>
            <w:hideMark/>
          </w:tcPr>
          <w:p w14:paraId="79DB9DBE"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COG0258</w:t>
            </w:r>
          </w:p>
        </w:tc>
        <w:tc>
          <w:tcPr>
            <w:tcW w:w="567" w:type="dxa"/>
            <w:shd w:val="clear" w:color="000000" w:fill="FCDCDC"/>
            <w:noWrap/>
            <w:vAlign w:val="center"/>
            <w:hideMark/>
          </w:tcPr>
          <w:p w14:paraId="793F6A2C"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L</w:t>
            </w:r>
          </w:p>
        </w:tc>
        <w:tc>
          <w:tcPr>
            <w:tcW w:w="2268" w:type="dxa"/>
            <w:shd w:val="clear" w:color="000000" w:fill="FCDCDC"/>
            <w:vAlign w:val="center"/>
            <w:hideMark/>
          </w:tcPr>
          <w:p w14:paraId="10D91D56"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 xml:space="preserve">5'-3' exonuclease </w:t>
            </w:r>
            <w:proofErr w:type="spellStart"/>
            <w:r w:rsidRPr="000D5AA9">
              <w:rPr>
                <w:rFonts w:ascii="Arial" w:eastAsia="Times New Roman" w:hAnsi="Arial" w:cs="Arial"/>
                <w:color w:val="000000"/>
                <w:sz w:val="20"/>
                <w:szCs w:val="20"/>
                <w:lang w:eastAsia="ru-RU"/>
              </w:rPr>
              <w:t>Xni</w:t>
            </w:r>
            <w:proofErr w:type="spellEnd"/>
            <w:r w:rsidRPr="000D5AA9">
              <w:rPr>
                <w:rFonts w:ascii="Arial" w:eastAsia="Times New Roman" w:hAnsi="Arial" w:cs="Arial"/>
                <w:color w:val="000000"/>
                <w:sz w:val="20"/>
                <w:szCs w:val="20"/>
                <w:lang w:eastAsia="ru-RU"/>
              </w:rPr>
              <w:t>/</w:t>
            </w:r>
            <w:proofErr w:type="spellStart"/>
            <w:r w:rsidRPr="000D5AA9">
              <w:rPr>
                <w:rFonts w:ascii="Arial" w:eastAsia="Times New Roman" w:hAnsi="Arial" w:cs="Arial"/>
                <w:color w:val="000000"/>
                <w:sz w:val="20"/>
                <w:szCs w:val="20"/>
                <w:lang w:eastAsia="ru-RU"/>
              </w:rPr>
              <w:t>ExoIX</w:t>
            </w:r>
            <w:proofErr w:type="spellEnd"/>
            <w:r w:rsidRPr="000D5AA9">
              <w:rPr>
                <w:rFonts w:ascii="Arial" w:eastAsia="Times New Roman" w:hAnsi="Arial" w:cs="Arial"/>
                <w:color w:val="000000"/>
                <w:sz w:val="20"/>
                <w:szCs w:val="20"/>
                <w:lang w:eastAsia="ru-RU"/>
              </w:rPr>
              <w:t xml:space="preserve"> (flap endonuclease)</w:t>
            </w:r>
          </w:p>
        </w:tc>
        <w:tc>
          <w:tcPr>
            <w:tcW w:w="850" w:type="dxa"/>
            <w:shd w:val="clear" w:color="auto" w:fill="auto"/>
            <w:vAlign w:val="center"/>
            <w:hideMark/>
          </w:tcPr>
          <w:p w14:paraId="74472FC0" w14:textId="77777777" w:rsidR="00070396" w:rsidRPr="000D5AA9" w:rsidRDefault="00070396" w:rsidP="003C260A">
            <w:pPr>
              <w:spacing w:after="0" w:line="240" w:lineRule="auto"/>
              <w:contextualSpacing/>
              <w:mirrorIndents/>
              <w:rPr>
                <w:rFonts w:ascii="Arial" w:eastAsia="Times New Roman" w:hAnsi="Arial" w:cs="Arial"/>
                <w:sz w:val="20"/>
                <w:szCs w:val="20"/>
                <w:lang w:eastAsia="ru-RU"/>
              </w:rPr>
            </w:pPr>
            <w:r w:rsidRPr="000D5AA9">
              <w:rPr>
                <w:rFonts w:ascii="Arial" w:eastAsia="Times New Roman" w:hAnsi="Arial" w:cs="Arial"/>
                <w:sz w:val="20"/>
                <w:szCs w:val="20"/>
                <w:lang w:eastAsia="ru-RU"/>
              </w:rPr>
              <w:t>3.1.11.-</w:t>
            </w:r>
          </w:p>
        </w:tc>
        <w:tc>
          <w:tcPr>
            <w:tcW w:w="567" w:type="dxa"/>
            <w:shd w:val="clear" w:color="auto" w:fill="auto"/>
            <w:vAlign w:val="center"/>
            <w:hideMark/>
          </w:tcPr>
          <w:p w14:paraId="69FFCBD6" w14:textId="77777777" w:rsidR="00070396" w:rsidRPr="000D5AA9" w:rsidRDefault="00070396" w:rsidP="003C260A">
            <w:pPr>
              <w:spacing w:after="0" w:line="240" w:lineRule="auto"/>
              <w:contextualSpacing/>
              <w:mirrorIndents/>
              <w:rPr>
                <w:rFonts w:ascii="Arial" w:eastAsia="Times New Roman" w:hAnsi="Arial" w:cs="Arial"/>
                <w:sz w:val="20"/>
                <w:szCs w:val="20"/>
                <w:lang w:eastAsia="ru-RU"/>
              </w:rPr>
            </w:pPr>
          </w:p>
        </w:tc>
        <w:tc>
          <w:tcPr>
            <w:tcW w:w="851" w:type="dxa"/>
            <w:shd w:val="clear" w:color="auto" w:fill="auto"/>
            <w:vAlign w:val="center"/>
            <w:hideMark/>
          </w:tcPr>
          <w:p w14:paraId="153BD0F3"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K</w:t>
            </w:r>
            <w:r w:rsidRPr="000D5AA9">
              <w:rPr>
                <w:rFonts w:ascii="Arial" w:eastAsia="Times New Roman" w:hAnsi="Arial" w:cs="Arial"/>
                <w:color w:val="000000"/>
                <w:sz w:val="20"/>
                <w:szCs w:val="20"/>
                <w:vertAlign w:val="superscript"/>
                <w:lang w:eastAsia="ru-RU"/>
              </w:rPr>
              <w:t>+</w:t>
            </w:r>
          </w:p>
        </w:tc>
        <w:tc>
          <w:tcPr>
            <w:tcW w:w="1134" w:type="dxa"/>
            <w:shd w:val="clear" w:color="auto" w:fill="auto"/>
            <w:vAlign w:val="center"/>
            <w:hideMark/>
          </w:tcPr>
          <w:p w14:paraId="32CBA596"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proofErr w:type="gramStart"/>
            <w:r w:rsidRPr="000D5AA9">
              <w:rPr>
                <w:rFonts w:ascii="Arial" w:eastAsia="Times New Roman" w:hAnsi="Arial" w:cs="Arial"/>
                <w:color w:val="000000"/>
                <w:sz w:val="20"/>
                <w:szCs w:val="20"/>
                <w:vertAlign w:val="superscript"/>
                <w:lang w:eastAsia="ru-RU"/>
              </w:rPr>
              <w:t>+</w:t>
            </w:r>
            <w:r w:rsidRPr="000D5AA9">
              <w:rPr>
                <w:rFonts w:ascii="Arial" w:eastAsia="Times New Roman" w:hAnsi="Arial" w:cs="Arial"/>
                <w:color w:val="000000"/>
                <w:sz w:val="20"/>
                <w:szCs w:val="20"/>
                <w:lang w:eastAsia="ru-RU"/>
              </w:rPr>
              <w:t>,Mn</w:t>
            </w:r>
            <w:proofErr w:type="gramEnd"/>
            <w:r w:rsidRPr="000D5AA9">
              <w:rPr>
                <w:rFonts w:ascii="Arial" w:eastAsia="Times New Roman" w:hAnsi="Arial" w:cs="Arial"/>
                <w:color w:val="000000"/>
                <w:sz w:val="20"/>
                <w:szCs w:val="20"/>
                <w:vertAlign w:val="superscript"/>
                <w:lang w:eastAsia="ru-RU"/>
              </w:rPr>
              <w:t>2+</w:t>
            </w:r>
          </w:p>
        </w:tc>
        <w:tc>
          <w:tcPr>
            <w:tcW w:w="1559" w:type="dxa"/>
            <w:shd w:val="clear" w:color="auto" w:fill="auto"/>
            <w:vAlign w:val="center"/>
            <w:hideMark/>
          </w:tcPr>
          <w:p w14:paraId="499C44E2"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Zn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(2), 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(18), Mn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(20), Ca</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(8)</w:t>
            </w:r>
          </w:p>
        </w:tc>
        <w:tc>
          <w:tcPr>
            <w:tcW w:w="709" w:type="dxa"/>
            <w:shd w:val="clear" w:color="auto" w:fill="auto"/>
            <w:noWrap/>
            <w:vAlign w:val="center"/>
            <w:hideMark/>
          </w:tcPr>
          <w:p w14:paraId="0B0B6055"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104</w:t>
            </w:r>
          </w:p>
        </w:tc>
      </w:tr>
      <w:tr w:rsidR="00070396" w:rsidRPr="000D5AA9" w14:paraId="13D323E1" w14:textId="77777777" w:rsidTr="003C260A">
        <w:trPr>
          <w:trHeight w:val="600"/>
        </w:trPr>
        <w:tc>
          <w:tcPr>
            <w:tcW w:w="988" w:type="dxa"/>
            <w:shd w:val="clear" w:color="000000" w:fill="FCDCDC"/>
            <w:noWrap/>
            <w:vAlign w:val="center"/>
            <w:hideMark/>
          </w:tcPr>
          <w:p w14:paraId="69AA1D0B"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COG0592</w:t>
            </w:r>
          </w:p>
        </w:tc>
        <w:tc>
          <w:tcPr>
            <w:tcW w:w="567" w:type="dxa"/>
            <w:shd w:val="clear" w:color="000000" w:fill="FCDCDC"/>
            <w:noWrap/>
            <w:vAlign w:val="center"/>
            <w:hideMark/>
          </w:tcPr>
          <w:p w14:paraId="3E290FE1"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L</w:t>
            </w:r>
          </w:p>
        </w:tc>
        <w:tc>
          <w:tcPr>
            <w:tcW w:w="2268" w:type="dxa"/>
            <w:shd w:val="clear" w:color="000000" w:fill="FCDCDC"/>
            <w:vAlign w:val="center"/>
            <w:hideMark/>
          </w:tcPr>
          <w:p w14:paraId="4852FF42"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DNA polymerase III sliding clamp (beta) subunit, PCNA homolog</w:t>
            </w:r>
          </w:p>
        </w:tc>
        <w:tc>
          <w:tcPr>
            <w:tcW w:w="850" w:type="dxa"/>
            <w:shd w:val="clear" w:color="auto" w:fill="auto"/>
            <w:vAlign w:val="center"/>
            <w:hideMark/>
          </w:tcPr>
          <w:p w14:paraId="33175C9F" w14:textId="77777777" w:rsidR="00070396" w:rsidRPr="000D5AA9" w:rsidRDefault="00070396" w:rsidP="003C260A">
            <w:pPr>
              <w:spacing w:after="0" w:line="240" w:lineRule="auto"/>
              <w:contextualSpacing/>
              <w:mirrorIndents/>
              <w:rPr>
                <w:rFonts w:ascii="Arial" w:eastAsia="Times New Roman" w:hAnsi="Arial" w:cs="Arial"/>
                <w:sz w:val="20"/>
                <w:szCs w:val="20"/>
                <w:lang w:eastAsia="ru-RU"/>
              </w:rPr>
            </w:pPr>
            <w:r w:rsidRPr="000D5AA9">
              <w:rPr>
                <w:rFonts w:ascii="Arial" w:eastAsia="Times New Roman" w:hAnsi="Arial" w:cs="Arial"/>
                <w:sz w:val="20"/>
                <w:szCs w:val="20"/>
                <w:lang w:eastAsia="ru-RU"/>
              </w:rPr>
              <w:t>2.7.7.7</w:t>
            </w:r>
          </w:p>
        </w:tc>
        <w:tc>
          <w:tcPr>
            <w:tcW w:w="567" w:type="dxa"/>
            <w:shd w:val="clear" w:color="auto" w:fill="auto"/>
            <w:vAlign w:val="center"/>
            <w:hideMark/>
          </w:tcPr>
          <w:p w14:paraId="22490AD8"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w:t>
            </w:r>
          </w:p>
        </w:tc>
        <w:tc>
          <w:tcPr>
            <w:tcW w:w="851" w:type="dxa"/>
            <w:shd w:val="clear" w:color="auto" w:fill="auto"/>
            <w:vAlign w:val="center"/>
            <w:hideMark/>
          </w:tcPr>
          <w:p w14:paraId="6731B418"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K</w:t>
            </w:r>
            <w:r w:rsidRPr="000D5AA9">
              <w:rPr>
                <w:rFonts w:ascii="Arial" w:eastAsia="Times New Roman" w:hAnsi="Arial" w:cs="Arial"/>
                <w:color w:val="000000"/>
                <w:sz w:val="20"/>
                <w:szCs w:val="20"/>
                <w:vertAlign w:val="superscript"/>
                <w:lang w:eastAsia="ru-RU"/>
              </w:rPr>
              <w:t>+</w:t>
            </w:r>
          </w:p>
        </w:tc>
        <w:tc>
          <w:tcPr>
            <w:tcW w:w="1134" w:type="dxa"/>
            <w:shd w:val="clear" w:color="auto" w:fill="auto"/>
            <w:vAlign w:val="center"/>
            <w:hideMark/>
          </w:tcPr>
          <w:p w14:paraId="78D6DC53"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p>
        </w:tc>
        <w:tc>
          <w:tcPr>
            <w:tcW w:w="1559" w:type="dxa"/>
            <w:shd w:val="clear" w:color="auto" w:fill="auto"/>
            <w:vAlign w:val="center"/>
            <w:hideMark/>
          </w:tcPr>
          <w:p w14:paraId="65CF53A9"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(3), Ca</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(47)</w:t>
            </w:r>
          </w:p>
        </w:tc>
        <w:tc>
          <w:tcPr>
            <w:tcW w:w="709" w:type="dxa"/>
            <w:shd w:val="clear" w:color="auto" w:fill="auto"/>
            <w:noWrap/>
            <w:vAlign w:val="center"/>
            <w:hideMark/>
          </w:tcPr>
          <w:p w14:paraId="5DC96FCE"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368</w:t>
            </w:r>
          </w:p>
        </w:tc>
      </w:tr>
      <w:tr w:rsidR="00070396" w:rsidRPr="000D5AA9" w14:paraId="25449BD7" w14:textId="77777777" w:rsidTr="003C260A">
        <w:trPr>
          <w:trHeight w:val="600"/>
        </w:trPr>
        <w:tc>
          <w:tcPr>
            <w:tcW w:w="988" w:type="dxa"/>
            <w:shd w:val="clear" w:color="000000" w:fill="FCDCDC"/>
            <w:noWrap/>
            <w:vAlign w:val="center"/>
            <w:hideMark/>
          </w:tcPr>
          <w:p w14:paraId="261433C0"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COG2812</w:t>
            </w:r>
          </w:p>
        </w:tc>
        <w:tc>
          <w:tcPr>
            <w:tcW w:w="567" w:type="dxa"/>
            <w:shd w:val="clear" w:color="000000" w:fill="FCDCDC"/>
            <w:noWrap/>
            <w:vAlign w:val="center"/>
            <w:hideMark/>
          </w:tcPr>
          <w:p w14:paraId="70120B63"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L</w:t>
            </w:r>
          </w:p>
        </w:tc>
        <w:tc>
          <w:tcPr>
            <w:tcW w:w="2268" w:type="dxa"/>
            <w:shd w:val="clear" w:color="000000" w:fill="FCDCDC"/>
            <w:vAlign w:val="center"/>
            <w:hideMark/>
          </w:tcPr>
          <w:p w14:paraId="7F4BCF78"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DNA polymerase III, gamma/tau subunits</w:t>
            </w:r>
          </w:p>
        </w:tc>
        <w:tc>
          <w:tcPr>
            <w:tcW w:w="850" w:type="dxa"/>
            <w:shd w:val="clear" w:color="auto" w:fill="auto"/>
            <w:vAlign w:val="center"/>
            <w:hideMark/>
          </w:tcPr>
          <w:p w14:paraId="1A632E33" w14:textId="77777777" w:rsidR="00070396" w:rsidRPr="000D5AA9" w:rsidRDefault="00070396" w:rsidP="003C260A">
            <w:pPr>
              <w:spacing w:after="0" w:line="240" w:lineRule="auto"/>
              <w:contextualSpacing/>
              <w:mirrorIndents/>
              <w:rPr>
                <w:rFonts w:ascii="Arial" w:eastAsia="Times New Roman" w:hAnsi="Arial" w:cs="Arial"/>
                <w:sz w:val="20"/>
                <w:szCs w:val="20"/>
                <w:lang w:eastAsia="ru-RU"/>
              </w:rPr>
            </w:pPr>
            <w:r w:rsidRPr="000D5AA9">
              <w:rPr>
                <w:rFonts w:ascii="Arial" w:eastAsia="Times New Roman" w:hAnsi="Arial" w:cs="Arial"/>
                <w:sz w:val="20"/>
                <w:szCs w:val="20"/>
                <w:lang w:eastAsia="ru-RU"/>
              </w:rPr>
              <w:t>2.7.7.7</w:t>
            </w:r>
          </w:p>
        </w:tc>
        <w:tc>
          <w:tcPr>
            <w:tcW w:w="567" w:type="dxa"/>
            <w:shd w:val="clear" w:color="auto" w:fill="auto"/>
            <w:vAlign w:val="center"/>
            <w:hideMark/>
          </w:tcPr>
          <w:p w14:paraId="69F01AE3"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w:t>
            </w:r>
          </w:p>
        </w:tc>
        <w:tc>
          <w:tcPr>
            <w:tcW w:w="851" w:type="dxa"/>
            <w:shd w:val="clear" w:color="auto" w:fill="auto"/>
            <w:vAlign w:val="center"/>
            <w:hideMark/>
          </w:tcPr>
          <w:p w14:paraId="3B4477CB"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K</w:t>
            </w:r>
            <w:r w:rsidRPr="000D5AA9">
              <w:rPr>
                <w:rFonts w:ascii="Arial" w:eastAsia="Times New Roman" w:hAnsi="Arial" w:cs="Arial"/>
                <w:color w:val="000000"/>
                <w:sz w:val="20"/>
                <w:szCs w:val="20"/>
                <w:vertAlign w:val="superscript"/>
                <w:lang w:eastAsia="ru-RU"/>
              </w:rPr>
              <w:t>+</w:t>
            </w:r>
          </w:p>
        </w:tc>
        <w:tc>
          <w:tcPr>
            <w:tcW w:w="1134" w:type="dxa"/>
            <w:shd w:val="clear" w:color="auto" w:fill="auto"/>
            <w:vAlign w:val="center"/>
            <w:hideMark/>
          </w:tcPr>
          <w:p w14:paraId="4CB46DDA"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proofErr w:type="gramStart"/>
            <w:r w:rsidRPr="000D5AA9">
              <w:rPr>
                <w:rFonts w:ascii="Arial" w:eastAsia="Times New Roman" w:hAnsi="Arial" w:cs="Arial"/>
                <w:color w:val="000000"/>
                <w:sz w:val="20"/>
                <w:szCs w:val="20"/>
                <w:vertAlign w:val="superscript"/>
                <w:lang w:eastAsia="ru-RU"/>
              </w:rPr>
              <w:t>+</w:t>
            </w:r>
            <w:r w:rsidRPr="000D5AA9">
              <w:rPr>
                <w:rFonts w:ascii="Arial" w:eastAsia="Times New Roman" w:hAnsi="Arial" w:cs="Arial"/>
                <w:color w:val="000000"/>
                <w:sz w:val="20"/>
                <w:szCs w:val="20"/>
                <w:lang w:eastAsia="ru-RU"/>
              </w:rPr>
              <w:t>,Mn</w:t>
            </w:r>
            <w:proofErr w:type="gramEnd"/>
            <w:r w:rsidRPr="000D5AA9">
              <w:rPr>
                <w:rFonts w:ascii="Arial" w:eastAsia="Times New Roman" w:hAnsi="Arial" w:cs="Arial"/>
                <w:color w:val="000000"/>
                <w:sz w:val="20"/>
                <w:szCs w:val="20"/>
                <w:vertAlign w:val="superscript"/>
                <w:lang w:eastAsia="ru-RU"/>
              </w:rPr>
              <w:t>2+</w:t>
            </w:r>
          </w:p>
        </w:tc>
        <w:tc>
          <w:tcPr>
            <w:tcW w:w="1559" w:type="dxa"/>
            <w:shd w:val="clear" w:color="auto" w:fill="auto"/>
            <w:vAlign w:val="center"/>
            <w:hideMark/>
          </w:tcPr>
          <w:p w14:paraId="40E72C7F"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Zn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(54), 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(36)</w:t>
            </w:r>
          </w:p>
        </w:tc>
        <w:tc>
          <w:tcPr>
            <w:tcW w:w="709" w:type="dxa"/>
            <w:shd w:val="clear" w:color="auto" w:fill="auto"/>
            <w:noWrap/>
            <w:vAlign w:val="center"/>
            <w:hideMark/>
          </w:tcPr>
          <w:p w14:paraId="7FA2D7FA"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92</w:t>
            </w:r>
          </w:p>
        </w:tc>
      </w:tr>
      <w:tr w:rsidR="00070396" w:rsidRPr="000D5AA9" w14:paraId="10ED060E" w14:textId="77777777" w:rsidTr="003C260A">
        <w:trPr>
          <w:trHeight w:val="900"/>
        </w:trPr>
        <w:tc>
          <w:tcPr>
            <w:tcW w:w="988" w:type="dxa"/>
            <w:shd w:val="clear" w:color="000000" w:fill="FCDCDC"/>
            <w:noWrap/>
            <w:vAlign w:val="center"/>
            <w:hideMark/>
          </w:tcPr>
          <w:p w14:paraId="541B510F"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COG0358</w:t>
            </w:r>
          </w:p>
        </w:tc>
        <w:tc>
          <w:tcPr>
            <w:tcW w:w="567" w:type="dxa"/>
            <w:shd w:val="clear" w:color="000000" w:fill="FCDCDC"/>
            <w:noWrap/>
            <w:vAlign w:val="center"/>
            <w:hideMark/>
          </w:tcPr>
          <w:p w14:paraId="37019101"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L</w:t>
            </w:r>
          </w:p>
        </w:tc>
        <w:tc>
          <w:tcPr>
            <w:tcW w:w="2268" w:type="dxa"/>
            <w:shd w:val="clear" w:color="000000" w:fill="FCDCDC"/>
            <w:vAlign w:val="center"/>
            <w:hideMark/>
          </w:tcPr>
          <w:p w14:paraId="5224A40F"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DNA primase (bacterial type)</w:t>
            </w:r>
          </w:p>
        </w:tc>
        <w:tc>
          <w:tcPr>
            <w:tcW w:w="850" w:type="dxa"/>
            <w:shd w:val="clear" w:color="auto" w:fill="auto"/>
            <w:vAlign w:val="center"/>
            <w:hideMark/>
          </w:tcPr>
          <w:p w14:paraId="62B6C557" w14:textId="77777777" w:rsidR="00070396" w:rsidRPr="000D5AA9" w:rsidRDefault="00070396" w:rsidP="003C260A">
            <w:pPr>
              <w:spacing w:after="0" w:line="240" w:lineRule="auto"/>
              <w:contextualSpacing/>
              <w:mirrorIndents/>
              <w:rPr>
                <w:rFonts w:ascii="Arial" w:eastAsia="Times New Roman" w:hAnsi="Arial" w:cs="Arial"/>
                <w:sz w:val="20"/>
                <w:szCs w:val="20"/>
                <w:lang w:eastAsia="ru-RU"/>
              </w:rPr>
            </w:pPr>
            <w:r w:rsidRPr="000D5AA9">
              <w:rPr>
                <w:rFonts w:ascii="Arial" w:eastAsia="Times New Roman" w:hAnsi="Arial" w:cs="Arial"/>
                <w:sz w:val="20"/>
                <w:szCs w:val="20"/>
                <w:lang w:eastAsia="ru-RU"/>
              </w:rPr>
              <w:t>2.7.7.101</w:t>
            </w:r>
          </w:p>
        </w:tc>
        <w:tc>
          <w:tcPr>
            <w:tcW w:w="567" w:type="dxa"/>
            <w:shd w:val="clear" w:color="auto" w:fill="auto"/>
            <w:vAlign w:val="center"/>
            <w:hideMark/>
          </w:tcPr>
          <w:p w14:paraId="18BD780B"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roofErr w:type="spellStart"/>
            <w:r w:rsidRPr="000D5AA9">
              <w:rPr>
                <w:rFonts w:ascii="Arial" w:eastAsia="Times New Roman" w:hAnsi="Arial" w:cs="Arial"/>
                <w:color w:val="000000"/>
                <w:sz w:val="20"/>
                <w:szCs w:val="20"/>
                <w:lang w:eastAsia="ru-RU"/>
              </w:rPr>
              <w:t>PPi</w:t>
            </w:r>
            <w:proofErr w:type="spellEnd"/>
          </w:p>
        </w:tc>
        <w:tc>
          <w:tcPr>
            <w:tcW w:w="851" w:type="dxa"/>
            <w:shd w:val="clear" w:color="auto" w:fill="auto"/>
            <w:vAlign w:val="center"/>
            <w:hideMark/>
          </w:tcPr>
          <w:p w14:paraId="37B304E1"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
        </w:tc>
        <w:tc>
          <w:tcPr>
            <w:tcW w:w="1134" w:type="dxa"/>
            <w:shd w:val="clear" w:color="auto" w:fill="auto"/>
            <w:vAlign w:val="center"/>
            <w:hideMark/>
          </w:tcPr>
          <w:p w14:paraId="69CEFF22"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proofErr w:type="gramStart"/>
            <w:r w:rsidRPr="000D5AA9">
              <w:rPr>
                <w:rFonts w:ascii="Arial" w:eastAsia="Times New Roman" w:hAnsi="Arial" w:cs="Arial"/>
                <w:color w:val="000000"/>
                <w:sz w:val="20"/>
                <w:szCs w:val="20"/>
                <w:vertAlign w:val="superscript"/>
                <w:lang w:eastAsia="ru-RU"/>
              </w:rPr>
              <w:t>+</w:t>
            </w:r>
            <w:r w:rsidRPr="000D5AA9">
              <w:rPr>
                <w:rFonts w:ascii="Arial" w:eastAsia="Times New Roman" w:hAnsi="Arial" w:cs="Arial"/>
                <w:color w:val="000000"/>
                <w:sz w:val="20"/>
                <w:szCs w:val="20"/>
                <w:lang w:eastAsia="ru-RU"/>
              </w:rPr>
              <w:t>,Mn</w:t>
            </w:r>
            <w:proofErr w:type="gramEnd"/>
            <w:r w:rsidRPr="000D5AA9">
              <w:rPr>
                <w:rFonts w:ascii="Arial" w:eastAsia="Times New Roman" w:hAnsi="Arial" w:cs="Arial"/>
                <w:color w:val="000000"/>
                <w:sz w:val="20"/>
                <w:szCs w:val="20"/>
                <w:vertAlign w:val="superscript"/>
                <w:lang w:eastAsia="ru-RU"/>
              </w:rPr>
              <w:t>2+</w:t>
            </w:r>
          </w:p>
        </w:tc>
        <w:tc>
          <w:tcPr>
            <w:tcW w:w="1559" w:type="dxa"/>
            <w:shd w:val="clear" w:color="auto" w:fill="auto"/>
            <w:vAlign w:val="center"/>
            <w:hideMark/>
          </w:tcPr>
          <w:p w14:paraId="451E9B8F"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w:t>
            </w:r>
          </w:p>
        </w:tc>
        <w:tc>
          <w:tcPr>
            <w:tcW w:w="709" w:type="dxa"/>
            <w:shd w:val="clear" w:color="auto" w:fill="auto"/>
            <w:noWrap/>
            <w:vAlign w:val="center"/>
            <w:hideMark/>
          </w:tcPr>
          <w:p w14:paraId="42429F7B"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29</w:t>
            </w:r>
          </w:p>
        </w:tc>
      </w:tr>
      <w:tr w:rsidR="00070396" w:rsidRPr="000D5AA9" w14:paraId="43B8D559" w14:textId="77777777" w:rsidTr="003C260A">
        <w:trPr>
          <w:trHeight w:val="900"/>
        </w:trPr>
        <w:tc>
          <w:tcPr>
            <w:tcW w:w="988" w:type="dxa"/>
            <w:shd w:val="clear" w:color="000000" w:fill="FCDCDC"/>
            <w:noWrap/>
            <w:vAlign w:val="center"/>
            <w:hideMark/>
          </w:tcPr>
          <w:p w14:paraId="700E0ECA"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COG0550</w:t>
            </w:r>
          </w:p>
        </w:tc>
        <w:tc>
          <w:tcPr>
            <w:tcW w:w="567" w:type="dxa"/>
            <w:shd w:val="clear" w:color="000000" w:fill="FCDCDC"/>
            <w:noWrap/>
            <w:vAlign w:val="center"/>
            <w:hideMark/>
          </w:tcPr>
          <w:p w14:paraId="665A5510"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L</w:t>
            </w:r>
          </w:p>
        </w:tc>
        <w:tc>
          <w:tcPr>
            <w:tcW w:w="2268" w:type="dxa"/>
            <w:shd w:val="clear" w:color="000000" w:fill="FCDCDC"/>
            <w:vAlign w:val="center"/>
            <w:hideMark/>
          </w:tcPr>
          <w:p w14:paraId="327E466B"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DNA topoisomerase IA</w:t>
            </w:r>
          </w:p>
        </w:tc>
        <w:tc>
          <w:tcPr>
            <w:tcW w:w="850" w:type="dxa"/>
            <w:shd w:val="clear" w:color="auto" w:fill="auto"/>
            <w:vAlign w:val="center"/>
            <w:hideMark/>
          </w:tcPr>
          <w:p w14:paraId="31603729" w14:textId="77777777" w:rsidR="00070396" w:rsidRPr="000D5AA9" w:rsidRDefault="00070396" w:rsidP="003C260A">
            <w:pPr>
              <w:spacing w:after="0" w:line="240" w:lineRule="auto"/>
              <w:contextualSpacing/>
              <w:mirrorIndents/>
              <w:rPr>
                <w:rFonts w:ascii="Arial" w:eastAsia="Times New Roman" w:hAnsi="Arial" w:cs="Arial"/>
                <w:sz w:val="20"/>
                <w:szCs w:val="20"/>
                <w:lang w:eastAsia="ru-RU"/>
              </w:rPr>
            </w:pPr>
            <w:r w:rsidRPr="000D5AA9">
              <w:rPr>
                <w:rFonts w:ascii="Arial" w:eastAsia="Times New Roman" w:hAnsi="Arial" w:cs="Arial"/>
                <w:sz w:val="20"/>
                <w:szCs w:val="20"/>
                <w:lang w:eastAsia="ru-RU"/>
              </w:rPr>
              <w:t>5.6.2.1</w:t>
            </w:r>
          </w:p>
        </w:tc>
        <w:tc>
          <w:tcPr>
            <w:tcW w:w="567" w:type="dxa"/>
            <w:shd w:val="clear" w:color="auto" w:fill="auto"/>
            <w:vAlign w:val="center"/>
            <w:hideMark/>
          </w:tcPr>
          <w:p w14:paraId="5330F3E3"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w:t>
            </w:r>
          </w:p>
        </w:tc>
        <w:tc>
          <w:tcPr>
            <w:tcW w:w="851" w:type="dxa"/>
            <w:shd w:val="clear" w:color="auto" w:fill="auto"/>
            <w:vAlign w:val="center"/>
            <w:hideMark/>
          </w:tcPr>
          <w:p w14:paraId="18093D0F"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K</w:t>
            </w:r>
            <w:r w:rsidRPr="000D5AA9">
              <w:rPr>
                <w:rFonts w:ascii="Arial" w:eastAsia="Times New Roman" w:hAnsi="Arial" w:cs="Arial"/>
                <w:color w:val="000000"/>
                <w:sz w:val="20"/>
                <w:szCs w:val="20"/>
                <w:vertAlign w:val="superscript"/>
                <w:lang w:eastAsia="ru-RU"/>
              </w:rPr>
              <w:t>+</w:t>
            </w:r>
          </w:p>
        </w:tc>
        <w:tc>
          <w:tcPr>
            <w:tcW w:w="1134" w:type="dxa"/>
            <w:shd w:val="clear" w:color="auto" w:fill="auto"/>
            <w:vAlign w:val="center"/>
            <w:hideMark/>
          </w:tcPr>
          <w:p w14:paraId="35782A03"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 Zn</w:t>
            </w:r>
            <w:r w:rsidRPr="000D5AA9">
              <w:rPr>
                <w:rFonts w:ascii="Arial" w:eastAsia="Times New Roman" w:hAnsi="Arial" w:cs="Arial"/>
                <w:color w:val="000000"/>
                <w:sz w:val="20"/>
                <w:szCs w:val="20"/>
                <w:vertAlign w:val="superscript"/>
                <w:lang w:eastAsia="ru-RU"/>
              </w:rPr>
              <w:t>2+</w:t>
            </w:r>
          </w:p>
        </w:tc>
        <w:tc>
          <w:tcPr>
            <w:tcW w:w="1559" w:type="dxa"/>
            <w:shd w:val="clear" w:color="auto" w:fill="auto"/>
            <w:vAlign w:val="center"/>
            <w:hideMark/>
          </w:tcPr>
          <w:p w14:paraId="5DF08C74"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Zn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(4), 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(5), Ca</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(1)</w:t>
            </w:r>
          </w:p>
        </w:tc>
        <w:tc>
          <w:tcPr>
            <w:tcW w:w="709" w:type="dxa"/>
            <w:shd w:val="clear" w:color="auto" w:fill="auto"/>
            <w:noWrap/>
            <w:vAlign w:val="center"/>
            <w:hideMark/>
          </w:tcPr>
          <w:p w14:paraId="70493666"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52</w:t>
            </w:r>
          </w:p>
        </w:tc>
      </w:tr>
      <w:tr w:rsidR="00070396" w:rsidRPr="000D5AA9" w14:paraId="0B3DB271" w14:textId="77777777" w:rsidTr="003C260A">
        <w:trPr>
          <w:trHeight w:val="900"/>
        </w:trPr>
        <w:tc>
          <w:tcPr>
            <w:tcW w:w="988" w:type="dxa"/>
            <w:shd w:val="clear" w:color="000000" w:fill="FCDCDC"/>
            <w:noWrap/>
            <w:vAlign w:val="center"/>
            <w:hideMark/>
          </w:tcPr>
          <w:p w14:paraId="24DD9F8F"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COG0468*</w:t>
            </w:r>
          </w:p>
        </w:tc>
        <w:tc>
          <w:tcPr>
            <w:tcW w:w="567" w:type="dxa"/>
            <w:shd w:val="clear" w:color="000000" w:fill="FCDCDC"/>
            <w:noWrap/>
            <w:vAlign w:val="center"/>
            <w:hideMark/>
          </w:tcPr>
          <w:p w14:paraId="653EFDD3"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L</w:t>
            </w:r>
          </w:p>
        </w:tc>
        <w:tc>
          <w:tcPr>
            <w:tcW w:w="2268" w:type="dxa"/>
            <w:shd w:val="clear" w:color="000000" w:fill="FCDCDC"/>
            <w:vAlign w:val="center"/>
            <w:hideMark/>
          </w:tcPr>
          <w:p w14:paraId="3C9C6F6E"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RecA/</w:t>
            </w:r>
            <w:proofErr w:type="spellStart"/>
            <w:r w:rsidRPr="000D5AA9">
              <w:rPr>
                <w:rFonts w:ascii="Arial" w:eastAsia="Times New Roman" w:hAnsi="Arial" w:cs="Arial"/>
                <w:color w:val="000000"/>
                <w:sz w:val="20"/>
                <w:szCs w:val="20"/>
                <w:lang w:eastAsia="ru-RU"/>
              </w:rPr>
              <w:t>RadA</w:t>
            </w:r>
            <w:proofErr w:type="spellEnd"/>
            <w:r w:rsidRPr="000D5AA9">
              <w:rPr>
                <w:rFonts w:ascii="Arial" w:eastAsia="Times New Roman" w:hAnsi="Arial" w:cs="Arial"/>
                <w:color w:val="000000"/>
                <w:sz w:val="20"/>
                <w:szCs w:val="20"/>
                <w:lang w:eastAsia="ru-RU"/>
              </w:rPr>
              <w:t xml:space="preserve"> recombinase</w:t>
            </w:r>
          </w:p>
        </w:tc>
        <w:tc>
          <w:tcPr>
            <w:tcW w:w="850" w:type="dxa"/>
            <w:shd w:val="clear" w:color="auto" w:fill="auto"/>
            <w:vAlign w:val="center"/>
            <w:hideMark/>
          </w:tcPr>
          <w:p w14:paraId="586B9864" w14:textId="77777777" w:rsidR="00070396" w:rsidRPr="000D5AA9" w:rsidRDefault="00070396" w:rsidP="003C260A">
            <w:pPr>
              <w:spacing w:after="0" w:line="240" w:lineRule="auto"/>
              <w:contextualSpacing/>
              <w:mirrorIndents/>
              <w:rPr>
                <w:rFonts w:ascii="Arial" w:eastAsia="Times New Roman" w:hAnsi="Arial" w:cs="Arial"/>
                <w:sz w:val="20"/>
                <w:szCs w:val="20"/>
                <w:lang w:eastAsia="ru-RU"/>
              </w:rPr>
            </w:pPr>
            <w:r w:rsidRPr="000D5AA9">
              <w:rPr>
                <w:rFonts w:ascii="Arial" w:eastAsia="Times New Roman" w:hAnsi="Arial" w:cs="Arial"/>
                <w:sz w:val="20"/>
                <w:szCs w:val="20"/>
                <w:lang w:eastAsia="ru-RU"/>
              </w:rPr>
              <w:t>3.5.</w:t>
            </w:r>
            <w:proofErr w:type="gramStart"/>
            <w:r w:rsidRPr="000D5AA9">
              <w:rPr>
                <w:rFonts w:ascii="Arial" w:eastAsia="Times New Roman" w:hAnsi="Arial" w:cs="Arial"/>
                <w:sz w:val="20"/>
                <w:szCs w:val="20"/>
                <w:lang w:eastAsia="ru-RU"/>
              </w:rPr>
              <w:t>4.B</w:t>
            </w:r>
            <w:proofErr w:type="gramEnd"/>
            <w:r w:rsidRPr="000D5AA9">
              <w:rPr>
                <w:rFonts w:ascii="Arial" w:eastAsia="Times New Roman" w:hAnsi="Arial" w:cs="Arial"/>
                <w:sz w:val="20"/>
                <w:szCs w:val="20"/>
                <w:lang w:eastAsia="ru-RU"/>
              </w:rPr>
              <w:t>7</w:t>
            </w:r>
          </w:p>
        </w:tc>
        <w:tc>
          <w:tcPr>
            <w:tcW w:w="567" w:type="dxa"/>
            <w:shd w:val="clear" w:color="auto" w:fill="auto"/>
            <w:vAlign w:val="center"/>
            <w:hideMark/>
          </w:tcPr>
          <w:p w14:paraId="32C20E78"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Pi</w:t>
            </w:r>
          </w:p>
        </w:tc>
        <w:tc>
          <w:tcPr>
            <w:tcW w:w="851" w:type="dxa"/>
            <w:shd w:val="clear" w:color="auto" w:fill="auto"/>
            <w:vAlign w:val="center"/>
            <w:hideMark/>
          </w:tcPr>
          <w:p w14:paraId="59B1D8C6"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K</w:t>
            </w:r>
            <w:r w:rsidRPr="000D5AA9">
              <w:rPr>
                <w:rFonts w:ascii="Arial" w:eastAsia="Times New Roman" w:hAnsi="Arial" w:cs="Arial"/>
                <w:color w:val="000000"/>
                <w:sz w:val="20"/>
                <w:szCs w:val="20"/>
                <w:vertAlign w:val="superscript"/>
                <w:lang w:eastAsia="ru-RU"/>
              </w:rPr>
              <w:t>+</w:t>
            </w:r>
          </w:p>
        </w:tc>
        <w:tc>
          <w:tcPr>
            <w:tcW w:w="1134" w:type="dxa"/>
            <w:shd w:val="clear" w:color="auto" w:fill="auto"/>
            <w:vAlign w:val="center"/>
            <w:hideMark/>
          </w:tcPr>
          <w:p w14:paraId="16D61333"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proofErr w:type="gramStart"/>
            <w:r w:rsidRPr="000D5AA9">
              <w:rPr>
                <w:rFonts w:ascii="Arial" w:eastAsia="Times New Roman" w:hAnsi="Arial" w:cs="Arial"/>
                <w:color w:val="000000"/>
                <w:sz w:val="20"/>
                <w:szCs w:val="20"/>
                <w:vertAlign w:val="superscript"/>
                <w:lang w:eastAsia="ru-RU"/>
              </w:rPr>
              <w:t>+</w:t>
            </w:r>
            <w:r w:rsidRPr="000D5AA9">
              <w:rPr>
                <w:rFonts w:ascii="Arial" w:eastAsia="Times New Roman" w:hAnsi="Arial" w:cs="Arial"/>
                <w:color w:val="000000"/>
                <w:sz w:val="20"/>
                <w:szCs w:val="20"/>
                <w:lang w:eastAsia="ru-RU"/>
              </w:rPr>
              <w:t>,Mn</w:t>
            </w:r>
            <w:proofErr w:type="gramEnd"/>
            <w:r w:rsidRPr="000D5AA9">
              <w:rPr>
                <w:rFonts w:ascii="Arial" w:eastAsia="Times New Roman" w:hAnsi="Arial" w:cs="Arial"/>
                <w:color w:val="000000"/>
                <w:sz w:val="20"/>
                <w:szCs w:val="20"/>
                <w:vertAlign w:val="superscript"/>
                <w:lang w:eastAsia="ru-RU"/>
              </w:rPr>
              <w:t>2+</w:t>
            </w:r>
          </w:p>
        </w:tc>
        <w:tc>
          <w:tcPr>
            <w:tcW w:w="1559" w:type="dxa"/>
            <w:shd w:val="clear" w:color="auto" w:fill="auto"/>
            <w:vAlign w:val="center"/>
            <w:hideMark/>
          </w:tcPr>
          <w:p w14:paraId="2DAB5B41"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(59), Mn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(1), Ca</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(27)</w:t>
            </w:r>
          </w:p>
        </w:tc>
        <w:tc>
          <w:tcPr>
            <w:tcW w:w="709" w:type="dxa"/>
            <w:shd w:val="clear" w:color="auto" w:fill="auto"/>
            <w:noWrap/>
            <w:vAlign w:val="center"/>
            <w:hideMark/>
          </w:tcPr>
          <w:p w14:paraId="21D88A48"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514</w:t>
            </w:r>
          </w:p>
        </w:tc>
      </w:tr>
      <w:tr w:rsidR="00070396" w:rsidRPr="000D5AA9" w14:paraId="7CF8CEE5" w14:textId="77777777" w:rsidTr="003C260A">
        <w:trPr>
          <w:trHeight w:val="900"/>
        </w:trPr>
        <w:tc>
          <w:tcPr>
            <w:tcW w:w="988" w:type="dxa"/>
            <w:shd w:val="clear" w:color="000000" w:fill="FCDCDC"/>
            <w:noWrap/>
            <w:vAlign w:val="center"/>
            <w:hideMark/>
          </w:tcPr>
          <w:p w14:paraId="58F35B10"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COG0513</w:t>
            </w:r>
          </w:p>
        </w:tc>
        <w:tc>
          <w:tcPr>
            <w:tcW w:w="567" w:type="dxa"/>
            <w:shd w:val="clear" w:color="000000" w:fill="FCDCDC"/>
            <w:noWrap/>
            <w:vAlign w:val="center"/>
            <w:hideMark/>
          </w:tcPr>
          <w:p w14:paraId="0AF94FA1"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L</w:t>
            </w:r>
          </w:p>
        </w:tc>
        <w:tc>
          <w:tcPr>
            <w:tcW w:w="2268" w:type="dxa"/>
            <w:shd w:val="clear" w:color="000000" w:fill="FCDCDC"/>
            <w:vAlign w:val="center"/>
            <w:hideMark/>
          </w:tcPr>
          <w:p w14:paraId="19708CA9"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Superfamily II DNA and RNA helicase</w:t>
            </w:r>
          </w:p>
        </w:tc>
        <w:tc>
          <w:tcPr>
            <w:tcW w:w="850" w:type="dxa"/>
            <w:shd w:val="clear" w:color="auto" w:fill="auto"/>
            <w:vAlign w:val="center"/>
            <w:hideMark/>
          </w:tcPr>
          <w:p w14:paraId="0DD0F994" w14:textId="77777777" w:rsidR="00070396" w:rsidRPr="000D5AA9" w:rsidRDefault="00070396" w:rsidP="003C260A">
            <w:pPr>
              <w:spacing w:after="0" w:line="240" w:lineRule="auto"/>
              <w:contextualSpacing/>
              <w:mirrorIndents/>
              <w:rPr>
                <w:rFonts w:ascii="Arial" w:eastAsia="Times New Roman" w:hAnsi="Arial" w:cs="Arial"/>
                <w:sz w:val="20"/>
                <w:szCs w:val="20"/>
                <w:lang w:eastAsia="ru-RU"/>
              </w:rPr>
            </w:pPr>
            <w:r w:rsidRPr="000D5AA9">
              <w:rPr>
                <w:rFonts w:ascii="Arial" w:eastAsia="Times New Roman" w:hAnsi="Arial" w:cs="Arial"/>
                <w:sz w:val="20"/>
                <w:szCs w:val="20"/>
                <w:lang w:eastAsia="ru-RU"/>
              </w:rPr>
              <w:t>3.6.4.13</w:t>
            </w:r>
          </w:p>
        </w:tc>
        <w:tc>
          <w:tcPr>
            <w:tcW w:w="567" w:type="dxa"/>
            <w:shd w:val="clear" w:color="auto" w:fill="auto"/>
            <w:vAlign w:val="center"/>
            <w:hideMark/>
          </w:tcPr>
          <w:p w14:paraId="25034F80"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Pi</w:t>
            </w:r>
          </w:p>
        </w:tc>
        <w:tc>
          <w:tcPr>
            <w:tcW w:w="851" w:type="dxa"/>
            <w:shd w:val="clear" w:color="auto" w:fill="auto"/>
            <w:vAlign w:val="center"/>
            <w:hideMark/>
          </w:tcPr>
          <w:p w14:paraId="0B0DA5D7"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w:t>
            </w:r>
          </w:p>
        </w:tc>
        <w:tc>
          <w:tcPr>
            <w:tcW w:w="1134" w:type="dxa"/>
            <w:shd w:val="clear" w:color="auto" w:fill="auto"/>
            <w:vAlign w:val="center"/>
            <w:hideMark/>
          </w:tcPr>
          <w:p w14:paraId="259FCF65"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proofErr w:type="gramStart"/>
            <w:r w:rsidRPr="000D5AA9">
              <w:rPr>
                <w:rFonts w:ascii="Arial" w:eastAsia="Times New Roman" w:hAnsi="Arial" w:cs="Arial"/>
                <w:color w:val="000000"/>
                <w:sz w:val="20"/>
                <w:szCs w:val="20"/>
                <w:vertAlign w:val="superscript"/>
                <w:lang w:eastAsia="ru-RU"/>
              </w:rPr>
              <w:t>+</w:t>
            </w:r>
            <w:r w:rsidRPr="000D5AA9">
              <w:rPr>
                <w:rFonts w:ascii="Arial" w:eastAsia="Times New Roman" w:hAnsi="Arial" w:cs="Arial"/>
                <w:color w:val="000000"/>
                <w:sz w:val="20"/>
                <w:szCs w:val="20"/>
                <w:lang w:eastAsia="ru-RU"/>
              </w:rPr>
              <w:t>,Mn</w:t>
            </w:r>
            <w:proofErr w:type="gramEnd"/>
            <w:r w:rsidRPr="000D5AA9">
              <w:rPr>
                <w:rFonts w:ascii="Arial" w:eastAsia="Times New Roman" w:hAnsi="Arial" w:cs="Arial"/>
                <w:color w:val="000000"/>
                <w:sz w:val="20"/>
                <w:szCs w:val="20"/>
                <w:vertAlign w:val="superscript"/>
                <w:lang w:eastAsia="ru-RU"/>
              </w:rPr>
              <w:t>2+</w:t>
            </w:r>
          </w:p>
        </w:tc>
        <w:tc>
          <w:tcPr>
            <w:tcW w:w="1559" w:type="dxa"/>
            <w:shd w:val="clear" w:color="auto" w:fill="auto"/>
            <w:vAlign w:val="center"/>
            <w:hideMark/>
          </w:tcPr>
          <w:p w14:paraId="7EE4288F"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Zn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(4), 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(65), Ca</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(2)</w:t>
            </w:r>
          </w:p>
        </w:tc>
        <w:tc>
          <w:tcPr>
            <w:tcW w:w="709" w:type="dxa"/>
            <w:shd w:val="clear" w:color="auto" w:fill="auto"/>
            <w:noWrap/>
            <w:vAlign w:val="center"/>
            <w:hideMark/>
          </w:tcPr>
          <w:p w14:paraId="11F4F21C"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421</w:t>
            </w:r>
          </w:p>
        </w:tc>
      </w:tr>
      <w:tr w:rsidR="00070396" w:rsidRPr="000D5AA9" w14:paraId="1E71B9F8" w14:textId="77777777" w:rsidTr="003C260A">
        <w:trPr>
          <w:trHeight w:val="900"/>
        </w:trPr>
        <w:tc>
          <w:tcPr>
            <w:tcW w:w="988" w:type="dxa"/>
            <w:shd w:val="clear" w:color="000000" w:fill="FCFCDC"/>
            <w:noWrap/>
            <w:vAlign w:val="center"/>
            <w:hideMark/>
          </w:tcPr>
          <w:p w14:paraId="70262644"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COG0206</w:t>
            </w:r>
          </w:p>
        </w:tc>
        <w:tc>
          <w:tcPr>
            <w:tcW w:w="567" w:type="dxa"/>
            <w:shd w:val="clear" w:color="000000" w:fill="FCFCDC"/>
            <w:noWrap/>
            <w:vAlign w:val="center"/>
            <w:hideMark/>
          </w:tcPr>
          <w:p w14:paraId="0297014F"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D</w:t>
            </w:r>
          </w:p>
        </w:tc>
        <w:tc>
          <w:tcPr>
            <w:tcW w:w="2268" w:type="dxa"/>
            <w:shd w:val="clear" w:color="000000" w:fill="FCFCDC"/>
            <w:vAlign w:val="center"/>
            <w:hideMark/>
          </w:tcPr>
          <w:p w14:paraId="7619D7E3"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 xml:space="preserve">Cell division GTPase </w:t>
            </w:r>
            <w:proofErr w:type="spellStart"/>
            <w:r w:rsidRPr="000D5AA9">
              <w:rPr>
                <w:rFonts w:ascii="Arial" w:eastAsia="Times New Roman" w:hAnsi="Arial" w:cs="Arial"/>
                <w:color w:val="000000"/>
                <w:sz w:val="20"/>
                <w:szCs w:val="20"/>
                <w:lang w:eastAsia="ru-RU"/>
              </w:rPr>
              <w:t>FtsZ</w:t>
            </w:r>
            <w:proofErr w:type="spellEnd"/>
          </w:p>
        </w:tc>
        <w:tc>
          <w:tcPr>
            <w:tcW w:w="850" w:type="dxa"/>
            <w:shd w:val="clear" w:color="auto" w:fill="auto"/>
            <w:vAlign w:val="center"/>
            <w:hideMark/>
          </w:tcPr>
          <w:p w14:paraId="587C1567" w14:textId="77777777" w:rsidR="00070396" w:rsidRPr="000D5AA9" w:rsidRDefault="00070396" w:rsidP="003C260A">
            <w:pPr>
              <w:spacing w:after="0" w:line="240" w:lineRule="auto"/>
              <w:contextualSpacing/>
              <w:mirrorIndents/>
              <w:rPr>
                <w:rFonts w:ascii="Arial" w:eastAsia="Times New Roman" w:hAnsi="Arial" w:cs="Arial"/>
                <w:sz w:val="20"/>
                <w:szCs w:val="20"/>
                <w:lang w:eastAsia="ru-RU"/>
              </w:rPr>
            </w:pPr>
            <w:r w:rsidRPr="000D5AA9">
              <w:rPr>
                <w:rFonts w:ascii="Arial" w:eastAsia="Times New Roman" w:hAnsi="Arial" w:cs="Arial"/>
                <w:sz w:val="20"/>
                <w:szCs w:val="20"/>
                <w:lang w:eastAsia="ru-RU"/>
              </w:rPr>
              <w:t>3.6.5.6</w:t>
            </w:r>
          </w:p>
        </w:tc>
        <w:tc>
          <w:tcPr>
            <w:tcW w:w="567" w:type="dxa"/>
            <w:shd w:val="clear" w:color="auto" w:fill="auto"/>
            <w:vAlign w:val="center"/>
            <w:hideMark/>
          </w:tcPr>
          <w:p w14:paraId="2B4DFD97"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Pi</w:t>
            </w:r>
          </w:p>
        </w:tc>
        <w:tc>
          <w:tcPr>
            <w:tcW w:w="851" w:type="dxa"/>
            <w:shd w:val="clear" w:color="auto" w:fill="auto"/>
            <w:vAlign w:val="center"/>
            <w:hideMark/>
          </w:tcPr>
          <w:p w14:paraId="6A065648"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w:t>
            </w:r>
          </w:p>
        </w:tc>
        <w:tc>
          <w:tcPr>
            <w:tcW w:w="1134" w:type="dxa"/>
            <w:shd w:val="clear" w:color="auto" w:fill="auto"/>
            <w:vAlign w:val="center"/>
            <w:hideMark/>
          </w:tcPr>
          <w:p w14:paraId="1028EC7D"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p>
        </w:tc>
        <w:tc>
          <w:tcPr>
            <w:tcW w:w="1559" w:type="dxa"/>
            <w:shd w:val="clear" w:color="auto" w:fill="auto"/>
            <w:vAlign w:val="center"/>
            <w:hideMark/>
          </w:tcPr>
          <w:p w14:paraId="0D053335"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(13), Mn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(2), Ca</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(17)</w:t>
            </w:r>
          </w:p>
        </w:tc>
        <w:tc>
          <w:tcPr>
            <w:tcW w:w="709" w:type="dxa"/>
            <w:shd w:val="clear" w:color="auto" w:fill="auto"/>
            <w:noWrap/>
            <w:vAlign w:val="center"/>
            <w:hideMark/>
          </w:tcPr>
          <w:p w14:paraId="1B8A29C9"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202</w:t>
            </w:r>
          </w:p>
        </w:tc>
      </w:tr>
      <w:tr w:rsidR="00070396" w:rsidRPr="000D5AA9" w14:paraId="02C1FE06" w14:textId="77777777" w:rsidTr="003C260A">
        <w:trPr>
          <w:trHeight w:val="600"/>
        </w:trPr>
        <w:tc>
          <w:tcPr>
            <w:tcW w:w="988" w:type="dxa"/>
            <w:shd w:val="clear" w:color="000000" w:fill="ECFCAC"/>
            <w:noWrap/>
            <w:vAlign w:val="center"/>
            <w:hideMark/>
          </w:tcPr>
          <w:p w14:paraId="0BF8308B"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COG1136</w:t>
            </w:r>
          </w:p>
        </w:tc>
        <w:tc>
          <w:tcPr>
            <w:tcW w:w="567" w:type="dxa"/>
            <w:shd w:val="clear" w:color="000000" w:fill="ECFCAC"/>
            <w:noWrap/>
            <w:vAlign w:val="center"/>
            <w:hideMark/>
          </w:tcPr>
          <w:p w14:paraId="4B6B08FB"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w:t>
            </w:r>
          </w:p>
        </w:tc>
        <w:tc>
          <w:tcPr>
            <w:tcW w:w="2268" w:type="dxa"/>
            <w:shd w:val="clear" w:color="000000" w:fill="ECFCAC"/>
            <w:vAlign w:val="center"/>
            <w:hideMark/>
          </w:tcPr>
          <w:p w14:paraId="64445FC5"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ABC-type lipoprotein export system, ATPase component</w:t>
            </w:r>
          </w:p>
        </w:tc>
        <w:tc>
          <w:tcPr>
            <w:tcW w:w="850" w:type="dxa"/>
            <w:shd w:val="clear" w:color="auto" w:fill="auto"/>
            <w:vAlign w:val="center"/>
            <w:hideMark/>
          </w:tcPr>
          <w:p w14:paraId="2E1AF98F" w14:textId="77777777" w:rsidR="00070396" w:rsidRPr="000D5AA9" w:rsidRDefault="00070396" w:rsidP="003C260A">
            <w:pPr>
              <w:spacing w:after="0" w:line="240" w:lineRule="auto"/>
              <w:contextualSpacing/>
              <w:mirrorIndents/>
              <w:rPr>
                <w:rFonts w:ascii="Arial" w:eastAsia="Times New Roman" w:hAnsi="Arial" w:cs="Arial"/>
                <w:sz w:val="20"/>
                <w:szCs w:val="20"/>
                <w:lang w:eastAsia="ru-RU"/>
              </w:rPr>
            </w:pPr>
            <w:r w:rsidRPr="000D5AA9">
              <w:rPr>
                <w:rFonts w:ascii="Arial" w:eastAsia="Times New Roman" w:hAnsi="Arial" w:cs="Arial"/>
                <w:sz w:val="20"/>
                <w:szCs w:val="20"/>
                <w:lang w:eastAsia="ru-RU"/>
              </w:rPr>
              <w:t>3.6.3.-</w:t>
            </w:r>
          </w:p>
        </w:tc>
        <w:tc>
          <w:tcPr>
            <w:tcW w:w="567" w:type="dxa"/>
            <w:shd w:val="clear" w:color="auto" w:fill="auto"/>
            <w:vAlign w:val="center"/>
            <w:hideMark/>
          </w:tcPr>
          <w:p w14:paraId="5BE4B97D"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Pi</w:t>
            </w:r>
          </w:p>
        </w:tc>
        <w:tc>
          <w:tcPr>
            <w:tcW w:w="851" w:type="dxa"/>
            <w:shd w:val="clear" w:color="auto" w:fill="auto"/>
            <w:vAlign w:val="center"/>
            <w:hideMark/>
          </w:tcPr>
          <w:p w14:paraId="70ACE8BE"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w:t>
            </w:r>
          </w:p>
        </w:tc>
        <w:tc>
          <w:tcPr>
            <w:tcW w:w="1134" w:type="dxa"/>
            <w:shd w:val="clear" w:color="auto" w:fill="auto"/>
            <w:vAlign w:val="center"/>
            <w:hideMark/>
          </w:tcPr>
          <w:p w14:paraId="3469B64A"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p>
        </w:tc>
        <w:tc>
          <w:tcPr>
            <w:tcW w:w="1559" w:type="dxa"/>
            <w:shd w:val="clear" w:color="auto" w:fill="auto"/>
            <w:vAlign w:val="center"/>
            <w:hideMark/>
          </w:tcPr>
          <w:p w14:paraId="5682F2B3"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(9), Mn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(1)</w:t>
            </w:r>
          </w:p>
        </w:tc>
        <w:tc>
          <w:tcPr>
            <w:tcW w:w="709" w:type="dxa"/>
            <w:shd w:val="clear" w:color="auto" w:fill="auto"/>
            <w:noWrap/>
            <w:vAlign w:val="center"/>
            <w:hideMark/>
          </w:tcPr>
          <w:p w14:paraId="78A5913E"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73</w:t>
            </w:r>
          </w:p>
        </w:tc>
      </w:tr>
      <w:tr w:rsidR="00070396" w:rsidRPr="000D5AA9" w14:paraId="309524B7" w14:textId="77777777" w:rsidTr="003C260A">
        <w:trPr>
          <w:trHeight w:val="900"/>
        </w:trPr>
        <w:tc>
          <w:tcPr>
            <w:tcW w:w="988" w:type="dxa"/>
            <w:shd w:val="clear" w:color="000000" w:fill="DCFCAC"/>
            <w:noWrap/>
            <w:vAlign w:val="center"/>
            <w:hideMark/>
          </w:tcPr>
          <w:p w14:paraId="673AE174"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COG0084*</w:t>
            </w:r>
          </w:p>
        </w:tc>
        <w:tc>
          <w:tcPr>
            <w:tcW w:w="567" w:type="dxa"/>
            <w:shd w:val="clear" w:color="000000" w:fill="DCFCAC"/>
            <w:noWrap/>
            <w:vAlign w:val="center"/>
            <w:hideMark/>
          </w:tcPr>
          <w:p w14:paraId="58E7FE9A"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N</w:t>
            </w:r>
          </w:p>
        </w:tc>
        <w:tc>
          <w:tcPr>
            <w:tcW w:w="2268" w:type="dxa"/>
            <w:shd w:val="clear" w:color="000000" w:fill="DCFCAC"/>
            <w:vAlign w:val="center"/>
            <w:hideMark/>
          </w:tcPr>
          <w:p w14:paraId="571F3428"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 xml:space="preserve">3'-&gt;5' ssDNA/RNA exonuclease </w:t>
            </w:r>
            <w:proofErr w:type="spellStart"/>
            <w:r w:rsidRPr="000D5AA9">
              <w:rPr>
                <w:rFonts w:ascii="Arial" w:eastAsia="Times New Roman" w:hAnsi="Arial" w:cs="Arial"/>
                <w:color w:val="000000"/>
                <w:sz w:val="20"/>
                <w:szCs w:val="20"/>
                <w:lang w:eastAsia="ru-RU"/>
              </w:rPr>
              <w:t>TatD</w:t>
            </w:r>
            <w:proofErr w:type="spellEnd"/>
          </w:p>
        </w:tc>
        <w:tc>
          <w:tcPr>
            <w:tcW w:w="850" w:type="dxa"/>
            <w:shd w:val="clear" w:color="auto" w:fill="auto"/>
            <w:vAlign w:val="center"/>
            <w:hideMark/>
          </w:tcPr>
          <w:p w14:paraId="6320D70B" w14:textId="77777777" w:rsidR="00070396" w:rsidRPr="000D5AA9" w:rsidRDefault="00070396" w:rsidP="003C260A">
            <w:pPr>
              <w:spacing w:after="0" w:line="240" w:lineRule="auto"/>
              <w:contextualSpacing/>
              <w:mirrorIndents/>
              <w:rPr>
                <w:rFonts w:ascii="Arial" w:eastAsia="Times New Roman" w:hAnsi="Arial" w:cs="Arial"/>
                <w:sz w:val="20"/>
                <w:szCs w:val="20"/>
                <w:lang w:eastAsia="ru-RU"/>
              </w:rPr>
            </w:pPr>
            <w:r w:rsidRPr="000D5AA9">
              <w:rPr>
                <w:rFonts w:ascii="Arial" w:eastAsia="Times New Roman" w:hAnsi="Arial" w:cs="Arial"/>
                <w:sz w:val="20"/>
                <w:szCs w:val="20"/>
                <w:lang w:eastAsia="ru-RU"/>
              </w:rPr>
              <w:t>3.1.16.-</w:t>
            </w:r>
          </w:p>
        </w:tc>
        <w:tc>
          <w:tcPr>
            <w:tcW w:w="567" w:type="dxa"/>
            <w:shd w:val="clear" w:color="auto" w:fill="auto"/>
            <w:vAlign w:val="center"/>
            <w:hideMark/>
          </w:tcPr>
          <w:p w14:paraId="7DE6AC24"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w:t>
            </w:r>
          </w:p>
        </w:tc>
        <w:tc>
          <w:tcPr>
            <w:tcW w:w="851" w:type="dxa"/>
            <w:shd w:val="clear" w:color="auto" w:fill="auto"/>
            <w:vAlign w:val="center"/>
            <w:hideMark/>
          </w:tcPr>
          <w:p w14:paraId="1566D78B"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w:t>
            </w:r>
          </w:p>
        </w:tc>
        <w:tc>
          <w:tcPr>
            <w:tcW w:w="1134" w:type="dxa"/>
            <w:shd w:val="clear" w:color="auto" w:fill="auto"/>
            <w:vAlign w:val="center"/>
            <w:hideMark/>
          </w:tcPr>
          <w:p w14:paraId="2567A9B8"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p>
        </w:tc>
        <w:tc>
          <w:tcPr>
            <w:tcW w:w="1559" w:type="dxa"/>
            <w:shd w:val="clear" w:color="auto" w:fill="auto"/>
            <w:vAlign w:val="center"/>
            <w:hideMark/>
          </w:tcPr>
          <w:p w14:paraId="14E6B07E"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Zn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(7), 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(2), Mn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(1)</w:t>
            </w:r>
          </w:p>
        </w:tc>
        <w:tc>
          <w:tcPr>
            <w:tcW w:w="709" w:type="dxa"/>
            <w:shd w:val="clear" w:color="auto" w:fill="auto"/>
            <w:noWrap/>
            <w:vAlign w:val="center"/>
            <w:hideMark/>
          </w:tcPr>
          <w:p w14:paraId="710D9189"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20</w:t>
            </w:r>
          </w:p>
        </w:tc>
      </w:tr>
      <w:tr w:rsidR="00070396" w:rsidRPr="000D5AA9" w14:paraId="6B278695" w14:textId="77777777" w:rsidTr="003C260A">
        <w:trPr>
          <w:trHeight w:val="1200"/>
        </w:trPr>
        <w:tc>
          <w:tcPr>
            <w:tcW w:w="988" w:type="dxa"/>
            <w:shd w:val="clear" w:color="000000" w:fill="DCFCAC"/>
            <w:noWrap/>
            <w:vAlign w:val="center"/>
            <w:hideMark/>
          </w:tcPr>
          <w:p w14:paraId="64AE4257"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COG1215</w:t>
            </w:r>
          </w:p>
        </w:tc>
        <w:tc>
          <w:tcPr>
            <w:tcW w:w="567" w:type="dxa"/>
            <w:shd w:val="clear" w:color="000000" w:fill="DCFCAC"/>
            <w:noWrap/>
            <w:vAlign w:val="center"/>
            <w:hideMark/>
          </w:tcPr>
          <w:p w14:paraId="0C33F6D9"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N</w:t>
            </w:r>
          </w:p>
        </w:tc>
        <w:tc>
          <w:tcPr>
            <w:tcW w:w="2268" w:type="dxa"/>
            <w:shd w:val="clear" w:color="000000" w:fill="DCFCAC"/>
            <w:vAlign w:val="center"/>
            <w:hideMark/>
          </w:tcPr>
          <w:p w14:paraId="4091A43F" w14:textId="77777777" w:rsidR="00070396" w:rsidRPr="000D5AA9" w:rsidRDefault="00070396" w:rsidP="003C260A">
            <w:pPr>
              <w:spacing w:after="0" w:line="240" w:lineRule="auto"/>
              <w:contextualSpacing/>
              <w:mirrorIndents/>
              <w:rPr>
                <w:rFonts w:ascii="Arial" w:eastAsia="Times New Roman" w:hAnsi="Arial" w:cs="Arial"/>
                <w:sz w:val="20"/>
                <w:szCs w:val="20"/>
                <w:lang w:eastAsia="ru-RU"/>
              </w:rPr>
            </w:pPr>
            <w:r w:rsidRPr="000D5AA9">
              <w:rPr>
                <w:rFonts w:ascii="Arial" w:eastAsia="Times New Roman" w:hAnsi="Arial" w:cs="Arial"/>
                <w:sz w:val="20"/>
                <w:szCs w:val="20"/>
                <w:lang w:eastAsia="ru-RU"/>
              </w:rPr>
              <w:t>Glycosyltransferase, catalytic subunit of cellulose synthase and poly-beta-1,6-N-acetylglucosamine synthase</w:t>
            </w:r>
          </w:p>
        </w:tc>
        <w:tc>
          <w:tcPr>
            <w:tcW w:w="850" w:type="dxa"/>
            <w:shd w:val="clear" w:color="auto" w:fill="auto"/>
            <w:vAlign w:val="center"/>
            <w:hideMark/>
          </w:tcPr>
          <w:p w14:paraId="2E56CE51" w14:textId="77777777" w:rsidR="00070396" w:rsidRPr="000D5AA9" w:rsidRDefault="00070396" w:rsidP="003C260A">
            <w:pPr>
              <w:spacing w:after="0" w:line="240" w:lineRule="auto"/>
              <w:contextualSpacing/>
              <w:mirrorIndents/>
              <w:rPr>
                <w:rFonts w:ascii="Arial" w:eastAsia="Times New Roman" w:hAnsi="Arial" w:cs="Arial"/>
                <w:sz w:val="20"/>
                <w:szCs w:val="20"/>
                <w:lang w:eastAsia="ru-RU"/>
              </w:rPr>
            </w:pPr>
            <w:r w:rsidRPr="000D5AA9">
              <w:rPr>
                <w:rFonts w:ascii="Arial" w:eastAsia="Times New Roman" w:hAnsi="Arial" w:cs="Arial"/>
                <w:sz w:val="20"/>
                <w:szCs w:val="20"/>
                <w:lang w:eastAsia="ru-RU"/>
              </w:rPr>
              <w:t>2.4.</w:t>
            </w:r>
            <w:proofErr w:type="gramStart"/>
            <w:r w:rsidRPr="000D5AA9">
              <w:rPr>
                <w:rFonts w:ascii="Arial" w:eastAsia="Times New Roman" w:hAnsi="Arial" w:cs="Arial"/>
                <w:sz w:val="20"/>
                <w:szCs w:val="20"/>
                <w:lang w:eastAsia="ru-RU"/>
              </w:rPr>
              <w:t>-.-</w:t>
            </w:r>
            <w:proofErr w:type="gramEnd"/>
          </w:p>
        </w:tc>
        <w:tc>
          <w:tcPr>
            <w:tcW w:w="567" w:type="dxa"/>
            <w:shd w:val="clear" w:color="auto" w:fill="auto"/>
            <w:vAlign w:val="center"/>
            <w:hideMark/>
          </w:tcPr>
          <w:p w14:paraId="5335D390"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w:t>
            </w:r>
          </w:p>
        </w:tc>
        <w:tc>
          <w:tcPr>
            <w:tcW w:w="851" w:type="dxa"/>
            <w:shd w:val="clear" w:color="auto" w:fill="auto"/>
            <w:vAlign w:val="center"/>
            <w:hideMark/>
          </w:tcPr>
          <w:p w14:paraId="530228DB"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w:t>
            </w:r>
          </w:p>
        </w:tc>
        <w:tc>
          <w:tcPr>
            <w:tcW w:w="1134" w:type="dxa"/>
            <w:shd w:val="clear" w:color="auto" w:fill="auto"/>
            <w:vAlign w:val="center"/>
            <w:hideMark/>
          </w:tcPr>
          <w:p w14:paraId="14E648D4"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p>
        </w:tc>
        <w:tc>
          <w:tcPr>
            <w:tcW w:w="1559" w:type="dxa"/>
            <w:shd w:val="clear" w:color="auto" w:fill="auto"/>
            <w:vAlign w:val="center"/>
            <w:hideMark/>
          </w:tcPr>
          <w:p w14:paraId="6184BCBD"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(22), Mn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(23)</w:t>
            </w:r>
          </w:p>
        </w:tc>
        <w:tc>
          <w:tcPr>
            <w:tcW w:w="709" w:type="dxa"/>
            <w:shd w:val="clear" w:color="auto" w:fill="auto"/>
            <w:noWrap/>
            <w:vAlign w:val="center"/>
            <w:hideMark/>
          </w:tcPr>
          <w:p w14:paraId="3C4982B1"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138</w:t>
            </w:r>
          </w:p>
        </w:tc>
      </w:tr>
      <w:tr w:rsidR="00070396" w:rsidRPr="000D5AA9" w14:paraId="56D96568" w14:textId="77777777" w:rsidTr="003C260A">
        <w:trPr>
          <w:trHeight w:val="1200"/>
        </w:trPr>
        <w:tc>
          <w:tcPr>
            <w:tcW w:w="988" w:type="dxa"/>
            <w:shd w:val="clear" w:color="000000" w:fill="9CFCAC"/>
            <w:noWrap/>
            <w:vAlign w:val="center"/>
            <w:hideMark/>
          </w:tcPr>
          <w:p w14:paraId="6662EA81"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lastRenderedPageBreak/>
              <w:t>COG3118</w:t>
            </w:r>
          </w:p>
        </w:tc>
        <w:tc>
          <w:tcPr>
            <w:tcW w:w="567" w:type="dxa"/>
            <w:shd w:val="clear" w:color="000000" w:fill="9CFCAC"/>
            <w:noWrap/>
            <w:vAlign w:val="center"/>
            <w:hideMark/>
          </w:tcPr>
          <w:p w14:paraId="7BCB31BF"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O</w:t>
            </w:r>
          </w:p>
        </w:tc>
        <w:tc>
          <w:tcPr>
            <w:tcW w:w="2268" w:type="dxa"/>
            <w:shd w:val="clear" w:color="000000" w:fill="9CFCAC"/>
            <w:vAlign w:val="center"/>
            <w:hideMark/>
          </w:tcPr>
          <w:p w14:paraId="3D407941"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roofErr w:type="spellStart"/>
            <w:r w:rsidRPr="000D5AA9">
              <w:rPr>
                <w:rFonts w:ascii="Arial" w:eastAsia="Times New Roman" w:hAnsi="Arial" w:cs="Arial"/>
                <w:color w:val="000000"/>
                <w:sz w:val="20"/>
                <w:szCs w:val="20"/>
                <w:lang w:eastAsia="ru-RU"/>
              </w:rPr>
              <w:t>Chaperedoxin</w:t>
            </w:r>
            <w:proofErr w:type="spellEnd"/>
            <w:r w:rsidRPr="000D5AA9">
              <w:rPr>
                <w:rFonts w:ascii="Arial" w:eastAsia="Times New Roman" w:hAnsi="Arial" w:cs="Arial"/>
                <w:color w:val="000000"/>
                <w:sz w:val="20"/>
                <w:szCs w:val="20"/>
                <w:lang w:eastAsia="ru-RU"/>
              </w:rPr>
              <w:t xml:space="preserve"> </w:t>
            </w:r>
            <w:proofErr w:type="spellStart"/>
            <w:r w:rsidRPr="000D5AA9">
              <w:rPr>
                <w:rFonts w:ascii="Arial" w:eastAsia="Times New Roman" w:hAnsi="Arial" w:cs="Arial"/>
                <w:color w:val="000000"/>
                <w:sz w:val="20"/>
                <w:szCs w:val="20"/>
                <w:lang w:eastAsia="ru-RU"/>
              </w:rPr>
              <w:t>CnoX</w:t>
            </w:r>
            <w:proofErr w:type="spellEnd"/>
            <w:r w:rsidRPr="000D5AA9">
              <w:rPr>
                <w:rFonts w:ascii="Arial" w:eastAsia="Times New Roman" w:hAnsi="Arial" w:cs="Arial"/>
                <w:color w:val="000000"/>
                <w:sz w:val="20"/>
                <w:szCs w:val="20"/>
                <w:lang w:eastAsia="ru-RU"/>
              </w:rPr>
              <w:t xml:space="preserve">, contains thioredoxin-like and TPR-like domains, </w:t>
            </w:r>
            <w:proofErr w:type="spellStart"/>
            <w:r w:rsidRPr="000D5AA9">
              <w:rPr>
                <w:rFonts w:ascii="Arial" w:eastAsia="Times New Roman" w:hAnsi="Arial" w:cs="Arial"/>
                <w:color w:val="000000"/>
                <w:sz w:val="20"/>
                <w:szCs w:val="20"/>
                <w:lang w:eastAsia="ru-RU"/>
              </w:rPr>
              <w:t>YbbN</w:t>
            </w:r>
            <w:proofErr w:type="spellEnd"/>
            <w:r w:rsidRPr="000D5AA9">
              <w:rPr>
                <w:rFonts w:ascii="Arial" w:eastAsia="Times New Roman" w:hAnsi="Arial" w:cs="Arial"/>
                <w:color w:val="000000"/>
                <w:sz w:val="20"/>
                <w:szCs w:val="20"/>
                <w:lang w:eastAsia="ru-RU"/>
              </w:rPr>
              <w:t>/</w:t>
            </w:r>
            <w:proofErr w:type="spellStart"/>
            <w:r w:rsidRPr="000D5AA9">
              <w:rPr>
                <w:rFonts w:ascii="Arial" w:eastAsia="Times New Roman" w:hAnsi="Arial" w:cs="Arial"/>
                <w:color w:val="000000"/>
                <w:sz w:val="20"/>
                <w:szCs w:val="20"/>
                <w:lang w:eastAsia="ru-RU"/>
              </w:rPr>
              <w:t>TrxSC</w:t>
            </w:r>
            <w:proofErr w:type="spellEnd"/>
            <w:r w:rsidRPr="000D5AA9">
              <w:rPr>
                <w:rFonts w:ascii="Arial" w:eastAsia="Times New Roman" w:hAnsi="Arial" w:cs="Arial"/>
                <w:color w:val="000000"/>
                <w:sz w:val="20"/>
                <w:szCs w:val="20"/>
                <w:lang w:eastAsia="ru-RU"/>
              </w:rPr>
              <w:t xml:space="preserve"> family</w:t>
            </w:r>
          </w:p>
        </w:tc>
        <w:tc>
          <w:tcPr>
            <w:tcW w:w="850" w:type="dxa"/>
            <w:shd w:val="clear" w:color="auto" w:fill="auto"/>
            <w:vAlign w:val="center"/>
            <w:hideMark/>
          </w:tcPr>
          <w:p w14:paraId="6D7878AB" w14:textId="77777777" w:rsidR="00070396" w:rsidRPr="000D5AA9" w:rsidRDefault="00070396" w:rsidP="003C260A">
            <w:pPr>
              <w:spacing w:after="0" w:line="240" w:lineRule="auto"/>
              <w:contextualSpacing/>
              <w:mirrorIndents/>
              <w:rPr>
                <w:rFonts w:ascii="Arial" w:eastAsia="Times New Roman" w:hAnsi="Arial" w:cs="Arial"/>
                <w:sz w:val="20"/>
                <w:szCs w:val="20"/>
                <w:lang w:eastAsia="ru-RU"/>
              </w:rPr>
            </w:pPr>
            <w:r w:rsidRPr="000D5AA9">
              <w:rPr>
                <w:rFonts w:ascii="Arial" w:eastAsia="Times New Roman" w:hAnsi="Arial" w:cs="Arial"/>
                <w:sz w:val="20"/>
                <w:szCs w:val="20"/>
                <w:lang w:eastAsia="ru-RU"/>
              </w:rPr>
              <w:t>1.8.1.6</w:t>
            </w:r>
          </w:p>
        </w:tc>
        <w:tc>
          <w:tcPr>
            <w:tcW w:w="567" w:type="dxa"/>
            <w:shd w:val="clear" w:color="auto" w:fill="auto"/>
            <w:vAlign w:val="center"/>
            <w:hideMark/>
          </w:tcPr>
          <w:p w14:paraId="41BA31F4"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w:t>
            </w:r>
          </w:p>
        </w:tc>
        <w:tc>
          <w:tcPr>
            <w:tcW w:w="851" w:type="dxa"/>
            <w:shd w:val="clear" w:color="auto" w:fill="auto"/>
            <w:vAlign w:val="center"/>
            <w:hideMark/>
          </w:tcPr>
          <w:p w14:paraId="1F1B44F8"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w:t>
            </w:r>
          </w:p>
        </w:tc>
        <w:tc>
          <w:tcPr>
            <w:tcW w:w="1134" w:type="dxa"/>
            <w:shd w:val="clear" w:color="auto" w:fill="auto"/>
            <w:vAlign w:val="center"/>
            <w:hideMark/>
          </w:tcPr>
          <w:p w14:paraId="7431A413"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
        </w:tc>
        <w:tc>
          <w:tcPr>
            <w:tcW w:w="1559" w:type="dxa"/>
            <w:shd w:val="clear" w:color="auto" w:fill="auto"/>
            <w:vAlign w:val="center"/>
            <w:hideMark/>
          </w:tcPr>
          <w:p w14:paraId="2F705FC5"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Zn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(22), 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(5), Ca</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(4), Fe</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w:t>
            </w:r>
            <w:r w:rsidRPr="000D5AA9">
              <w:rPr>
                <w:rFonts w:ascii="Arial" w:eastAsia="Times New Roman" w:hAnsi="Arial" w:cs="Arial"/>
                <w:color w:val="000000"/>
                <w:sz w:val="20"/>
                <w:szCs w:val="20"/>
                <w:vertAlign w:val="superscript"/>
                <w:lang w:eastAsia="ru-RU"/>
              </w:rPr>
              <w:t>3+</w:t>
            </w:r>
            <w:r w:rsidRPr="000D5AA9">
              <w:rPr>
                <w:rFonts w:ascii="Arial" w:eastAsia="Times New Roman" w:hAnsi="Arial" w:cs="Arial"/>
                <w:color w:val="000000"/>
                <w:sz w:val="20"/>
                <w:szCs w:val="20"/>
                <w:lang w:eastAsia="ru-RU"/>
              </w:rPr>
              <w:t>(2)</w:t>
            </w:r>
          </w:p>
        </w:tc>
        <w:tc>
          <w:tcPr>
            <w:tcW w:w="709" w:type="dxa"/>
            <w:shd w:val="clear" w:color="auto" w:fill="auto"/>
            <w:noWrap/>
            <w:vAlign w:val="center"/>
            <w:hideMark/>
          </w:tcPr>
          <w:p w14:paraId="0516CD94"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668</w:t>
            </w:r>
          </w:p>
        </w:tc>
      </w:tr>
      <w:tr w:rsidR="00070396" w:rsidRPr="000D5AA9" w14:paraId="1A445008" w14:textId="77777777" w:rsidTr="003C260A">
        <w:trPr>
          <w:trHeight w:val="900"/>
        </w:trPr>
        <w:tc>
          <w:tcPr>
            <w:tcW w:w="988" w:type="dxa"/>
            <w:shd w:val="clear" w:color="000000" w:fill="9CFCAC"/>
            <w:noWrap/>
            <w:vAlign w:val="center"/>
            <w:hideMark/>
          </w:tcPr>
          <w:p w14:paraId="6D141AEC"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COG0459*</w:t>
            </w:r>
          </w:p>
        </w:tc>
        <w:tc>
          <w:tcPr>
            <w:tcW w:w="567" w:type="dxa"/>
            <w:shd w:val="clear" w:color="000000" w:fill="9CFCAC"/>
            <w:noWrap/>
            <w:vAlign w:val="center"/>
            <w:hideMark/>
          </w:tcPr>
          <w:p w14:paraId="3759CF43"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O</w:t>
            </w:r>
          </w:p>
        </w:tc>
        <w:tc>
          <w:tcPr>
            <w:tcW w:w="2268" w:type="dxa"/>
            <w:shd w:val="clear" w:color="000000" w:fill="9CFCAC"/>
            <w:vAlign w:val="center"/>
            <w:hideMark/>
          </w:tcPr>
          <w:p w14:paraId="0B711D2D"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 xml:space="preserve">Chaperonin </w:t>
            </w:r>
            <w:proofErr w:type="spellStart"/>
            <w:r w:rsidRPr="000D5AA9">
              <w:rPr>
                <w:rFonts w:ascii="Arial" w:eastAsia="Times New Roman" w:hAnsi="Arial" w:cs="Arial"/>
                <w:color w:val="000000"/>
                <w:sz w:val="20"/>
                <w:szCs w:val="20"/>
                <w:lang w:eastAsia="ru-RU"/>
              </w:rPr>
              <w:t>GroEL</w:t>
            </w:r>
            <w:proofErr w:type="spellEnd"/>
            <w:r w:rsidRPr="000D5AA9">
              <w:rPr>
                <w:rFonts w:ascii="Arial" w:eastAsia="Times New Roman" w:hAnsi="Arial" w:cs="Arial"/>
                <w:color w:val="000000"/>
                <w:sz w:val="20"/>
                <w:szCs w:val="20"/>
                <w:lang w:eastAsia="ru-RU"/>
              </w:rPr>
              <w:t xml:space="preserve"> (HSP60 family)</w:t>
            </w:r>
          </w:p>
        </w:tc>
        <w:tc>
          <w:tcPr>
            <w:tcW w:w="850" w:type="dxa"/>
            <w:shd w:val="clear" w:color="auto" w:fill="auto"/>
            <w:vAlign w:val="center"/>
            <w:hideMark/>
          </w:tcPr>
          <w:p w14:paraId="0D79070A"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5.6.1.7.</w:t>
            </w:r>
          </w:p>
        </w:tc>
        <w:tc>
          <w:tcPr>
            <w:tcW w:w="567" w:type="dxa"/>
            <w:shd w:val="clear" w:color="auto" w:fill="auto"/>
            <w:vAlign w:val="center"/>
            <w:hideMark/>
          </w:tcPr>
          <w:p w14:paraId="770FCD3E"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Pi</w:t>
            </w:r>
          </w:p>
        </w:tc>
        <w:tc>
          <w:tcPr>
            <w:tcW w:w="851" w:type="dxa"/>
            <w:shd w:val="clear" w:color="auto" w:fill="auto"/>
            <w:vAlign w:val="center"/>
            <w:hideMark/>
          </w:tcPr>
          <w:p w14:paraId="3441AFB9"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K</w:t>
            </w:r>
            <w:r w:rsidRPr="000D5AA9">
              <w:rPr>
                <w:rFonts w:ascii="Arial" w:eastAsia="Times New Roman" w:hAnsi="Arial" w:cs="Arial"/>
                <w:color w:val="000000"/>
                <w:sz w:val="20"/>
                <w:szCs w:val="20"/>
                <w:vertAlign w:val="superscript"/>
                <w:lang w:eastAsia="ru-RU"/>
              </w:rPr>
              <w:t>+</w:t>
            </w:r>
          </w:p>
        </w:tc>
        <w:tc>
          <w:tcPr>
            <w:tcW w:w="1134" w:type="dxa"/>
            <w:shd w:val="clear" w:color="auto" w:fill="auto"/>
            <w:vAlign w:val="center"/>
            <w:hideMark/>
          </w:tcPr>
          <w:p w14:paraId="56FF0AC5"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 Mn</w:t>
            </w:r>
            <w:r w:rsidRPr="000D5AA9">
              <w:rPr>
                <w:rFonts w:ascii="Arial" w:eastAsia="Times New Roman" w:hAnsi="Arial" w:cs="Arial"/>
                <w:color w:val="000000"/>
                <w:sz w:val="20"/>
                <w:szCs w:val="20"/>
                <w:vertAlign w:val="superscript"/>
                <w:lang w:eastAsia="ru-RU"/>
              </w:rPr>
              <w:t>2+</w:t>
            </w:r>
          </w:p>
        </w:tc>
        <w:tc>
          <w:tcPr>
            <w:tcW w:w="1559" w:type="dxa"/>
            <w:shd w:val="clear" w:color="auto" w:fill="auto"/>
            <w:vAlign w:val="center"/>
            <w:hideMark/>
          </w:tcPr>
          <w:p w14:paraId="114D1B1C"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(141), Ca</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(9)</w:t>
            </w:r>
          </w:p>
        </w:tc>
        <w:tc>
          <w:tcPr>
            <w:tcW w:w="709" w:type="dxa"/>
            <w:shd w:val="clear" w:color="auto" w:fill="auto"/>
            <w:noWrap/>
            <w:vAlign w:val="center"/>
            <w:hideMark/>
          </w:tcPr>
          <w:p w14:paraId="5615B818"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3011</w:t>
            </w:r>
          </w:p>
        </w:tc>
      </w:tr>
      <w:tr w:rsidR="00070396" w:rsidRPr="000D5AA9" w14:paraId="2E579DCF" w14:textId="77777777" w:rsidTr="003C260A">
        <w:trPr>
          <w:trHeight w:val="900"/>
        </w:trPr>
        <w:tc>
          <w:tcPr>
            <w:tcW w:w="988" w:type="dxa"/>
            <w:shd w:val="clear" w:color="000000" w:fill="9CFCAC"/>
            <w:noWrap/>
            <w:vAlign w:val="center"/>
            <w:hideMark/>
          </w:tcPr>
          <w:p w14:paraId="49BEF82E"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COG0492</w:t>
            </w:r>
          </w:p>
        </w:tc>
        <w:tc>
          <w:tcPr>
            <w:tcW w:w="567" w:type="dxa"/>
            <w:shd w:val="clear" w:color="000000" w:fill="9CFCAC"/>
            <w:noWrap/>
            <w:vAlign w:val="center"/>
            <w:hideMark/>
          </w:tcPr>
          <w:p w14:paraId="3E43DC2C"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O</w:t>
            </w:r>
          </w:p>
        </w:tc>
        <w:tc>
          <w:tcPr>
            <w:tcW w:w="2268" w:type="dxa"/>
            <w:shd w:val="clear" w:color="000000" w:fill="9CFCAC"/>
            <w:vAlign w:val="center"/>
            <w:hideMark/>
          </w:tcPr>
          <w:p w14:paraId="4C624732"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Thioredoxin reductase</w:t>
            </w:r>
          </w:p>
        </w:tc>
        <w:tc>
          <w:tcPr>
            <w:tcW w:w="850" w:type="dxa"/>
            <w:shd w:val="clear" w:color="auto" w:fill="auto"/>
            <w:vAlign w:val="center"/>
            <w:hideMark/>
          </w:tcPr>
          <w:p w14:paraId="71522061"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1.8.1.9</w:t>
            </w:r>
          </w:p>
        </w:tc>
        <w:tc>
          <w:tcPr>
            <w:tcW w:w="567" w:type="dxa"/>
            <w:shd w:val="clear" w:color="auto" w:fill="auto"/>
            <w:vAlign w:val="center"/>
            <w:hideMark/>
          </w:tcPr>
          <w:p w14:paraId="76B1138F"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w:t>
            </w:r>
          </w:p>
        </w:tc>
        <w:tc>
          <w:tcPr>
            <w:tcW w:w="851" w:type="dxa"/>
            <w:shd w:val="clear" w:color="auto" w:fill="auto"/>
            <w:vAlign w:val="center"/>
            <w:hideMark/>
          </w:tcPr>
          <w:p w14:paraId="02484B91"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w:t>
            </w:r>
          </w:p>
        </w:tc>
        <w:tc>
          <w:tcPr>
            <w:tcW w:w="1134" w:type="dxa"/>
            <w:shd w:val="clear" w:color="auto" w:fill="auto"/>
            <w:vAlign w:val="center"/>
            <w:hideMark/>
          </w:tcPr>
          <w:p w14:paraId="2A879B78"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w:t>
            </w:r>
          </w:p>
        </w:tc>
        <w:tc>
          <w:tcPr>
            <w:tcW w:w="1559" w:type="dxa"/>
            <w:shd w:val="clear" w:color="auto" w:fill="auto"/>
            <w:vAlign w:val="center"/>
            <w:hideMark/>
          </w:tcPr>
          <w:p w14:paraId="2F64215D"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(11), Ca</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(4), Fe</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/3+(1)</w:t>
            </w:r>
          </w:p>
        </w:tc>
        <w:tc>
          <w:tcPr>
            <w:tcW w:w="709" w:type="dxa"/>
            <w:shd w:val="clear" w:color="auto" w:fill="auto"/>
            <w:noWrap/>
            <w:vAlign w:val="center"/>
            <w:hideMark/>
          </w:tcPr>
          <w:p w14:paraId="2F60C44E"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198</w:t>
            </w:r>
          </w:p>
        </w:tc>
      </w:tr>
      <w:tr w:rsidR="00070396" w:rsidRPr="000D5AA9" w14:paraId="508CE674" w14:textId="77777777" w:rsidTr="003C260A">
        <w:trPr>
          <w:trHeight w:val="600"/>
        </w:trPr>
        <w:tc>
          <w:tcPr>
            <w:tcW w:w="988" w:type="dxa"/>
            <w:shd w:val="clear" w:color="000000" w:fill="ACFCAC"/>
            <w:noWrap/>
            <w:vAlign w:val="center"/>
            <w:hideMark/>
          </w:tcPr>
          <w:p w14:paraId="724DCDE3"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COG0201</w:t>
            </w:r>
          </w:p>
        </w:tc>
        <w:tc>
          <w:tcPr>
            <w:tcW w:w="567" w:type="dxa"/>
            <w:shd w:val="clear" w:color="000000" w:fill="ACFCAC"/>
            <w:noWrap/>
            <w:vAlign w:val="center"/>
            <w:hideMark/>
          </w:tcPr>
          <w:p w14:paraId="2DE06671"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U</w:t>
            </w:r>
          </w:p>
        </w:tc>
        <w:tc>
          <w:tcPr>
            <w:tcW w:w="2268" w:type="dxa"/>
            <w:shd w:val="clear" w:color="000000" w:fill="ACFCAC"/>
            <w:vAlign w:val="center"/>
            <w:hideMark/>
          </w:tcPr>
          <w:p w14:paraId="14C6C2F6"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 xml:space="preserve">Preprotein translocase subunit </w:t>
            </w:r>
            <w:proofErr w:type="spellStart"/>
            <w:r w:rsidRPr="000D5AA9">
              <w:rPr>
                <w:rFonts w:ascii="Arial" w:eastAsia="Times New Roman" w:hAnsi="Arial" w:cs="Arial"/>
                <w:color w:val="000000"/>
                <w:sz w:val="20"/>
                <w:szCs w:val="20"/>
                <w:lang w:eastAsia="ru-RU"/>
              </w:rPr>
              <w:t>SecY</w:t>
            </w:r>
            <w:proofErr w:type="spellEnd"/>
          </w:p>
        </w:tc>
        <w:tc>
          <w:tcPr>
            <w:tcW w:w="850" w:type="dxa"/>
            <w:shd w:val="clear" w:color="auto" w:fill="auto"/>
            <w:vAlign w:val="center"/>
            <w:hideMark/>
          </w:tcPr>
          <w:p w14:paraId="28321CE7"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n/e</w:t>
            </w:r>
          </w:p>
        </w:tc>
        <w:tc>
          <w:tcPr>
            <w:tcW w:w="567" w:type="dxa"/>
            <w:shd w:val="clear" w:color="auto" w:fill="auto"/>
            <w:vAlign w:val="center"/>
            <w:hideMark/>
          </w:tcPr>
          <w:p w14:paraId="258B92FA"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n/e</w:t>
            </w:r>
          </w:p>
        </w:tc>
        <w:tc>
          <w:tcPr>
            <w:tcW w:w="851" w:type="dxa"/>
            <w:shd w:val="clear" w:color="auto" w:fill="auto"/>
            <w:vAlign w:val="center"/>
          </w:tcPr>
          <w:p w14:paraId="7692381D"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
        </w:tc>
        <w:tc>
          <w:tcPr>
            <w:tcW w:w="1134" w:type="dxa"/>
            <w:shd w:val="clear" w:color="auto" w:fill="auto"/>
            <w:vAlign w:val="center"/>
          </w:tcPr>
          <w:p w14:paraId="627FB2AF"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p>
        </w:tc>
        <w:tc>
          <w:tcPr>
            <w:tcW w:w="1559" w:type="dxa"/>
            <w:shd w:val="clear" w:color="auto" w:fill="auto"/>
            <w:vAlign w:val="center"/>
            <w:hideMark/>
          </w:tcPr>
          <w:p w14:paraId="57F6D10B"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Zn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(1)</w:t>
            </w:r>
          </w:p>
        </w:tc>
        <w:tc>
          <w:tcPr>
            <w:tcW w:w="709" w:type="dxa"/>
            <w:shd w:val="clear" w:color="auto" w:fill="auto"/>
            <w:noWrap/>
            <w:vAlign w:val="center"/>
            <w:hideMark/>
          </w:tcPr>
          <w:p w14:paraId="32BE7B4C"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92</w:t>
            </w:r>
          </w:p>
        </w:tc>
      </w:tr>
      <w:tr w:rsidR="00070396" w:rsidRPr="000D5AA9" w14:paraId="041D9E85" w14:textId="77777777" w:rsidTr="003C260A">
        <w:trPr>
          <w:trHeight w:val="900"/>
        </w:trPr>
        <w:tc>
          <w:tcPr>
            <w:tcW w:w="988" w:type="dxa"/>
            <w:shd w:val="clear" w:color="000000" w:fill="ACFCAC"/>
            <w:noWrap/>
            <w:vAlign w:val="center"/>
            <w:hideMark/>
          </w:tcPr>
          <w:p w14:paraId="4871D3CC"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COG0541</w:t>
            </w:r>
          </w:p>
        </w:tc>
        <w:tc>
          <w:tcPr>
            <w:tcW w:w="567" w:type="dxa"/>
            <w:shd w:val="clear" w:color="000000" w:fill="ACFCAC"/>
            <w:noWrap/>
            <w:vAlign w:val="center"/>
            <w:hideMark/>
          </w:tcPr>
          <w:p w14:paraId="51D702EA"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U</w:t>
            </w:r>
          </w:p>
        </w:tc>
        <w:tc>
          <w:tcPr>
            <w:tcW w:w="2268" w:type="dxa"/>
            <w:shd w:val="clear" w:color="000000" w:fill="ACFCAC"/>
            <w:vAlign w:val="center"/>
            <w:hideMark/>
          </w:tcPr>
          <w:p w14:paraId="4097A1A0"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Signal recognition particle GTPase</w:t>
            </w:r>
          </w:p>
        </w:tc>
        <w:tc>
          <w:tcPr>
            <w:tcW w:w="850" w:type="dxa"/>
            <w:shd w:val="clear" w:color="auto" w:fill="auto"/>
            <w:vAlign w:val="center"/>
            <w:hideMark/>
          </w:tcPr>
          <w:p w14:paraId="14205011"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3.6.5.4</w:t>
            </w:r>
          </w:p>
        </w:tc>
        <w:tc>
          <w:tcPr>
            <w:tcW w:w="567" w:type="dxa"/>
            <w:shd w:val="clear" w:color="auto" w:fill="auto"/>
            <w:vAlign w:val="center"/>
            <w:hideMark/>
          </w:tcPr>
          <w:p w14:paraId="36AC66F5"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Pi</w:t>
            </w:r>
          </w:p>
        </w:tc>
        <w:tc>
          <w:tcPr>
            <w:tcW w:w="851" w:type="dxa"/>
            <w:shd w:val="clear" w:color="auto" w:fill="auto"/>
            <w:vAlign w:val="center"/>
            <w:hideMark/>
          </w:tcPr>
          <w:p w14:paraId="0EF6831F"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w:t>
            </w:r>
          </w:p>
        </w:tc>
        <w:tc>
          <w:tcPr>
            <w:tcW w:w="1134" w:type="dxa"/>
            <w:shd w:val="clear" w:color="auto" w:fill="auto"/>
            <w:vAlign w:val="center"/>
            <w:hideMark/>
          </w:tcPr>
          <w:p w14:paraId="221105FE"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p>
        </w:tc>
        <w:tc>
          <w:tcPr>
            <w:tcW w:w="1559" w:type="dxa"/>
            <w:shd w:val="clear" w:color="auto" w:fill="auto"/>
            <w:vAlign w:val="center"/>
            <w:hideMark/>
          </w:tcPr>
          <w:p w14:paraId="021FB0ED"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(23), Mn</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(1), Ca</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(4)</w:t>
            </w:r>
          </w:p>
        </w:tc>
        <w:tc>
          <w:tcPr>
            <w:tcW w:w="709" w:type="dxa"/>
            <w:shd w:val="clear" w:color="auto" w:fill="auto"/>
            <w:noWrap/>
            <w:vAlign w:val="center"/>
            <w:hideMark/>
          </w:tcPr>
          <w:p w14:paraId="14D32ACC"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123</w:t>
            </w:r>
          </w:p>
        </w:tc>
      </w:tr>
      <w:tr w:rsidR="00070396" w:rsidRPr="000D5AA9" w14:paraId="5C70DB8D" w14:textId="77777777" w:rsidTr="003C260A">
        <w:trPr>
          <w:trHeight w:val="600"/>
        </w:trPr>
        <w:tc>
          <w:tcPr>
            <w:tcW w:w="988" w:type="dxa"/>
            <w:shd w:val="clear" w:color="000000" w:fill="ACFCAC"/>
            <w:noWrap/>
            <w:vAlign w:val="center"/>
            <w:hideMark/>
          </w:tcPr>
          <w:p w14:paraId="7F570697"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COG0552</w:t>
            </w:r>
          </w:p>
        </w:tc>
        <w:tc>
          <w:tcPr>
            <w:tcW w:w="567" w:type="dxa"/>
            <w:shd w:val="clear" w:color="000000" w:fill="ACFCAC"/>
            <w:noWrap/>
            <w:vAlign w:val="center"/>
            <w:hideMark/>
          </w:tcPr>
          <w:p w14:paraId="48A4CA7D"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U</w:t>
            </w:r>
          </w:p>
        </w:tc>
        <w:tc>
          <w:tcPr>
            <w:tcW w:w="2268" w:type="dxa"/>
            <w:shd w:val="clear" w:color="000000" w:fill="ACFCAC"/>
            <w:vAlign w:val="center"/>
            <w:hideMark/>
          </w:tcPr>
          <w:p w14:paraId="74F8EC28"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 xml:space="preserve">Signal recognition particle GTPase </w:t>
            </w:r>
            <w:proofErr w:type="spellStart"/>
            <w:r w:rsidRPr="000D5AA9">
              <w:rPr>
                <w:rFonts w:ascii="Arial" w:eastAsia="Times New Roman" w:hAnsi="Arial" w:cs="Arial"/>
                <w:color w:val="000000"/>
                <w:sz w:val="20"/>
                <w:szCs w:val="20"/>
                <w:lang w:eastAsia="ru-RU"/>
              </w:rPr>
              <w:t>FtsY</w:t>
            </w:r>
            <w:proofErr w:type="spellEnd"/>
          </w:p>
        </w:tc>
        <w:tc>
          <w:tcPr>
            <w:tcW w:w="850" w:type="dxa"/>
            <w:shd w:val="clear" w:color="auto" w:fill="auto"/>
            <w:vAlign w:val="center"/>
            <w:hideMark/>
          </w:tcPr>
          <w:p w14:paraId="0C88B711"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3.6.5.4</w:t>
            </w:r>
          </w:p>
        </w:tc>
        <w:tc>
          <w:tcPr>
            <w:tcW w:w="567" w:type="dxa"/>
            <w:shd w:val="clear" w:color="auto" w:fill="auto"/>
            <w:vAlign w:val="center"/>
            <w:hideMark/>
          </w:tcPr>
          <w:p w14:paraId="73E3B674"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Pi</w:t>
            </w:r>
          </w:p>
        </w:tc>
        <w:tc>
          <w:tcPr>
            <w:tcW w:w="851" w:type="dxa"/>
            <w:shd w:val="clear" w:color="auto" w:fill="auto"/>
            <w:vAlign w:val="center"/>
            <w:hideMark/>
          </w:tcPr>
          <w:p w14:paraId="01DB7196"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w:t>
            </w:r>
          </w:p>
        </w:tc>
        <w:tc>
          <w:tcPr>
            <w:tcW w:w="1134" w:type="dxa"/>
            <w:shd w:val="clear" w:color="auto" w:fill="auto"/>
            <w:vAlign w:val="center"/>
            <w:hideMark/>
          </w:tcPr>
          <w:p w14:paraId="5AA13B44"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p>
        </w:tc>
        <w:tc>
          <w:tcPr>
            <w:tcW w:w="1559" w:type="dxa"/>
            <w:shd w:val="clear" w:color="auto" w:fill="auto"/>
            <w:vAlign w:val="center"/>
            <w:hideMark/>
          </w:tcPr>
          <w:p w14:paraId="766B8D3F" w14:textId="77777777" w:rsidR="00070396" w:rsidRPr="000D5AA9" w:rsidRDefault="00070396" w:rsidP="003C260A">
            <w:pPr>
              <w:spacing w:after="0" w:line="240" w:lineRule="auto"/>
              <w:contextualSpacing/>
              <w:mirrorIndents/>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Mg</w:t>
            </w:r>
            <w:r w:rsidRPr="000D5AA9">
              <w:rPr>
                <w:rFonts w:ascii="Arial" w:eastAsia="Times New Roman" w:hAnsi="Arial" w:cs="Arial"/>
                <w:color w:val="000000"/>
                <w:sz w:val="20"/>
                <w:szCs w:val="20"/>
                <w:vertAlign w:val="superscript"/>
                <w:lang w:eastAsia="ru-RU"/>
              </w:rPr>
              <w:t>2+</w:t>
            </w:r>
            <w:r w:rsidRPr="000D5AA9">
              <w:rPr>
                <w:rFonts w:ascii="Arial" w:eastAsia="Times New Roman" w:hAnsi="Arial" w:cs="Arial"/>
                <w:color w:val="000000"/>
                <w:sz w:val="20"/>
                <w:szCs w:val="20"/>
                <w:lang w:eastAsia="ru-RU"/>
              </w:rPr>
              <w:t>(12)</w:t>
            </w:r>
          </w:p>
        </w:tc>
        <w:tc>
          <w:tcPr>
            <w:tcW w:w="709" w:type="dxa"/>
            <w:shd w:val="clear" w:color="auto" w:fill="auto"/>
            <w:noWrap/>
            <w:vAlign w:val="center"/>
            <w:hideMark/>
          </w:tcPr>
          <w:p w14:paraId="1716B029" w14:textId="77777777" w:rsidR="00070396" w:rsidRPr="000D5AA9" w:rsidRDefault="00070396" w:rsidP="003C260A">
            <w:pPr>
              <w:spacing w:after="0" w:line="240" w:lineRule="auto"/>
              <w:contextualSpacing/>
              <w:mirrorIndents/>
              <w:jc w:val="right"/>
              <w:rPr>
                <w:rFonts w:ascii="Arial" w:eastAsia="Times New Roman" w:hAnsi="Arial" w:cs="Arial"/>
                <w:color w:val="000000"/>
                <w:sz w:val="20"/>
                <w:szCs w:val="20"/>
                <w:lang w:eastAsia="ru-RU"/>
              </w:rPr>
            </w:pPr>
            <w:r w:rsidRPr="000D5AA9">
              <w:rPr>
                <w:rFonts w:ascii="Arial" w:eastAsia="Times New Roman" w:hAnsi="Arial" w:cs="Arial"/>
                <w:color w:val="000000"/>
                <w:sz w:val="20"/>
                <w:szCs w:val="20"/>
                <w:lang w:eastAsia="ru-RU"/>
              </w:rPr>
              <w:t>87</w:t>
            </w:r>
          </w:p>
        </w:tc>
      </w:tr>
    </w:tbl>
    <w:p w14:paraId="70A39513" w14:textId="77777777" w:rsidR="00070396" w:rsidRPr="000D5AA9" w:rsidRDefault="00070396" w:rsidP="00070396">
      <w:pPr>
        <w:spacing w:before="120" w:after="0" w:line="480" w:lineRule="auto"/>
        <w:jc w:val="both"/>
        <w:rPr>
          <w:rFonts w:ascii="Arial" w:hAnsi="Arial" w:cs="Arial"/>
          <w:color w:val="000000" w:themeColor="text1"/>
          <w:sz w:val="20"/>
          <w:szCs w:val="20"/>
          <w:lang w:val="ru-RU"/>
        </w:rPr>
      </w:pPr>
    </w:p>
    <w:bookmarkEnd w:id="23"/>
    <w:p w14:paraId="24951FB6" w14:textId="46E706B5" w:rsidR="00072896" w:rsidRPr="000D5AA9" w:rsidRDefault="00072896" w:rsidP="00072896">
      <w:pPr>
        <w:spacing w:before="120" w:after="0" w:line="480" w:lineRule="auto"/>
        <w:jc w:val="both"/>
        <w:rPr>
          <w:rFonts w:ascii="Arial" w:hAnsi="Arial" w:cs="Arial"/>
          <w:sz w:val="20"/>
          <w:szCs w:val="20"/>
        </w:rPr>
      </w:pPr>
      <w:proofErr w:type="gramStart"/>
      <w:r w:rsidRPr="000D5AA9">
        <w:rPr>
          <w:rFonts w:ascii="Arial" w:hAnsi="Arial" w:cs="Arial"/>
          <w:sz w:val="20"/>
          <w:szCs w:val="20"/>
        </w:rPr>
        <w:t xml:space="preserve">As </w:t>
      </w:r>
      <w:r w:rsidR="00BC7632" w:rsidRPr="000D5AA9">
        <w:rPr>
          <w:rFonts w:ascii="Arial" w:hAnsi="Arial" w:cs="Arial"/>
          <w:sz w:val="20"/>
          <w:szCs w:val="20"/>
        </w:rPr>
        <w:t>it</w:t>
      </w:r>
      <w:proofErr w:type="gramEnd"/>
      <w:r w:rsidR="00BC7632" w:rsidRPr="000D5AA9">
        <w:rPr>
          <w:rFonts w:ascii="Arial" w:hAnsi="Arial" w:cs="Arial"/>
          <w:sz w:val="20"/>
          <w:szCs w:val="20"/>
        </w:rPr>
        <w:t xml:space="preserve"> follows from Table S2.2. and </w:t>
      </w:r>
      <w:r w:rsidRPr="000D5AA9">
        <w:rPr>
          <w:rFonts w:ascii="Arial" w:hAnsi="Arial" w:cs="Arial"/>
          <w:sz w:val="20"/>
          <w:szCs w:val="20"/>
        </w:rPr>
        <w:t xml:space="preserve">Table </w:t>
      </w:r>
      <w:r w:rsidR="00D03C3B" w:rsidRPr="000D5AA9">
        <w:rPr>
          <w:rFonts w:ascii="Arial" w:hAnsi="Arial" w:cs="Arial"/>
          <w:sz w:val="20"/>
          <w:szCs w:val="20"/>
        </w:rPr>
        <w:t>2</w:t>
      </w:r>
      <w:r w:rsidR="00BC7632" w:rsidRPr="000D5AA9">
        <w:rPr>
          <w:rFonts w:ascii="Arial" w:hAnsi="Arial" w:cs="Arial"/>
          <w:sz w:val="20"/>
          <w:szCs w:val="20"/>
        </w:rPr>
        <w:t xml:space="preserve"> of the main text</w:t>
      </w:r>
      <w:r w:rsidRPr="000D5AA9">
        <w:rPr>
          <w:rFonts w:ascii="Arial" w:hAnsi="Arial" w:cs="Arial"/>
          <w:sz w:val="20"/>
          <w:szCs w:val="20"/>
        </w:rPr>
        <w:t xml:space="preserve">, </w:t>
      </w:r>
      <w:proofErr w:type="gramStart"/>
      <w:r w:rsidRPr="000D5AA9">
        <w:rPr>
          <w:rFonts w:ascii="Arial" w:hAnsi="Arial" w:cs="Arial"/>
          <w:sz w:val="20"/>
          <w:szCs w:val="20"/>
        </w:rPr>
        <w:t>the majority of</w:t>
      </w:r>
      <w:proofErr w:type="gramEnd"/>
      <w:r w:rsidRPr="000D5AA9">
        <w:rPr>
          <w:rFonts w:ascii="Arial" w:hAnsi="Arial" w:cs="Arial"/>
          <w:sz w:val="20"/>
          <w:szCs w:val="20"/>
        </w:rPr>
        <w:t xml:space="preserve"> the ubiquitous proteins that can be confidently traced back to LUCA are involved in ribosomal protein synthesis</w:t>
      </w:r>
      <w:r w:rsidR="00D03C3B" w:rsidRPr="000D5AA9">
        <w:rPr>
          <w:rFonts w:ascii="Arial" w:hAnsi="Arial" w:cs="Arial"/>
          <w:sz w:val="20"/>
          <w:szCs w:val="20"/>
        </w:rPr>
        <w:t>,</w:t>
      </w:r>
      <w:r w:rsidRPr="000D5AA9">
        <w:rPr>
          <w:rFonts w:ascii="Arial" w:hAnsi="Arial" w:cs="Arial"/>
          <w:sz w:val="20"/>
          <w:szCs w:val="20"/>
        </w:rPr>
        <w:t xml:space="preserve"> see also Section S</w:t>
      </w:r>
      <w:r w:rsidR="00D257F6" w:rsidRPr="000D5AA9">
        <w:rPr>
          <w:rFonts w:ascii="Arial" w:hAnsi="Arial" w:cs="Arial"/>
          <w:sz w:val="20"/>
          <w:szCs w:val="20"/>
        </w:rPr>
        <w:t>1.</w:t>
      </w:r>
      <w:r w:rsidRPr="000D5AA9">
        <w:rPr>
          <w:rFonts w:ascii="Arial" w:hAnsi="Arial" w:cs="Arial"/>
          <w:sz w:val="20"/>
          <w:szCs w:val="20"/>
        </w:rPr>
        <w:t>3. This synthesis is K</w:t>
      </w:r>
      <w:r w:rsidRPr="000D5AA9">
        <w:rPr>
          <w:rFonts w:ascii="Arial" w:hAnsi="Arial" w:cs="Arial"/>
          <w:sz w:val="20"/>
          <w:szCs w:val="20"/>
          <w:vertAlign w:val="superscript"/>
        </w:rPr>
        <w:t>+</w:t>
      </w:r>
      <w:r w:rsidRPr="000D5AA9">
        <w:rPr>
          <w:rFonts w:ascii="Arial" w:hAnsi="Arial" w:cs="Arial"/>
          <w:sz w:val="20"/>
          <w:szCs w:val="20"/>
        </w:rPr>
        <w:t xml:space="preserve">-dependent in all organisms </w:t>
      </w:r>
      <w:r w:rsidR="0072273D" w:rsidRPr="000D5AA9">
        <w:rPr>
          <w:rFonts w:ascii="Arial" w:hAnsi="Arial" w:cs="Arial"/>
          <w:noProof/>
          <w:sz w:val="20"/>
          <w:szCs w:val="20"/>
        </w:rPr>
        <w:t>[286,288,289]</w:t>
      </w:r>
      <w:r w:rsidRPr="000D5AA9">
        <w:rPr>
          <w:rFonts w:ascii="Arial" w:hAnsi="Arial" w:cs="Arial"/>
          <w:sz w:val="20"/>
          <w:szCs w:val="20"/>
        </w:rPr>
        <w:t xml:space="preserve"> because the proper functioning of the ribosomal apparatus requires more than 100 mM K</w:t>
      </w:r>
      <w:r w:rsidRPr="000D5AA9">
        <w:rPr>
          <w:rFonts w:ascii="Arial" w:hAnsi="Arial" w:cs="Arial"/>
          <w:sz w:val="20"/>
          <w:szCs w:val="20"/>
          <w:vertAlign w:val="superscript"/>
        </w:rPr>
        <w:t>+</w:t>
      </w:r>
      <w:r w:rsidRPr="000D5AA9">
        <w:rPr>
          <w:rFonts w:ascii="Arial" w:hAnsi="Arial" w:cs="Arial"/>
          <w:sz w:val="20"/>
          <w:szCs w:val="20"/>
        </w:rPr>
        <w:t xml:space="preserve"> ions and their predominance over sodium ions ([K</w:t>
      </w:r>
      <w:r w:rsidRPr="000D5AA9">
        <w:rPr>
          <w:rFonts w:ascii="Arial" w:hAnsi="Arial" w:cs="Arial"/>
          <w:sz w:val="20"/>
          <w:szCs w:val="20"/>
          <w:vertAlign w:val="superscript"/>
        </w:rPr>
        <w:t>+</w:t>
      </w:r>
      <w:r w:rsidRPr="000D5AA9">
        <w:rPr>
          <w:rFonts w:ascii="Arial" w:hAnsi="Arial" w:cs="Arial"/>
          <w:sz w:val="20"/>
          <w:szCs w:val="20"/>
        </w:rPr>
        <w:t>] &gt; [Na</w:t>
      </w:r>
      <w:r w:rsidRPr="000D5AA9">
        <w:rPr>
          <w:rFonts w:ascii="Arial" w:hAnsi="Arial" w:cs="Arial"/>
          <w:sz w:val="20"/>
          <w:szCs w:val="20"/>
          <w:vertAlign w:val="superscript"/>
        </w:rPr>
        <w:t>+</w:t>
      </w:r>
      <w:r w:rsidRPr="000D5AA9">
        <w:rPr>
          <w:rFonts w:ascii="Arial" w:hAnsi="Arial" w:cs="Arial"/>
          <w:sz w:val="20"/>
          <w:szCs w:val="20"/>
        </w:rPr>
        <w:t>])</w:t>
      </w:r>
      <w:r w:rsidRPr="000D5AA9" w:rsidDel="00F15E9A">
        <w:rPr>
          <w:rFonts w:ascii="Arial" w:hAnsi="Arial" w:cs="Arial"/>
          <w:sz w:val="20"/>
          <w:szCs w:val="20"/>
        </w:rPr>
        <w:t xml:space="preserve"> </w:t>
      </w:r>
      <w:r w:rsidR="0072273D" w:rsidRPr="000D5AA9">
        <w:rPr>
          <w:rFonts w:ascii="Arial" w:hAnsi="Arial" w:cs="Arial"/>
          <w:noProof/>
          <w:sz w:val="20"/>
          <w:szCs w:val="20"/>
        </w:rPr>
        <w:t>[286,287]</w:t>
      </w:r>
      <w:r w:rsidRPr="000D5AA9">
        <w:rPr>
          <w:rFonts w:ascii="Arial" w:hAnsi="Arial" w:cs="Arial"/>
          <w:sz w:val="20"/>
          <w:szCs w:val="20"/>
        </w:rPr>
        <w:t>.  Potassium ions serve as cofactors (</w:t>
      </w:r>
      <w:proofErr w:type="spellStart"/>
      <w:r w:rsidRPr="000D5AA9">
        <w:rPr>
          <w:rFonts w:ascii="Arial" w:hAnsi="Arial" w:cs="Arial"/>
          <w:sz w:val="20"/>
          <w:szCs w:val="20"/>
        </w:rPr>
        <w:t>i</w:t>
      </w:r>
      <w:proofErr w:type="spellEnd"/>
      <w:r w:rsidRPr="000D5AA9">
        <w:rPr>
          <w:rFonts w:ascii="Arial" w:hAnsi="Arial" w:cs="Arial"/>
          <w:sz w:val="20"/>
          <w:szCs w:val="20"/>
        </w:rPr>
        <w:t xml:space="preserve">) in the peptidyl transferase center, where amino acids are linked by a peptide bond </w:t>
      </w:r>
      <w:r w:rsidR="0072273D" w:rsidRPr="000D5AA9">
        <w:rPr>
          <w:rFonts w:ascii="Arial" w:hAnsi="Arial" w:cs="Arial"/>
          <w:noProof/>
          <w:sz w:val="20"/>
          <w:szCs w:val="20"/>
        </w:rPr>
        <w:t>[290]</w:t>
      </w:r>
      <w:r w:rsidRPr="000D5AA9">
        <w:rPr>
          <w:rFonts w:ascii="Arial" w:hAnsi="Arial" w:cs="Arial"/>
          <w:sz w:val="20"/>
          <w:szCs w:val="20"/>
        </w:rPr>
        <w:t xml:space="preserve">, (ii) in the decoding center, where tRNA recognizes the codon of mRNA </w:t>
      </w:r>
      <w:r w:rsidR="0072273D" w:rsidRPr="000D5AA9">
        <w:rPr>
          <w:rFonts w:ascii="Arial" w:hAnsi="Arial" w:cs="Arial"/>
          <w:noProof/>
          <w:sz w:val="20"/>
          <w:szCs w:val="20"/>
        </w:rPr>
        <w:t>[291]</w:t>
      </w:r>
      <w:r w:rsidRPr="000D5AA9">
        <w:rPr>
          <w:rFonts w:ascii="Arial" w:hAnsi="Arial" w:cs="Arial"/>
          <w:sz w:val="20"/>
          <w:szCs w:val="20"/>
        </w:rPr>
        <w:t xml:space="preserve">, and (iii) in numerous proteins that assist translation </w:t>
      </w:r>
      <w:r w:rsidR="0072273D" w:rsidRPr="000D5AA9">
        <w:rPr>
          <w:rFonts w:ascii="Arial" w:hAnsi="Arial" w:cs="Arial"/>
          <w:noProof/>
          <w:sz w:val="20"/>
          <w:szCs w:val="20"/>
        </w:rPr>
        <w:t>[2,292]</w:t>
      </w:r>
      <w:r w:rsidRPr="000D5AA9">
        <w:rPr>
          <w:rFonts w:ascii="Arial" w:hAnsi="Arial" w:cs="Arial"/>
          <w:sz w:val="20"/>
          <w:szCs w:val="20"/>
        </w:rPr>
        <w:t>. In addition, [K</w:t>
      </w:r>
      <w:r w:rsidRPr="000D5AA9">
        <w:rPr>
          <w:rFonts w:ascii="Arial" w:hAnsi="Arial" w:cs="Arial"/>
          <w:sz w:val="20"/>
          <w:szCs w:val="20"/>
          <w:vertAlign w:val="superscript"/>
        </w:rPr>
        <w:t>+</w:t>
      </w:r>
      <w:r w:rsidRPr="000D5AA9">
        <w:rPr>
          <w:rFonts w:ascii="Arial" w:hAnsi="Arial" w:cs="Arial"/>
          <w:sz w:val="20"/>
          <w:szCs w:val="20"/>
        </w:rPr>
        <w:t xml:space="preserve">] deficiency leads to </w:t>
      </w:r>
      <w:r w:rsidR="00CE2543" w:rsidRPr="000D5AA9">
        <w:rPr>
          <w:rFonts w:ascii="Arial" w:hAnsi="Arial" w:cs="Arial"/>
          <w:sz w:val="20"/>
          <w:szCs w:val="20"/>
        </w:rPr>
        <w:t xml:space="preserve">an </w:t>
      </w:r>
      <w:r w:rsidRPr="000D5AA9">
        <w:rPr>
          <w:rFonts w:ascii="Arial" w:hAnsi="Arial" w:cs="Arial"/>
          <w:sz w:val="20"/>
          <w:szCs w:val="20"/>
        </w:rPr>
        <w:t xml:space="preserve">unspecific overall disintegration of ribosomes </w:t>
      </w:r>
      <w:r w:rsidR="0072273D" w:rsidRPr="000D5AA9">
        <w:rPr>
          <w:rFonts w:ascii="Arial" w:hAnsi="Arial" w:cs="Arial"/>
          <w:noProof/>
          <w:sz w:val="20"/>
          <w:szCs w:val="20"/>
        </w:rPr>
        <w:t>[291,293]</w:t>
      </w:r>
      <w:r w:rsidRPr="000D5AA9">
        <w:rPr>
          <w:rFonts w:ascii="Arial" w:hAnsi="Arial" w:cs="Arial"/>
          <w:sz w:val="20"/>
          <w:szCs w:val="20"/>
        </w:rPr>
        <w:t>. This is why all active cells contain more potassium than sodium. Usually, the concentrations of K</w:t>
      </w:r>
      <w:r w:rsidRPr="000D5AA9">
        <w:rPr>
          <w:rFonts w:ascii="Arial" w:hAnsi="Arial" w:cs="Arial"/>
          <w:sz w:val="20"/>
          <w:szCs w:val="20"/>
          <w:vertAlign w:val="superscript"/>
        </w:rPr>
        <w:t>+</w:t>
      </w:r>
      <w:r w:rsidRPr="000D5AA9">
        <w:rPr>
          <w:rFonts w:ascii="Arial" w:hAnsi="Arial" w:cs="Arial"/>
          <w:sz w:val="20"/>
          <w:szCs w:val="20"/>
        </w:rPr>
        <w:t xml:space="preserve"> and Na</w:t>
      </w:r>
      <w:r w:rsidRPr="000D5AA9">
        <w:rPr>
          <w:rFonts w:ascii="Arial" w:hAnsi="Arial" w:cs="Arial"/>
          <w:sz w:val="20"/>
          <w:szCs w:val="20"/>
          <w:vertAlign w:val="superscript"/>
        </w:rPr>
        <w:t>+</w:t>
      </w:r>
      <w:r w:rsidRPr="000D5AA9">
        <w:rPr>
          <w:rFonts w:ascii="Arial" w:hAnsi="Arial" w:cs="Arial"/>
          <w:sz w:val="20"/>
          <w:szCs w:val="20"/>
        </w:rPr>
        <w:t xml:space="preserve"> ions in active cells are of the order of 100 mM and 10 mM, respectively, giving a K</w:t>
      </w:r>
      <w:r w:rsidRPr="000D5AA9">
        <w:rPr>
          <w:rFonts w:ascii="Arial" w:hAnsi="Arial" w:cs="Arial"/>
          <w:sz w:val="20"/>
          <w:szCs w:val="20"/>
          <w:vertAlign w:val="superscript"/>
        </w:rPr>
        <w:t>+</w:t>
      </w:r>
      <w:r w:rsidRPr="000D5AA9">
        <w:rPr>
          <w:rFonts w:ascii="Arial" w:hAnsi="Arial" w:cs="Arial"/>
          <w:sz w:val="20"/>
          <w:szCs w:val="20"/>
        </w:rPr>
        <w:t>/Na</w:t>
      </w:r>
      <w:r w:rsidRPr="000D5AA9">
        <w:rPr>
          <w:rFonts w:ascii="Arial" w:hAnsi="Arial" w:cs="Arial"/>
          <w:sz w:val="20"/>
          <w:szCs w:val="20"/>
          <w:vertAlign w:val="superscript"/>
        </w:rPr>
        <w:t>+</w:t>
      </w:r>
      <w:r w:rsidRPr="000D5AA9">
        <w:rPr>
          <w:rFonts w:ascii="Arial" w:hAnsi="Arial" w:cs="Arial"/>
          <w:sz w:val="20"/>
          <w:szCs w:val="20"/>
        </w:rPr>
        <w:t xml:space="preserve"> ratio of about 10 </w:t>
      </w:r>
      <w:r w:rsidR="0072273D" w:rsidRPr="000D5AA9">
        <w:rPr>
          <w:rFonts w:ascii="Arial" w:hAnsi="Arial" w:cs="Arial"/>
          <w:noProof/>
          <w:sz w:val="20"/>
          <w:szCs w:val="20"/>
        </w:rPr>
        <w:t>[294]</w:t>
      </w:r>
      <w:r w:rsidRPr="000D5AA9">
        <w:rPr>
          <w:rFonts w:ascii="Arial" w:hAnsi="Arial" w:cs="Arial"/>
          <w:sz w:val="20"/>
          <w:szCs w:val="20"/>
        </w:rPr>
        <w:t>.  Maintaining such a high K</w:t>
      </w:r>
      <w:r w:rsidRPr="000D5AA9">
        <w:rPr>
          <w:rFonts w:ascii="Arial" w:hAnsi="Arial" w:cs="Arial"/>
          <w:sz w:val="20"/>
          <w:szCs w:val="20"/>
          <w:vertAlign w:val="superscript"/>
        </w:rPr>
        <w:t>+</w:t>
      </w:r>
      <w:r w:rsidRPr="000D5AA9">
        <w:rPr>
          <w:rFonts w:ascii="Arial" w:hAnsi="Arial" w:cs="Arial"/>
          <w:sz w:val="20"/>
          <w:szCs w:val="20"/>
        </w:rPr>
        <w:t>/Na</w:t>
      </w:r>
      <w:r w:rsidRPr="000D5AA9">
        <w:rPr>
          <w:rFonts w:ascii="Arial" w:hAnsi="Arial" w:cs="Arial"/>
          <w:sz w:val="20"/>
          <w:szCs w:val="20"/>
          <w:vertAlign w:val="superscript"/>
        </w:rPr>
        <w:t>+</w:t>
      </w:r>
      <w:r w:rsidRPr="000D5AA9">
        <w:rPr>
          <w:rFonts w:ascii="Arial" w:hAnsi="Arial" w:cs="Arial"/>
          <w:sz w:val="20"/>
          <w:szCs w:val="20"/>
        </w:rPr>
        <w:t xml:space="preserve"> ratio is a costly enterprise, especially in marine environments, so cells use up to half of the available energy to maintain a tenfold excess of K</w:t>
      </w:r>
      <w:r w:rsidRPr="000D5AA9">
        <w:rPr>
          <w:rFonts w:ascii="Arial" w:hAnsi="Arial" w:cs="Arial"/>
          <w:sz w:val="20"/>
          <w:szCs w:val="20"/>
          <w:vertAlign w:val="superscript"/>
        </w:rPr>
        <w:t>+</w:t>
      </w:r>
      <w:r w:rsidRPr="000D5AA9">
        <w:rPr>
          <w:rFonts w:ascii="Arial" w:hAnsi="Arial" w:cs="Arial"/>
          <w:sz w:val="20"/>
          <w:szCs w:val="20"/>
        </w:rPr>
        <w:t xml:space="preserve"> ions over Na</w:t>
      </w:r>
      <w:r w:rsidRPr="000D5AA9">
        <w:rPr>
          <w:rFonts w:ascii="Arial" w:hAnsi="Arial" w:cs="Arial"/>
          <w:sz w:val="20"/>
          <w:szCs w:val="20"/>
          <w:vertAlign w:val="superscript"/>
        </w:rPr>
        <w:t>+</w:t>
      </w:r>
      <w:r w:rsidRPr="000D5AA9">
        <w:rPr>
          <w:rFonts w:ascii="Arial" w:hAnsi="Arial" w:cs="Arial"/>
          <w:sz w:val="20"/>
          <w:szCs w:val="20"/>
        </w:rPr>
        <w:t xml:space="preserve"> ions in the cytoplasm </w:t>
      </w:r>
      <w:r w:rsidR="0072273D" w:rsidRPr="000D5AA9">
        <w:rPr>
          <w:rFonts w:ascii="Arial" w:hAnsi="Arial" w:cs="Arial"/>
          <w:noProof/>
          <w:sz w:val="20"/>
          <w:szCs w:val="20"/>
        </w:rPr>
        <w:t>[295]</w:t>
      </w:r>
      <w:r w:rsidRPr="000D5AA9">
        <w:rPr>
          <w:rFonts w:ascii="Arial" w:hAnsi="Arial" w:cs="Arial"/>
          <w:sz w:val="20"/>
          <w:szCs w:val="20"/>
        </w:rPr>
        <w:t xml:space="preserve">. </w:t>
      </w:r>
    </w:p>
    <w:p w14:paraId="25E907B7" w14:textId="77777777" w:rsidR="00072896" w:rsidRPr="000D5AA9" w:rsidRDefault="00072896" w:rsidP="00072896">
      <w:pPr>
        <w:spacing w:before="120" w:after="0" w:line="480" w:lineRule="auto"/>
        <w:jc w:val="both"/>
        <w:rPr>
          <w:rFonts w:ascii="Arial" w:hAnsi="Arial" w:cs="Arial"/>
          <w:sz w:val="20"/>
          <w:szCs w:val="20"/>
        </w:rPr>
      </w:pPr>
      <w:r w:rsidRPr="000D5AA9">
        <w:rPr>
          <w:rFonts w:ascii="Arial" w:hAnsi="Arial" w:cs="Arial"/>
          <w:sz w:val="20"/>
          <w:szCs w:val="20"/>
        </w:rPr>
        <w:t>Thus, in the hope of identifying the habitats of the first cells, we have searched for environments with a high content of K</w:t>
      </w:r>
      <w:r w:rsidRPr="000D5AA9">
        <w:rPr>
          <w:rFonts w:ascii="Arial" w:hAnsi="Arial" w:cs="Arial"/>
          <w:sz w:val="20"/>
          <w:szCs w:val="20"/>
          <w:vertAlign w:val="superscript"/>
        </w:rPr>
        <w:t>+</w:t>
      </w:r>
      <w:r w:rsidRPr="000D5AA9">
        <w:rPr>
          <w:rFonts w:ascii="Arial" w:hAnsi="Arial" w:cs="Arial"/>
          <w:sz w:val="20"/>
          <w:szCs w:val="20"/>
        </w:rPr>
        <w:t xml:space="preserve"> ions and their predominance over sodium ions ([K</w:t>
      </w:r>
      <w:r w:rsidRPr="000D5AA9">
        <w:rPr>
          <w:rFonts w:ascii="Arial" w:hAnsi="Arial" w:cs="Arial"/>
          <w:sz w:val="20"/>
          <w:szCs w:val="20"/>
          <w:vertAlign w:val="superscript"/>
        </w:rPr>
        <w:t>+</w:t>
      </w:r>
      <w:r w:rsidRPr="000D5AA9">
        <w:rPr>
          <w:rFonts w:ascii="Arial" w:hAnsi="Arial" w:cs="Arial"/>
          <w:sz w:val="20"/>
          <w:szCs w:val="20"/>
        </w:rPr>
        <w:t>]/[Na</w:t>
      </w:r>
      <w:r w:rsidRPr="000D5AA9">
        <w:rPr>
          <w:rFonts w:ascii="Arial" w:hAnsi="Arial" w:cs="Arial"/>
          <w:sz w:val="20"/>
          <w:szCs w:val="20"/>
          <w:vertAlign w:val="superscript"/>
        </w:rPr>
        <w:t>+</w:t>
      </w:r>
      <w:r w:rsidRPr="000D5AA9">
        <w:rPr>
          <w:rFonts w:ascii="Arial" w:hAnsi="Arial" w:cs="Arial"/>
          <w:sz w:val="20"/>
          <w:szCs w:val="20"/>
        </w:rPr>
        <w:t>] ~ 10.0). We chose the high [K</w:t>
      </w:r>
      <w:r w:rsidRPr="000D5AA9">
        <w:rPr>
          <w:rFonts w:ascii="Arial" w:hAnsi="Arial" w:cs="Arial"/>
          <w:sz w:val="20"/>
          <w:szCs w:val="20"/>
          <w:vertAlign w:val="superscript"/>
        </w:rPr>
        <w:t>+</w:t>
      </w:r>
      <w:r w:rsidRPr="000D5AA9">
        <w:rPr>
          <w:rFonts w:ascii="Arial" w:hAnsi="Arial" w:cs="Arial"/>
          <w:sz w:val="20"/>
          <w:szCs w:val="20"/>
        </w:rPr>
        <w:t>]/[Na</w:t>
      </w:r>
      <w:r w:rsidRPr="000D5AA9">
        <w:rPr>
          <w:rFonts w:ascii="Arial" w:hAnsi="Arial" w:cs="Arial"/>
          <w:sz w:val="20"/>
          <w:szCs w:val="20"/>
          <w:vertAlign w:val="superscript"/>
        </w:rPr>
        <w:t>+</w:t>
      </w:r>
      <w:r w:rsidRPr="000D5AA9">
        <w:rPr>
          <w:rFonts w:ascii="Arial" w:hAnsi="Arial" w:cs="Arial"/>
          <w:sz w:val="20"/>
          <w:szCs w:val="20"/>
        </w:rPr>
        <w:t xml:space="preserve">] ratio as a key search criterion because, unlike absolute ion concentrations, it cannot be distorted by possible evaporation of water. </w:t>
      </w:r>
    </w:p>
    <w:p w14:paraId="77D9BEE2" w14:textId="6E727E3F" w:rsidR="00072896" w:rsidRPr="000D5AA9" w:rsidRDefault="00072896" w:rsidP="00072896">
      <w:pPr>
        <w:spacing w:before="120" w:after="0" w:line="480" w:lineRule="auto"/>
        <w:jc w:val="both"/>
        <w:rPr>
          <w:rFonts w:ascii="Arial" w:hAnsi="Arial" w:cs="Arial"/>
          <w:sz w:val="20"/>
          <w:szCs w:val="20"/>
        </w:rPr>
      </w:pPr>
      <w:r w:rsidRPr="000D5AA9">
        <w:rPr>
          <w:rFonts w:ascii="Arial" w:hAnsi="Arial" w:cs="Arial"/>
          <w:sz w:val="20"/>
          <w:szCs w:val="20"/>
        </w:rPr>
        <w:t>In seawater, [K</w:t>
      </w:r>
      <w:r w:rsidRPr="000D5AA9">
        <w:rPr>
          <w:rFonts w:ascii="Arial" w:hAnsi="Arial" w:cs="Arial"/>
          <w:sz w:val="20"/>
          <w:szCs w:val="20"/>
          <w:vertAlign w:val="superscript"/>
        </w:rPr>
        <w:t>+</w:t>
      </w:r>
      <w:r w:rsidRPr="000D5AA9">
        <w:rPr>
          <w:rFonts w:ascii="Arial" w:hAnsi="Arial" w:cs="Arial"/>
          <w:sz w:val="20"/>
          <w:szCs w:val="20"/>
        </w:rPr>
        <w:t>] &lt;&lt; [Na</w:t>
      </w:r>
      <w:r w:rsidRPr="000D5AA9">
        <w:rPr>
          <w:rFonts w:ascii="Arial" w:hAnsi="Arial" w:cs="Arial"/>
          <w:sz w:val="20"/>
          <w:szCs w:val="20"/>
          <w:vertAlign w:val="superscript"/>
        </w:rPr>
        <w:t>+</w:t>
      </w:r>
      <w:r w:rsidRPr="000D5AA9">
        <w:rPr>
          <w:rFonts w:ascii="Arial" w:hAnsi="Arial" w:cs="Arial"/>
          <w:sz w:val="20"/>
          <w:szCs w:val="20"/>
        </w:rPr>
        <w:t xml:space="preserve">] (Table </w:t>
      </w:r>
      <w:r w:rsidR="002064F7" w:rsidRPr="000D5AA9">
        <w:rPr>
          <w:rFonts w:ascii="Arial" w:hAnsi="Arial" w:cs="Arial"/>
          <w:sz w:val="20"/>
          <w:szCs w:val="20"/>
        </w:rPr>
        <w:t>S</w:t>
      </w:r>
      <w:r w:rsidR="00105B01" w:rsidRPr="000D5AA9">
        <w:rPr>
          <w:rFonts w:ascii="Arial" w:hAnsi="Arial" w:cs="Arial"/>
          <w:sz w:val="20"/>
          <w:szCs w:val="20"/>
        </w:rPr>
        <w:t>1</w:t>
      </w:r>
      <w:r w:rsidRPr="000D5AA9">
        <w:rPr>
          <w:rFonts w:ascii="Arial" w:hAnsi="Arial" w:cs="Arial"/>
          <w:sz w:val="20"/>
          <w:szCs w:val="20"/>
        </w:rPr>
        <w:t xml:space="preserve">), so that our search criterion bluntly excludes all salty marine environments as potential hatcheries of the first cells. The rivers and lakes also usually contain more </w:t>
      </w:r>
      <w:r w:rsidRPr="000D5AA9">
        <w:rPr>
          <w:rFonts w:ascii="Arial" w:hAnsi="Arial" w:cs="Arial"/>
          <w:sz w:val="20"/>
          <w:szCs w:val="20"/>
        </w:rPr>
        <w:lastRenderedPageBreak/>
        <w:t xml:space="preserve">sodium than potassium </w:t>
      </w:r>
      <w:r w:rsidR="0072273D" w:rsidRPr="000D5AA9">
        <w:rPr>
          <w:rFonts w:ascii="Arial" w:hAnsi="Arial" w:cs="Arial"/>
          <w:noProof/>
          <w:sz w:val="20"/>
          <w:szCs w:val="20"/>
        </w:rPr>
        <w:t>[296]</w:t>
      </w:r>
      <w:r w:rsidRPr="000D5AA9">
        <w:rPr>
          <w:rFonts w:ascii="Arial" w:hAnsi="Arial" w:cs="Arial"/>
          <w:sz w:val="20"/>
          <w:szCs w:val="20"/>
        </w:rPr>
        <w:t xml:space="preserve">. </w:t>
      </w:r>
      <w:proofErr w:type="gramStart"/>
      <w:r w:rsidR="00CE2543" w:rsidRPr="000D5AA9">
        <w:rPr>
          <w:rFonts w:ascii="Arial" w:hAnsi="Arial" w:cs="Arial"/>
          <w:sz w:val="20"/>
          <w:szCs w:val="20"/>
        </w:rPr>
        <w:t>Also</w:t>
      </w:r>
      <w:proofErr w:type="gramEnd"/>
      <w:r w:rsidR="00CE2543" w:rsidRPr="000D5AA9">
        <w:rPr>
          <w:rFonts w:ascii="Arial" w:hAnsi="Arial" w:cs="Arial"/>
          <w:sz w:val="20"/>
          <w:szCs w:val="20"/>
        </w:rPr>
        <w:t xml:space="preserve"> the Eart</w:t>
      </w:r>
      <w:r w:rsidR="00105B01" w:rsidRPr="000D5AA9">
        <w:rPr>
          <w:rFonts w:ascii="Arial" w:hAnsi="Arial" w:cs="Arial"/>
          <w:sz w:val="20"/>
          <w:szCs w:val="20"/>
        </w:rPr>
        <w:t>h</w:t>
      </w:r>
      <w:r w:rsidR="00CE2543" w:rsidRPr="000D5AA9">
        <w:rPr>
          <w:rFonts w:ascii="Arial" w:hAnsi="Arial" w:cs="Arial"/>
          <w:sz w:val="20"/>
          <w:szCs w:val="20"/>
        </w:rPr>
        <w:t xml:space="preserve">’s </w:t>
      </w:r>
      <w:r w:rsidR="00105B01" w:rsidRPr="000D5AA9">
        <w:rPr>
          <w:rFonts w:ascii="Arial" w:hAnsi="Arial" w:cs="Arial"/>
          <w:sz w:val="20"/>
          <w:szCs w:val="20"/>
        </w:rPr>
        <w:t>mantle</w:t>
      </w:r>
      <w:r w:rsidR="00CE2543" w:rsidRPr="000D5AA9">
        <w:rPr>
          <w:rFonts w:ascii="Arial" w:hAnsi="Arial" w:cs="Arial"/>
          <w:sz w:val="20"/>
          <w:szCs w:val="20"/>
        </w:rPr>
        <w:t xml:space="preserve"> has ten </w:t>
      </w:r>
      <w:proofErr w:type="gramStart"/>
      <w:r w:rsidR="00CE2543" w:rsidRPr="000D5AA9">
        <w:rPr>
          <w:rFonts w:ascii="Arial" w:hAnsi="Arial" w:cs="Arial"/>
          <w:sz w:val="20"/>
          <w:szCs w:val="20"/>
        </w:rPr>
        <w:t>time</w:t>
      </w:r>
      <w:proofErr w:type="gramEnd"/>
      <w:r w:rsidR="00CE2543" w:rsidRPr="000D5AA9">
        <w:rPr>
          <w:rFonts w:ascii="Arial" w:hAnsi="Arial" w:cs="Arial"/>
          <w:sz w:val="20"/>
          <w:szCs w:val="20"/>
        </w:rPr>
        <w:t xml:space="preserve"> more sodium than potassium</w:t>
      </w:r>
      <w:r w:rsidR="00105B01" w:rsidRPr="000D5AA9">
        <w:rPr>
          <w:rFonts w:ascii="Arial" w:hAnsi="Arial" w:cs="Arial"/>
          <w:sz w:val="20"/>
          <w:szCs w:val="20"/>
        </w:rPr>
        <w:t xml:space="preserve"> </w:t>
      </w:r>
      <w:r w:rsidR="0072273D" w:rsidRPr="000D5AA9">
        <w:rPr>
          <w:rFonts w:ascii="Arial" w:hAnsi="Arial" w:cs="Arial"/>
          <w:noProof/>
          <w:sz w:val="20"/>
          <w:szCs w:val="20"/>
        </w:rPr>
        <w:t>[297]</w:t>
      </w:r>
      <w:r w:rsidR="00CE2543" w:rsidRPr="000D5AA9">
        <w:rPr>
          <w:rFonts w:ascii="Arial" w:hAnsi="Arial" w:cs="Arial"/>
          <w:sz w:val="20"/>
          <w:szCs w:val="20"/>
        </w:rPr>
        <w:t xml:space="preserve"> </w:t>
      </w:r>
      <w:r w:rsidRPr="000D5AA9">
        <w:rPr>
          <w:rFonts w:ascii="Arial" w:hAnsi="Arial" w:cs="Arial"/>
          <w:sz w:val="20"/>
          <w:szCs w:val="20"/>
        </w:rPr>
        <w:t xml:space="preserve">Furthermore, even in meteorites and asteroids, sodium predominates over potassium </w:t>
      </w:r>
      <w:r w:rsidR="0072273D" w:rsidRPr="000D5AA9">
        <w:rPr>
          <w:rFonts w:ascii="Arial" w:hAnsi="Arial" w:cs="Arial"/>
          <w:noProof/>
          <w:sz w:val="20"/>
          <w:szCs w:val="20"/>
        </w:rPr>
        <w:t>[298,299]</w:t>
      </w:r>
      <w:r w:rsidRPr="000D5AA9">
        <w:rPr>
          <w:rFonts w:ascii="Arial" w:hAnsi="Arial" w:cs="Arial"/>
          <w:sz w:val="20"/>
          <w:szCs w:val="20"/>
        </w:rPr>
        <w:t>. Thus, the criterion [K</w:t>
      </w:r>
      <w:r w:rsidRPr="000D5AA9">
        <w:rPr>
          <w:rFonts w:ascii="Arial" w:hAnsi="Arial" w:cs="Arial"/>
          <w:sz w:val="20"/>
          <w:szCs w:val="20"/>
          <w:vertAlign w:val="superscript"/>
        </w:rPr>
        <w:t>+</w:t>
      </w:r>
      <w:r w:rsidRPr="000D5AA9">
        <w:rPr>
          <w:rFonts w:ascii="Arial" w:hAnsi="Arial" w:cs="Arial"/>
          <w:sz w:val="20"/>
          <w:szCs w:val="20"/>
        </w:rPr>
        <w:t>]/[Na</w:t>
      </w:r>
      <w:r w:rsidRPr="000D5AA9">
        <w:rPr>
          <w:rFonts w:ascii="Arial" w:hAnsi="Arial" w:cs="Arial"/>
          <w:sz w:val="20"/>
          <w:szCs w:val="20"/>
          <w:vertAlign w:val="superscript"/>
        </w:rPr>
        <w:t>+</w:t>
      </w:r>
      <w:r w:rsidRPr="000D5AA9">
        <w:rPr>
          <w:rFonts w:ascii="Arial" w:hAnsi="Arial" w:cs="Arial"/>
          <w:sz w:val="20"/>
          <w:szCs w:val="20"/>
        </w:rPr>
        <w:t xml:space="preserve">] ~ 10.0 is a rather strong </w:t>
      </w:r>
      <w:r w:rsidR="00D257F6" w:rsidRPr="000D5AA9">
        <w:rPr>
          <w:rFonts w:ascii="Arial" w:hAnsi="Arial" w:cs="Arial"/>
          <w:sz w:val="20"/>
          <w:szCs w:val="20"/>
        </w:rPr>
        <w:t>constraint</w:t>
      </w:r>
      <w:r w:rsidRPr="000D5AA9">
        <w:rPr>
          <w:rFonts w:ascii="Arial" w:hAnsi="Arial" w:cs="Arial"/>
          <w:sz w:val="20"/>
          <w:szCs w:val="20"/>
        </w:rPr>
        <w:t>.</w:t>
      </w:r>
    </w:p>
    <w:p w14:paraId="777CE846" w14:textId="5BE35D7B" w:rsidR="00072896" w:rsidRPr="000D5AA9" w:rsidRDefault="00072896" w:rsidP="00072896">
      <w:pPr>
        <w:spacing w:before="120" w:after="0" w:line="480" w:lineRule="auto"/>
        <w:jc w:val="both"/>
        <w:rPr>
          <w:rFonts w:ascii="Arial" w:hAnsi="Arial" w:cs="Arial"/>
          <w:sz w:val="20"/>
          <w:szCs w:val="20"/>
        </w:rPr>
      </w:pPr>
      <w:r w:rsidRPr="000D5AA9">
        <w:rPr>
          <w:rFonts w:ascii="Arial" w:hAnsi="Arial" w:cs="Arial"/>
          <w:sz w:val="20"/>
          <w:szCs w:val="20"/>
        </w:rPr>
        <w:t xml:space="preserve">The selected criteria were met only by the condensate of geothermal </w:t>
      </w:r>
      <w:r w:rsidR="00D257F6" w:rsidRPr="000D5AA9">
        <w:rPr>
          <w:rFonts w:ascii="Arial" w:hAnsi="Arial" w:cs="Arial"/>
          <w:sz w:val="20"/>
          <w:szCs w:val="20"/>
        </w:rPr>
        <w:t>vapor</w:t>
      </w:r>
      <w:r w:rsidRPr="000D5AA9">
        <w:rPr>
          <w:rFonts w:ascii="Arial" w:hAnsi="Arial" w:cs="Arial"/>
          <w:sz w:val="20"/>
          <w:szCs w:val="20"/>
        </w:rPr>
        <w:t xml:space="preserve"> (Table </w:t>
      </w:r>
      <w:r w:rsidR="002064F7" w:rsidRPr="000D5AA9">
        <w:rPr>
          <w:rFonts w:ascii="Arial" w:hAnsi="Arial" w:cs="Arial"/>
          <w:sz w:val="20"/>
          <w:szCs w:val="20"/>
        </w:rPr>
        <w:t>S2.</w:t>
      </w:r>
      <w:r w:rsidRPr="000D5AA9">
        <w:rPr>
          <w:rFonts w:ascii="Arial" w:hAnsi="Arial" w:cs="Arial"/>
          <w:sz w:val="20"/>
          <w:szCs w:val="20"/>
        </w:rPr>
        <w:t>3</w:t>
      </w:r>
      <w:r w:rsidR="002064F7" w:rsidRPr="000D5AA9">
        <w:rPr>
          <w:rFonts w:ascii="Arial" w:hAnsi="Arial" w:cs="Arial"/>
          <w:sz w:val="20"/>
          <w:szCs w:val="20"/>
        </w:rPr>
        <w:t>.</w:t>
      </w:r>
      <w:r w:rsidRPr="000D5AA9">
        <w:rPr>
          <w:rFonts w:ascii="Arial" w:hAnsi="Arial" w:cs="Arial"/>
          <w:sz w:val="20"/>
          <w:szCs w:val="20"/>
        </w:rPr>
        <w:t xml:space="preserve">). It </w:t>
      </w:r>
      <w:r w:rsidR="00D257F6" w:rsidRPr="000D5AA9">
        <w:rPr>
          <w:rFonts w:ascii="Arial" w:hAnsi="Arial" w:cs="Arial"/>
          <w:sz w:val="20"/>
          <w:szCs w:val="20"/>
        </w:rPr>
        <w:t>stems from meteoric water (water from rain and snow) descend</w:t>
      </w:r>
      <w:r w:rsidR="00763A47" w:rsidRPr="000D5AA9">
        <w:rPr>
          <w:rFonts w:ascii="Arial" w:hAnsi="Arial" w:cs="Arial"/>
          <w:sz w:val="20"/>
          <w:szCs w:val="20"/>
        </w:rPr>
        <w:t>ing</w:t>
      </w:r>
      <w:r w:rsidR="00D257F6" w:rsidRPr="000D5AA9">
        <w:rPr>
          <w:rFonts w:ascii="Arial" w:hAnsi="Arial" w:cs="Arial"/>
          <w:sz w:val="20"/>
          <w:szCs w:val="20"/>
        </w:rPr>
        <w:t xml:space="preserve"> through the rock until it reaches a very hot magma chamber that heats the water up to 300-400°C and saturates it with</w:t>
      </w:r>
      <w:r w:rsidRPr="000D5AA9">
        <w:rPr>
          <w:rFonts w:ascii="Arial" w:hAnsi="Arial" w:cs="Arial"/>
          <w:sz w:val="20"/>
          <w:szCs w:val="20"/>
        </w:rPr>
        <w:t xml:space="preserve"> CO</w:t>
      </w:r>
      <w:r w:rsidRPr="000D5AA9">
        <w:rPr>
          <w:rFonts w:ascii="Arial" w:hAnsi="Arial" w:cs="Arial"/>
          <w:sz w:val="20"/>
          <w:szCs w:val="20"/>
          <w:vertAlign w:val="subscript"/>
        </w:rPr>
        <w:t>2</w:t>
      </w:r>
      <w:r w:rsidR="00D257F6" w:rsidRPr="000D5AA9">
        <w:rPr>
          <w:rFonts w:ascii="Arial" w:hAnsi="Arial" w:cs="Arial"/>
          <w:sz w:val="20"/>
          <w:szCs w:val="20"/>
        </w:rPr>
        <w:t xml:space="preserve">. </w:t>
      </w:r>
      <w:r w:rsidRPr="000D5AA9">
        <w:rPr>
          <w:rFonts w:ascii="Arial" w:hAnsi="Arial" w:cs="Arial"/>
          <w:sz w:val="20"/>
          <w:szCs w:val="20"/>
        </w:rPr>
        <w:t xml:space="preserve">The heated fluid becomes lighter and rises to the surface, leaching various compounds from the rocks along the way. As the rock pressure near the surface decreases, the fluid begins to boil, causing the vapor and liquid phases to separate (Figure </w:t>
      </w:r>
      <w:r w:rsidR="00D257F6" w:rsidRPr="000D5AA9">
        <w:rPr>
          <w:rFonts w:ascii="Arial" w:hAnsi="Arial" w:cs="Arial"/>
          <w:sz w:val="20"/>
          <w:szCs w:val="20"/>
        </w:rPr>
        <w:t>S2.</w:t>
      </w:r>
      <w:r w:rsidR="00763A47" w:rsidRPr="000D5AA9">
        <w:rPr>
          <w:rFonts w:ascii="Arial" w:hAnsi="Arial" w:cs="Arial"/>
          <w:sz w:val="20"/>
          <w:szCs w:val="20"/>
        </w:rPr>
        <w:t>8</w:t>
      </w:r>
      <w:r w:rsidRPr="000D5AA9">
        <w:rPr>
          <w:rFonts w:ascii="Arial" w:hAnsi="Arial" w:cs="Arial"/>
          <w:sz w:val="20"/>
          <w:szCs w:val="20"/>
        </w:rPr>
        <w:t xml:space="preserve">). The </w:t>
      </w:r>
      <w:r w:rsidR="00D03C3B" w:rsidRPr="000D5AA9">
        <w:rPr>
          <w:rFonts w:ascii="Arial" w:hAnsi="Arial" w:cs="Arial"/>
          <w:sz w:val="20"/>
          <w:szCs w:val="20"/>
        </w:rPr>
        <w:t>vapor</w:t>
      </w:r>
      <w:r w:rsidRPr="000D5AA9">
        <w:rPr>
          <w:rFonts w:ascii="Arial" w:hAnsi="Arial" w:cs="Arial"/>
          <w:sz w:val="20"/>
          <w:szCs w:val="20"/>
        </w:rPr>
        <w:t xml:space="preserve"> </w:t>
      </w:r>
      <w:r w:rsidR="00D257F6" w:rsidRPr="000D5AA9">
        <w:rPr>
          <w:rFonts w:ascii="Arial" w:hAnsi="Arial" w:cs="Arial"/>
          <w:sz w:val="20"/>
          <w:szCs w:val="20"/>
        </w:rPr>
        <w:t xml:space="preserve">transiently </w:t>
      </w:r>
      <w:r w:rsidRPr="000D5AA9">
        <w:rPr>
          <w:rFonts w:ascii="Arial" w:hAnsi="Arial" w:cs="Arial"/>
          <w:sz w:val="20"/>
          <w:szCs w:val="20"/>
        </w:rPr>
        <w:t xml:space="preserve">accumulates beneath the surface in so-called </w:t>
      </w:r>
      <w:r w:rsidR="00D03C3B" w:rsidRPr="000D5AA9">
        <w:rPr>
          <w:rFonts w:ascii="Arial" w:hAnsi="Arial" w:cs="Arial"/>
          <w:sz w:val="20"/>
          <w:szCs w:val="20"/>
        </w:rPr>
        <w:t>vapor</w:t>
      </w:r>
      <w:r w:rsidRPr="000D5AA9">
        <w:rPr>
          <w:rFonts w:ascii="Arial" w:hAnsi="Arial" w:cs="Arial"/>
          <w:sz w:val="20"/>
          <w:szCs w:val="20"/>
        </w:rPr>
        <w:t xml:space="preserve">-dominated zones, where it fills open fractures. From there, the vapor </w:t>
      </w:r>
      <w:r w:rsidR="00763A47" w:rsidRPr="000D5AA9">
        <w:rPr>
          <w:rFonts w:ascii="Arial" w:hAnsi="Arial" w:cs="Arial"/>
          <w:sz w:val="20"/>
          <w:szCs w:val="20"/>
        </w:rPr>
        <w:t>vents</w:t>
      </w:r>
      <w:r w:rsidR="00D257F6" w:rsidRPr="000D5AA9">
        <w:rPr>
          <w:rFonts w:ascii="Arial" w:hAnsi="Arial" w:cs="Arial"/>
          <w:sz w:val="20"/>
          <w:szCs w:val="20"/>
        </w:rPr>
        <w:t xml:space="preserve"> str</w:t>
      </w:r>
      <w:r w:rsidR="00872860" w:rsidRPr="000D5AA9">
        <w:rPr>
          <w:rFonts w:ascii="Arial" w:hAnsi="Arial" w:cs="Arial"/>
          <w:sz w:val="20"/>
          <w:szCs w:val="20"/>
        </w:rPr>
        <w:t>i</w:t>
      </w:r>
      <w:r w:rsidR="00D257F6" w:rsidRPr="000D5AA9">
        <w:rPr>
          <w:rFonts w:ascii="Arial" w:hAnsi="Arial" w:cs="Arial"/>
          <w:sz w:val="20"/>
          <w:szCs w:val="20"/>
        </w:rPr>
        <w:t>c</w:t>
      </w:r>
      <w:r w:rsidR="00872860" w:rsidRPr="000D5AA9">
        <w:rPr>
          <w:rFonts w:ascii="Arial" w:hAnsi="Arial" w:cs="Arial"/>
          <w:sz w:val="20"/>
          <w:szCs w:val="20"/>
        </w:rPr>
        <w:t>t</w:t>
      </w:r>
      <w:r w:rsidR="00D257F6" w:rsidRPr="000D5AA9">
        <w:rPr>
          <w:rFonts w:ascii="Arial" w:hAnsi="Arial" w:cs="Arial"/>
          <w:sz w:val="20"/>
          <w:szCs w:val="20"/>
        </w:rPr>
        <w:t xml:space="preserve">ly </w:t>
      </w:r>
      <w:r w:rsidR="00872860" w:rsidRPr="000D5AA9">
        <w:rPr>
          <w:rFonts w:ascii="Arial" w:hAnsi="Arial" w:cs="Arial"/>
          <w:sz w:val="20"/>
          <w:szCs w:val="20"/>
        </w:rPr>
        <w:t>upwards and e</w:t>
      </w:r>
      <w:r w:rsidRPr="000D5AA9">
        <w:rPr>
          <w:rFonts w:ascii="Arial" w:hAnsi="Arial" w:cs="Arial"/>
          <w:sz w:val="20"/>
          <w:szCs w:val="20"/>
        </w:rPr>
        <w:t xml:space="preserve">scapes through </w:t>
      </w:r>
      <w:r w:rsidR="00D257F6" w:rsidRPr="000D5AA9">
        <w:rPr>
          <w:rFonts w:ascii="Arial" w:hAnsi="Arial" w:cs="Arial"/>
          <w:sz w:val="20"/>
          <w:szCs w:val="20"/>
        </w:rPr>
        <w:t>thermal springs, which</w:t>
      </w:r>
      <w:r w:rsidRPr="000D5AA9">
        <w:rPr>
          <w:rFonts w:ascii="Arial" w:hAnsi="Arial" w:cs="Arial"/>
          <w:sz w:val="20"/>
          <w:szCs w:val="20"/>
        </w:rPr>
        <w:t xml:space="preserve"> together form a geothermal field above the vapor-dominated zone. In contrast, the liquid phase reaches the surface by penetrating between rock layers (Figure </w:t>
      </w:r>
      <w:r w:rsidR="00872860" w:rsidRPr="000D5AA9">
        <w:rPr>
          <w:rFonts w:ascii="Arial" w:hAnsi="Arial" w:cs="Arial"/>
          <w:sz w:val="20"/>
          <w:szCs w:val="20"/>
        </w:rPr>
        <w:t>S2.</w:t>
      </w:r>
      <w:r w:rsidR="00763A47" w:rsidRPr="000D5AA9">
        <w:rPr>
          <w:rFonts w:ascii="Arial" w:hAnsi="Arial" w:cs="Arial"/>
          <w:sz w:val="20"/>
          <w:szCs w:val="20"/>
        </w:rPr>
        <w:t>8</w:t>
      </w:r>
      <w:r w:rsidRPr="000D5AA9">
        <w:rPr>
          <w:rFonts w:ascii="Arial" w:hAnsi="Arial" w:cs="Arial"/>
          <w:sz w:val="20"/>
          <w:szCs w:val="20"/>
        </w:rPr>
        <w:t>) and can erupt as geysers even outside the geothermal field.</w:t>
      </w:r>
    </w:p>
    <w:p w14:paraId="0DE7AF28" w14:textId="0D62CD00" w:rsidR="00072896" w:rsidRPr="000D5AA9" w:rsidRDefault="00FF2030" w:rsidP="00072896">
      <w:pPr>
        <w:spacing w:before="120" w:after="0" w:line="480" w:lineRule="auto"/>
        <w:jc w:val="both"/>
        <w:rPr>
          <w:rFonts w:ascii="Arial" w:hAnsi="Arial" w:cs="Arial"/>
          <w:sz w:val="20"/>
          <w:szCs w:val="20"/>
        </w:rPr>
      </w:pPr>
      <w:r w:rsidRPr="000D5AA9">
        <w:rPr>
          <w:rFonts w:ascii="Arial" w:hAnsi="Arial" w:cs="Arial"/>
          <w:noProof/>
          <w:sz w:val="20"/>
          <w:szCs w:val="20"/>
        </w:rPr>
        <w:drawing>
          <wp:inline distT="0" distB="0" distL="0" distR="0" wp14:anchorId="225F25E2" wp14:editId="5F8172B7">
            <wp:extent cx="5760720" cy="4777740"/>
            <wp:effectExtent l="0" t="0" r="0" b="3810"/>
            <wp:docPr id="1046473008" name="Grafik 1" descr="Ein Bild, das Text, Screenshot, Schrift, Grafik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73008" name="Grafik 1" descr="Ein Bild, das Text, Screenshot, Schrift, Grafikdesign enthält.&#10;&#10;Automatisch generierte Beschreibung"/>
                    <pic:cNvPicPr/>
                  </pic:nvPicPr>
                  <pic:blipFill>
                    <a:blip r:embed="rId30"/>
                    <a:stretch>
                      <a:fillRect/>
                    </a:stretch>
                  </pic:blipFill>
                  <pic:spPr>
                    <a:xfrm>
                      <a:off x="0" y="0"/>
                      <a:ext cx="5760720" cy="4777740"/>
                    </a:xfrm>
                    <a:prstGeom prst="rect">
                      <a:avLst/>
                    </a:prstGeom>
                  </pic:spPr>
                </pic:pic>
              </a:graphicData>
            </a:graphic>
          </wp:inline>
        </w:drawing>
      </w:r>
    </w:p>
    <w:p w14:paraId="41141BBE" w14:textId="2BA5735D" w:rsidR="00072896" w:rsidRPr="000D5AA9" w:rsidRDefault="00072896" w:rsidP="00072896">
      <w:pPr>
        <w:spacing w:before="120" w:after="0"/>
        <w:jc w:val="both"/>
        <w:rPr>
          <w:rFonts w:ascii="Arial" w:hAnsi="Arial" w:cs="Arial"/>
          <w:sz w:val="20"/>
          <w:szCs w:val="20"/>
        </w:rPr>
      </w:pPr>
      <w:r w:rsidRPr="000D5AA9">
        <w:rPr>
          <w:rFonts w:ascii="Arial" w:hAnsi="Arial" w:cs="Arial"/>
          <w:sz w:val="20"/>
          <w:szCs w:val="20"/>
        </w:rPr>
        <w:lastRenderedPageBreak/>
        <w:t xml:space="preserve">Fig. </w:t>
      </w:r>
      <w:r w:rsidR="00872860" w:rsidRPr="000D5AA9">
        <w:rPr>
          <w:rFonts w:ascii="Arial" w:hAnsi="Arial" w:cs="Arial"/>
          <w:sz w:val="20"/>
          <w:szCs w:val="20"/>
        </w:rPr>
        <w:t>S2.</w:t>
      </w:r>
      <w:r w:rsidR="00763A47" w:rsidRPr="000D5AA9">
        <w:rPr>
          <w:rFonts w:ascii="Arial" w:hAnsi="Arial" w:cs="Arial"/>
          <w:sz w:val="20"/>
          <w:szCs w:val="20"/>
        </w:rPr>
        <w:t>8.</w:t>
      </w:r>
      <w:r w:rsidRPr="000D5AA9">
        <w:rPr>
          <w:rFonts w:ascii="Arial" w:hAnsi="Arial" w:cs="Arial"/>
          <w:sz w:val="20"/>
          <w:szCs w:val="20"/>
        </w:rPr>
        <w:t xml:space="preserve"> Structure of a geothermal field</w:t>
      </w:r>
      <w:r w:rsidR="00D03C3B" w:rsidRPr="000D5AA9">
        <w:rPr>
          <w:rFonts w:ascii="Arial" w:hAnsi="Arial" w:cs="Arial"/>
          <w:sz w:val="20"/>
          <w:szCs w:val="20"/>
        </w:rPr>
        <w:t>.</w:t>
      </w:r>
      <w:r w:rsidR="00FF2030" w:rsidRPr="000D5AA9">
        <w:rPr>
          <w:rFonts w:ascii="Arial" w:hAnsi="Arial" w:cs="Arial"/>
          <w:sz w:val="20"/>
          <w:szCs w:val="20"/>
        </w:rPr>
        <w:t xml:space="preserve"> </w:t>
      </w:r>
      <w:proofErr w:type="gramStart"/>
      <w:r w:rsidR="00FF2030" w:rsidRPr="000D5AA9">
        <w:rPr>
          <w:rFonts w:ascii="Arial" w:hAnsi="Arial" w:cs="Arial"/>
          <w:sz w:val="20"/>
          <w:szCs w:val="20"/>
        </w:rPr>
        <w:t>Image</w:t>
      </w:r>
      <w:proofErr w:type="gramEnd"/>
      <w:r w:rsidR="00FF2030" w:rsidRPr="000D5AA9">
        <w:rPr>
          <w:rFonts w:ascii="Arial" w:hAnsi="Arial" w:cs="Arial"/>
          <w:sz w:val="20"/>
          <w:szCs w:val="20"/>
        </w:rPr>
        <w:t xml:space="preserve"> is based on the structure of the Lassen geothermal system, US</w:t>
      </w:r>
      <w:r w:rsidR="00763A47" w:rsidRPr="000D5AA9">
        <w:rPr>
          <w:rFonts w:ascii="Arial" w:hAnsi="Arial" w:cs="Arial"/>
          <w:sz w:val="20"/>
          <w:szCs w:val="20"/>
        </w:rPr>
        <w:t>.</w:t>
      </w:r>
      <w:r w:rsidR="00FF2030" w:rsidRPr="000D5AA9">
        <w:rPr>
          <w:rFonts w:ascii="Arial" w:hAnsi="Arial" w:cs="Arial"/>
          <w:sz w:val="20"/>
          <w:szCs w:val="20"/>
        </w:rPr>
        <w:t xml:space="preserve"> Image credit: USGS.</w:t>
      </w:r>
      <w:r w:rsidRPr="000D5AA9">
        <w:rPr>
          <w:rFonts w:ascii="Arial" w:hAnsi="Arial" w:cs="Arial"/>
          <w:sz w:val="20"/>
          <w:szCs w:val="20"/>
        </w:rPr>
        <w:t xml:space="preserve"> A terrestrial geothermal system is fed mostly by water from rain and snow (meteoric water) which, when it is deep underground, mixes with magmatic fluids and becomes heated to 300 to 500 °C; such hot fluids can leach diverse ions from the hot rock. Upon heating, the water becomes lighter and, being enriched in metal cations and such anions as Cl</w:t>
      </w:r>
      <w:r w:rsidRPr="000D5AA9">
        <w:rPr>
          <w:rFonts w:ascii="Arial" w:hAnsi="Arial" w:cs="Arial" w:hint="eastAsia"/>
          <w:sz w:val="20"/>
          <w:szCs w:val="20"/>
          <w:vertAlign w:val="superscript"/>
        </w:rPr>
        <w:t>−</w:t>
      </w:r>
      <w:r w:rsidRPr="000D5AA9">
        <w:rPr>
          <w:rFonts w:ascii="Arial" w:hAnsi="Arial" w:cs="Arial"/>
          <w:sz w:val="20"/>
          <w:szCs w:val="20"/>
        </w:rPr>
        <w:t>, HS</w:t>
      </w:r>
      <w:r w:rsidRPr="000D5AA9">
        <w:rPr>
          <w:rFonts w:ascii="Arial" w:hAnsi="Arial" w:cs="Arial" w:hint="eastAsia"/>
          <w:sz w:val="20"/>
          <w:szCs w:val="20"/>
          <w:vertAlign w:val="superscript"/>
        </w:rPr>
        <w:t>−</w:t>
      </w:r>
      <w:r w:rsidRPr="000D5AA9">
        <w:rPr>
          <w:rFonts w:ascii="Arial" w:hAnsi="Arial" w:cs="Arial"/>
          <w:sz w:val="20"/>
          <w:szCs w:val="20"/>
        </w:rPr>
        <w:t>, and CO</w:t>
      </w:r>
      <w:r w:rsidRPr="000D5AA9">
        <w:rPr>
          <w:rFonts w:ascii="Arial" w:hAnsi="Arial" w:cs="Arial"/>
          <w:sz w:val="20"/>
          <w:szCs w:val="20"/>
          <w:vertAlign w:val="subscript"/>
        </w:rPr>
        <w:t>3</w:t>
      </w:r>
      <w:r w:rsidRPr="000D5AA9">
        <w:rPr>
          <w:rFonts w:ascii="Arial" w:hAnsi="Arial" w:cs="Arial"/>
          <w:sz w:val="20"/>
          <w:szCs w:val="20"/>
          <w:vertAlign w:val="superscript"/>
        </w:rPr>
        <w:t>2</w:t>
      </w:r>
      <w:r w:rsidRPr="000D5AA9">
        <w:rPr>
          <w:rFonts w:ascii="Arial" w:hAnsi="Arial" w:cs="Arial" w:hint="eastAsia"/>
          <w:sz w:val="20"/>
          <w:szCs w:val="20"/>
          <w:vertAlign w:val="superscript"/>
        </w:rPr>
        <w:t>−</w:t>
      </w:r>
      <w:r w:rsidR="00FF2030" w:rsidRPr="000D5AA9">
        <w:rPr>
          <w:rFonts w:ascii="Arial" w:hAnsi="Arial" w:cs="Arial"/>
          <w:sz w:val="20"/>
          <w:szCs w:val="20"/>
        </w:rPr>
        <w:t xml:space="preserve"> </w:t>
      </w:r>
      <w:r w:rsidRPr="000D5AA9">
        <w:rPr>
          <w:rFonts w:ascii="Arial" w:hAnsi="Arial" w:cs="Arial"/>
          <w:sz w:val="20"/>
          <w:szCs w:val="20"/>
        </w:rPr>
        <w:t xml:space="preserve">ascends toward the surface. At shallower depths, </w:t>
      </w:r>
      <w:r w:rsidR="00763A47" w:rsidRPr="000D5AA9">
        <w:rPr>
          <w:rFonts w:ascii="Arial" w:hAnsi="Arial" w:cs="Arial"/>
          <w:sz w:val="20"/>
          <w:szCs w:val="20"/>
        </w:rPr>
        <w:t>t</w:t>
      </w:r>
      <w:r w:rsidRPr="000D5AA9">
        <w:rPr>
          <w:rFonts w:ascii="Arial" w:hAnsi="Arial" w:cs="Arial"/>
          <w:sz w:val="20"/>
          <w:szCs w:val="20"/>
        </w:rPr>
        <w:t>he vapor phase usually separates from the liquid phase, which leads to the typical zoning. Th</w:t>
      </w:r>
      <w:r w:rsidR="00112600" w:rsidRPr="000D5AA9">
        <w:rPr>
          <w:rFonts w:ascii="Arial" w:hAnsi="Arial" w:cs="Arial"/>
          <w:sz w:val="20"/>
          <w:szCs w:val="20"/>
        </w:rPr>
        <w:t>is</w:t>
      </w:r>
      <w:r w:rsidRPr="000D5AA9">
        <w:rPr>
          <w:rFonts w:ascii="Arial" w:hAnsi="Arial" w:cs="Arial"/>
          <w:sz w:val="20"/>
          <w:szCs w:val="20"/>
        </w:rPr>
        <w:t xml:space="preserve"> separation is not only physical but also chemical; the gaseous compounds, such as CO</w:t>
      </w:r>
      <w:r w:rsidRPr="000D5AA9">
        <w:rPr>
          <w:rFonts w:ascii="Arial" w:hAnsi="Arial" w:cs="Arial"/>
          <w:sz w:val="20"/>
          <w:szCs w:val="20"/>
          <w:vertAlign w:val="subscript"/>
        </w:rPr>
        <w:t>2</w:t>
      </w:r>
      <w:r w:rsidRPr="000D5AA9">
        <w:rPr>
          <w:rFonts w:ascii="Arial" w:hAnsi="Arial" w:cs="Arial"/>
          <w:sz w:val="20"/>
          <w:szCs w:val="20"/>
        </w:rPr>
        <w:t>, NH</w:t>
      </w:r>
      <w:r w:rsidRPr="000D5AA9">
        <w:rPr>
          <w:rFonts w:ascii="Arial" w:hAnsi="Arial" w:cs="Arial"/>
          <w:sz w:val="20"/>
          <w:szCs w:val="20"/>
          <w:vertAlign w:val="subscript"/>
        </w:rPr>
        <w:t>3</w:t>
      </w:r>
      <w:r w:rsidRPr="000D5AA9">
        <w:rPr>
          <w:rFonts w:ascii="Arial" w:hAnsi="Arial" w:cs="Arial"/>
          <w:sz w:val="20"/>
          <w:szCs w:val="20"/>
        </w:rPr>
        <w:t>, and H</w:t>
      </w:r>
      <w:r w:rsidRPr="000D5AA9">
        <w:rPr>
          <w:rFonts w:ascii="Arial" w:hAnsi="Arial" w:cs="Arial"/>
          <w:sz w:val="20"/>
          <w:szCs w:val="20"/>
          <w:vertAlign w:val="subscript"/>
        </w:rPr>
        <w:t>2</w:t>
      </w:r>
      <w:r w:rsidRPr="000D5AA9">
        <w:rPr>
          <w:rFonts w:ascii="Arial" w:hAnsi="Arial" w:cs="Arial"/>
          <w:sz w:val="20"/>
          <w:szCs w:val="20"/>
        </w:rPr>
        <w:t xml:space="preserve">S, </w:t>
      </w:r>
      <w:r w:rsidR="00FF2030" w:rsidRPr="000D5AA9">
        <w:rPr>
          <w:rFonts w:ascii="Arial" w:hAnsi="Arial" w:cs="Arial"/>
          <w:sz w:val="20"/>
          <w:szCs w:val="20"/>
        </w:rPr>
        <w:t>go</w:t>
      </w:r>
      <w:r w:rsidRPr="000D5AA9">
        <w:rPr>
          <w:rFonts w:ascii="Arial" w:hAnsi="Arial" w:cs="Arial"/>
          <w:sz w:val="20"/>
          <w:szCs w:val="20"/>
        </w:rPr>
        <w:t xml:space="preserve"> into vapor. </w:t>
      </w:r>
      <w:r w:rsidR="00FF2030" w:rsidRPr="000D5AA9">
        <w:rPr>
          <w:rFonts w:ascii="Arial" w:hAnsi="Arial" w:cs="Arial"/>
          <w:sz w:val="20"/>
          <w:szCs w:val="20"/>
        </w:rPr>
        <w:t>Also, the large K</w:t>
      </w:r>
      <w:r w:rsidR="00FF2030" w:rsidRPr="000D5AA9">
        <w:rPr>
          <w:rFonts w:ascii="Arial" w:hAnsi="Arial" w:cs="Arial"/>
          <w:sz w:val="20"/>
          <w:szCs w:val="20"/>
          <w:vertAlign w:val="superscript"/>
        </w:rPr>
        <w:t>+</w:t>
      </w:r>
      <w:r w:rsidR="00FF2030" w:rsidRPr="000D5AA9">
        <w:rPr>
          <w:rFonts w:ascii="Arial" w:hAnsi="Arial" w:cs="Arial"/>
          <w:sz w:val="20"/>
          <w:szCs w:val="20"/>
        </w:rPr>
        <w:t xml:space="preserve"> anions prefer to go into vapor. </w:t>
      </w:r>
      <w:r w:rsidRPr="000D5AA9">
        <w:rPr>
          <w:rFonts w:ascii="Arial" w:hAnsi="Arial" w:cs="Arial"/>
          <w:sz w:val="20"/>
          <w:szCs w:val="20"/>
        </w:rPr>
        <w:t xml:space="preserve">The vapor rises upward and spreads within the rock; the subsurface area that is filled by steam and gas is called the vapor-dominated zone. Part of the </w:t>
      </w:r>
      <w:r w:rsidR="00D03C3B" w:rsidRPr="000D5AA9">
        <w:rPr>
          <w:rFonts w:ascii="Arial" w:hAnsi="Arial" w:cs="Arial"/>
          <w:sz w:val="20"/>
          <w:szCs w:val="20"/>
        </w:rPr>
        <w:t>vapor</w:t>
      </w:r>
      <w:r w:rsidRPr="000D5AA9">
        <w:rPr>
          <w:rFonts w:ascii="Arial" w:hAnsi="Arial" w:cs="Arial"/>
          <w:sz w:val="20"/>
          <w:szCs w:val="20"/>
        </w:rPr>
        <w:t xml:space="preserve"> condenses near the surface and is ejected by thermal springs</w:t>
      </w:r>
      <w:r w:rsidR="00FF2030" w:rsidRPr="000D5AA9">
        <w:rPr>
          <w:rFonts w:ascii="Arial" w:hAnsi="Arial" w:cs="Arial"/>
          <w:sz w:val="20"/>
          <w:szCs w:val="20"/>
        </w:rPr>
        <w:t xml:space="preserve"> (</w:t>
      </w:r>
      <w:r w:rsidR="007C3303" w:rsidRPr="000D5AA9">
        <w:rPr>
          <w:rFonts w:ascii="Arial" w:hAnsi="Arial" w:cs="Arial"/>
          <w:sz w:val="20"/>
          <w:szCs w:val="20"/>
        </w:rPr>
        <w:t>hot</w:t>
      </w:r>
      <w:r w:rsidRPr="000D5AA9">
        <w:rPr>
          <w:rFonts w:ascii="Arial" w:hAnsi="Arial" w:cs="Arial"/>
          <w:sz w:val="20"/>
          <w:szCs w:val="20"/>
        </w:rPr>
        <w:t xml:space="preserve"> vents). </w:t>
      </w:r>
    </w:p>
    <w:p w14:paraId="2F8E6011" w14:textId="77777777" w:rsidR="00112600" w:rsidRPr="000D5AA9" w:rsidRDefault="00112600" w:rsidP="00072896">
      <w:pPr>
        <w:spacing w:before="120" w:after="0"/>
        <w:jc w:val="both"/>
        <w:rPr>
          <w:rFonts w:ascii="Arial" w:hAnsi="Arial" w:cs="Arial"/>
          <w:sz w:val="20"/>
          <w:szCs w:val="20"/>
        </w:rPr>
      </w:pPr>
    </w:p>
    <w:p w14:paraId="2F20C376" w14:textId="59181588" w:rsidR="00072896" w:rsidRPr="000D5AA9" w:rsidRDefault="00072896" w:rsidP="00072896">
      <w:pPr>
        <w:spacing w:before="120" w:after="0" w:line="480" w:lineRule="auto"/>
        <w:jc w:val="both"/>
        <w:rPr>
          <w:rFonts w:ascii="Arial" w:hAnsi="Arial" w:cs="Arial"/>
          <w:sz w:val="20"/>
          <w:szCs w:val="20"/>
        </w:rPr>
      </w:pPr>
      <w:r w:rsidRPr="000D5AA9">
        <w:rPr>
          <w:rFonts w:ascii="Arial" w:hAnsi="Arial" w:cs="Arial"/>
          <w:sz w:val="20"/>
          <w:szCs w:val="20"/>
        </w:rPr>
        <w:t xml:space="preserve">The chemical properties of the liquid and vapor phases are drastically different </w:t>
      </w:r>
      <w:r w:rsidR="0072273D" w:rsidRPr="000D5AA9">
        <w:rPr>
          <w:rFonts w:ascii="Arial" w:hAnsi="Arial" w:cs="Arial"/>
          <w:noProof/>
          <w:sz w:val="20"/>
          <w:szCs w:val="20"/>
        </w:rPr>
        <w:t>[300,301]</w:t>
      </w:r>
      <w:r w:rsidRPr="000D5AA9">
        <w:rPr>
          <w:rFonts w:ascii="Arial" w:hAnsi="Arial" w:cs="Arial"/>
          <w:sz w:val="20"/>
          <w:szCs w:val="20"/>
        </w:rPr>
        <w:t>. The vapor usually contains more K</w:t>
      </w:r>
      <w:r w:rsidRPr="000D5AA9">
        <w:rPr>
          <w:rFonts w:ascii="Arial" w:hAnsi="Arial" w:cs="Arial"/>
          <w:sz w:val="20"/>
          <w:szCs w:val="20"/>
          <w:vertAlign w:val="superscript"/>
        </w:rPr>
        <w:t>+</w:t>
      </w:r>
      <w:r w:rsidRPr="000D5AA9">
        <w:rPr>
          <w:rFonts w:ascii="Arial" w:hAnsi="Arial" w:cs="Arial"/>
          <w:sz w:val="20"/>
          <w:szCs w:val="20"/>
        </w:rPr>
        <w:t xml:space="preserve"> than Na</w:t>
      </w:r>
      <w:r w:rsidRPr="000D5AA9">
        <w:rPr>
          <w:rFonts w:ascii="Arial" w:hAnsi="Arial" w:cs="Arial"/>
          <w:sz w:val="20"/>
          <w:szCs w:val="20"/>
          <w:vertAlign w:val="superscript"/>
        </w:rPr>
        <w:t>+</w:t>
      </w:r>
      <w:r w:rsidRPr="000D5AA9">
        <w:rPr>
          <w:rFonts w:ascii="Arial" w:hAnsi="Arial" w:cs="Arial"/>
          <w:sz w:val="20"/>
          <w:szCs w:val="20"/>
        </w:rPr>
        <w:t xml:space="preserve"> ions, see Table </w:t>
      </w:r>
      <w:r w:rsidR="002064F7" w:rsidRPr="000D5AA9">
        <w:rPr>
          <w:rFonts w:ascii="Arial" w:hAnsi="Arial" w:cs="Arial"/>
          <w:sz w:val="20"/>
          <w:szCs w:val="20"/>
        </w:rPr>
        <w:t>S2.</w:t>
      </w:r>
      <w:r w:rsidRPr="000D5AA9">
        <w:rPr>
          <w:rFonts w:ascii="Arial" w:hAnsi="Arial" w:cs="Arial"/>
          <w:sz w:val="20"/>
          <w:szCs w:val="20"/>
        </w:rPr>
        <w:t>3</w:t>
      </w:r>
      <w:r w:rsidR="002064F7" w:rsidRPr="000D5AA9">
        <w:rPr>
          <w:rFonts w:ascii="Arial" w:hAnsi="Arial" w:cs="Arial"/>
          <w:sz w:val="20"/>
          <w:szCs w:val="20"/>
        </w:rPr>
        <w:t>.</w:t>
      </w:r>
      <w:r w:rsidRPr="000D5AA9">
        <w:rPr>
          <w:rFonts w:ascii="Arial" w:hAnsi="Arial" w:cs="Arial"/>
          <w:sz w:val="20"/>
          <w:szCs w:val="20"/>
        </w:rPr>
        <w:t xml:space="preserve"> and </w:t>
      </w:r>
      <w:r w:rsidR="0072273D" w:rsidRPr="000D5AA9">
        <w:rPr>
          <w:rFonts w:ascii="Arial" w:hAnsi="Arial" w:cs="Arial"/>
          <w:noProof/>
          <w:sz w:val="20"/>
          <w:szCs w:val="20"/>
        </w:rPr>
        <w:t>[152]</w:t>
      </w:r>
      <w:r w:rsidRPr="000D5AA9">
        <w:rPr>
          <w:rFonts w:ascii="Arial" w:hAnsi="Arial" w:cs="Arial"/>
          <w:sz w:val="20"/>
          <w:szCs w:val="20"/>
        </w:rPr>
        <w:t>, in contrast to the liquid emissions of geysers, which contain mainly Na</w:t>
      </w:r>
      <w:r w:rsidRPr="000D5AA9">
        <w:rPr>
          <w:rFonts w:ascii="Arial" w:hAnsi="Arial" w:cs="Arial"/>
          <w:sz w:val="20"/>
          <w:szCs w:val="20"/>
          <w:vertAlign w:val="superscript"/>
        </w:rPr>
        <w:t>+</w:t>
      </w:r>
      <w:r w:rsidRPr="000D5AA9">
        <w:rPr>
          <w:rFonts w:ascii="Arial" w:hAnsi="Arial" w:cs="Arial"/>
          <w:sz w:val="20"/>
          <w:szCs w:val="20"/>
        </w:rPr>
        <w:t xml:space="preserve"> and Cl</w:t>
      </w:r>
      <w:r w:rsidRPr="000D5AA9">
        <w:rPr>
          <w:rFonts w:ascii="Arial" w:hAnsi="Arial" w:cs="Arial"/>
          <w:sz w:val="20"/>
          <w:szCs w:val="20"/>
          <w:vertAlign w:val="superscript"/>
        </w:rPr>
        <w:t>–</w:t>
      </w:r>
      <w:r w:rsidRPr="000D5AA9">
        <w:rPr>
          <w:rFonts w:ascii="Arial" w:hAnsi="Arial" w:cs="Arial"/>
          <w:sz w:val="20"/>
          <w:szCs w:val="20"/>
        </w:rPr>
        <w:t xml:space="preserve"> ions </w:t>
      </w:r>
      <w:r w:rsidR="0072273D" w:rsidRPr="000D5AA9">
        <w:rPr>
          <w:rFonts w:ascii="Arial" w:hAnsi="Arial" w:cs="Arial"/>
          <w:noProof/>
          <w:sz w:val="20"/>
          <w:szCs w:val="20"/>
        </w:rPr>
        <w:t>[302]</w:t>
      </w:r>
      <w:r w:rsidRPr="000D5AA9">
        <w:rPr>
          <w:rFonts w:ascii="Arial" w:hAnsi="Arial" w:cs="Arial"/>
          <w:sz w:val="20"/>
          <w:szCs w:val="20"/>
        </w:rPr>
        <w:t>. The predominance of K</w:t>
      </w:r>
      <w:r w:rsidRPr="000D5AA9">
        <w:rPr>
          <w:rFonts w:ascii="Arial" w:hAnsi="Arial" w:cs="Arial"/>
          <w:sz w:val="20"/>
          <w:szCs w:val="20"/>
          <w:vertAlign w:val="superscript"/>
        </w:rPr>
        <w:t>+</w:t>
      </w:r>
      <w:r w:rsidRPr="000D5AA9">
        <w:rPr>
          <w:rFonts w:ascii="Arial" w:hAnsi="Arial" w:cs="Arial"/>
          <w:sz w:val="20"/>
          <w:szCs w:val="20"/>
        </w:rPr>
        <w:t xml:space="preserve"> ions increases with the size of the geothermal field. The [K</w:t>
      </w:r>
      <w:r w:rsidRPr="000D5AA9">
        <w:rPr>
          <w:rFonts w:ascii="Arial" w:hAnsi="Arial" w:cs="Arial"/>
          <w:sz w:val="20"/>
          <w:szCs w:val="20"/>
          <w:vertAlign w:val="superscript"/>
        </w:rPr>
        <w:t>+</w:t>
      </w:r>
      <w:r w:rsidRPr="000D5AA9">
        <w:rPr>
          <w:rFonts w:ascii="Arial" w:hAnsi="Arial" w:cs="Arial"/>
          <w:sz w:val="20"/>
          <w:szCs w:val="20"/>
        </w:rPr>
        <w:t>]/[Na</w:t>
      </w:r>
      <w:r w:rsidRPr="000D5AA9">
        <w:rPr>
          <w:rFonts w:ascii="Arial" w:hAnsi="Arial" w:cs="Arial"/>
          <w:sz w:val="20"/>
          <w:szCs w:val="20"/>
          <w:vertAlign w:val="superscript"/>
        </w:rPr>
        <w:t>+</w:t>
      </w:r>
      <w:r w:rsidRPr="000D5AA9">
        <w:rPr>
          <w:rFonts w:ascii="Arial" w:hAnsi="Arial" w:cs="Arial"/>
          <w:sz w:val="20"/>
          <w:szCs w:val="20"/>
        </w:rPr>
        <w:t xml:space="preserve">] ratio reached 32 in the steam condensate of the </w:t>
      </w:r>
      <w:proofErr w:type="spellStart"/>
      <w:r w:rsidRPr="000D5AA9">
        <w:rPr>
          <w:rFonts w:ascii="Arial" w:hAnsi="Arial" w:cs="Arial"/>
          <w:sz w:val="20"/>
          <w:szCs w:val="20"/>
        </w:rPr>
        <w:t>Larderello</w:t>
      </w:r>
      <w:proofErr w:type="spellEnd"/>
      <w:r w:rsidRPr="000D5AA9">
        <w:rPr>
          <w:rFonts w:ascii="Arial" w:hAnsi="Arial" w:cs="Arial"/>
          <w:sz w:val="20"/>
          <w:szCs w:val="20"/>
        </w:rPr>
        <w:t xml:space="preserve"> geothermal field in Italy </w:t>
      </w:r>
      <w:r w:rsidR="0072273D" w:rsidRPr="000D5AA9">
        <w:rPr>
          <w:rFonts w:ascii="Arial" w:hAnsi="Arial" w:cs="Arial"/>
          <w:noProof/>
          <w:sz w:val="20"/>
          <w:szCs w:val="20"/>
        </w:rPr>
        <w:t>[303]</w:t>
      </w:r>
      <w:r w:rsidRPr="000D5AA9">
        <w:rPr>
          <w:rFonts w:ascii="Arial" w:hAnsi="Arial" w:cs="Arial"/>
          <w:sz w:val="20"/>
          <w:szCs w:val="20"/>
        </w:rPr>
        <w:t xml:space="preserve">, and 75 in the steam condensates of the world’s largest geothermal field in California, USA </w:t>
      </w:r>
      <w:r w:rsidR="0072273D" w:rsidRPr="000D5AA9">
        <w:rPr>
          <w:rFonts w:ascii="Arial" w:hAnsi="Arial" w:cs="Arial"/>
          <w:noProof/>
          <w:sz w:val="20"/>
          <w:szCs w:val="20"/>
        </w:rPr>
        <w:t>[304]</w:t>
      </w:r>
      <w:r w:rsidRPr="000D5AA9">
        <w:rPr>
          <w:rFonts w:ascii="Arial" w:hAnsi="Arial" w:cs="Arial"/>
          <w:sz w:val="20"/>
          <w:szCs w:val="20"/>
        </w:rPr>
        <w:t xml:space="preserve">. </w:t>
      </w:r>
    </w:p>
    <w:p w14:paraId="16F7536C" w14:textId="5D09CF0D" w:rsidR="00072896" w:rsidRPr="000D5AA9" w:rsidRDefault="00072896" w:rsidP="00072896">
      <w:pPr>
        <w:spacing w:before="120" w:after="0" w:line="480" w:lineRule="auto"/>
        <w:jc w:val="both"/>
        <w:rPr>
          <w:rFonts w:ascii="Arial" w:hAnsi="Arial" w:cs="Arial"/>
          <w:sz w:val="20"/>
          <w:szCs w:val="20"/>
        </w:rPr>
      </w:pPr>
      <w:r w:rsidRPr="000D5AA9">
        <w:rPr>
          <w:rFonts w:ascii="Arial" w:hAnsi="Arial" w:cs="Arial"/>
          <w:sz w:val="20"/>
          <w:szCs w:val="20"/>
        </w:rPr>
        <w:t>The vapor also accumulates those substances that have affinity for the gas phase. These are compounds that can exist as gases, such as hydrogen sulfide (H</w:t>
      </w:r>
      <w:r w:rsidRPr="000D5AA9">
        <w:rPr>
          <w:rFonts w:ascii="Arial" w:hAnsi="Arial" w:cs="Arial"/>
          <w:sz w:val="20"/>
          <w:szCs w:val="20"/>
          <w:vertAlign w:val="subscript"/>
        </w:rPr>
        <w:t>2</w:t>
      </w:r>
      <w:r w:rsidRPr="000D5AA9">
        <w:rPr>
          <w:rFonts w:ascii="Arial" w:hAnsi="Arial" w:cs="Arial"/>
          <w:sz w:val="20"/>
          <w:szCs w:val="20"/>
        </w:rPr>
        <w:t>S), CO</w:t>
      </w:r>
      <w:r w:rsidRPr="000D5AA9">
        <w:rPr>
          <w:rFonts w:ascii="Arial" w:hAnsi="Arial" w:cs="Arial"/>
          <w:sz w:val="20"/>
          <w:szCs w:val="20"/>
          <w:vertAlign w:val="subscript"/>
        </w:rPr>
        <w:t>2</w:t>
      </w:r>
      <w:r w:rsidRPr="000D5AA9">
        <w:rPr>
          <w:rFonts w:ascii="Arial" w:hAnsi="Arial" w:cs="Arial"/>
          <w:sz w:val="20"/>
          <w:szCs w:val="20"/>
        </w:rPr>
        <w:t xml:space="preserve"> and ammonia (NH</w:t>
      </w:r>
      <w:r w:rsidRPr="000D5AA9">
        <w:rPr>
          <w:rFonts w:ascii="Arial" w:hAnsi="Arial" w:cs="Arial"/>
          <w:sz w:val="20"/>
          <w:szCs w:val="20"/>
          <w:vertAlign w:val="subscript"/>
        </w:rPr>
        <w:t>3</w:t>
      </w:r>
      <w:r w:rsidRPr="000D5AA9">
        <w:rPr>
          <w:rFonts w:ascii="Arial" w:hAnsi="Arial" w:cs="Arial"/>
          <w:sz w:val="20"/>
          <w:szCs w:val="20"/>
        </w:rPr>
        <w:t xml:space="preserve">). Being less polar than liquid water, vapor also attracts organic molecules formed in hot rocks (see Section </w:t>
      </w:r>
      <w:r w:rsidR="00FF2030" w:rsidRPr="000D5AA9">
        <w:rPr>
          <w:rFonts w:ascii="Arial" w:hAnsi="Arial" w:cs="Arial"/>
          <w:sz w:val="20"/>
          <w:szCs w:val="20"/>
        </w:rPr>
        <w:t>S</w:t>
      </w:r>
      <w:r w:rsidRPr="000D5AA9">
        <w:rPr>
          <w:rFonts w:ascii="Arial" w:hAnsi="Arial" w:cs="Arial"/>
          <w:sz w:val="20"/>
          <w:szCs w:val="20"/>
        </w:rPr>
        <w:t xml:space="preserve">2.1.). </w:t>
      </w:r>
    </w:p>
    <w:p w14:paraId="04DADA3C" w14:textId="51F5C6E9" w:rsidR="00024456" w:rsidRPr="000D5AA9" w:rsidRDefault="00024456" w:rsidP="00024456">
      <w:pPr>
        <w:spacing w:after="0" w:line="240" w:lineRule="auto"/>
        <w:rPr>
          <w:rFonts w:ascii="Arial" w:hAnsi="Arial" w:cs="Arial"/>
          <w:color w:val="000000" w:themeColor="text1"/>
          <w:sz w:val="20"/>
          <w:szCs w:val="20"/>
        </w:rPr>
      </w:pPr>
      <w:r w:rsidRPr="000D5AA9">
        <w:rPr>
          <w:rFonts w:ascii="Arial" w:hAnsi="Arial" w:cs="Arial"/>
          <w:color w:val="000000" w:themeColor="text1"/>
          <w:sz w:val="20"/>
          <w:szCs w:val="20"/>
        </w:rPr>
        <w:t xml:space="preserve">Table </w:t>
      </w:r>
      <w:r w:rsidR="002064F7" w:rsidRPr="000D5AA9">
        <w:rPr>
          <w:rFonts w:ascii="Arial" w:hAnsi="Arial" w:cs="Arial"/>
          <w:color w:val="000000" w:themeColor="text1"/>
          <w:sz w:val="20"/>
          <w:szCs w:val="20"/>
        </w:rPr>
        <w:t>S</w:t>
      </w:r>
      <w:r w:rsidR="006839C6" w:rsidRPr="000D5AA9">
        <w:rPr>
          <w:rFonts w:ascii="Arial" w:hAnsi="Arial" w:cs="Arial"/>
          <w:color w:val="000000" w:themeColor="text1"/>
          <w:sz w:val="20"/>
          <w:szCs w:val="20"/>
        </w:rPr>
        <w:t>2.</w:t>
      </w:r>
      <w:r w:rsidRPr="000D5AA9">
        <w:rPr>
          <w:rFonts w:ascii="Arial" w:hAnsi="Arial" w:cs="Arial"/>
          <w:color w:val="000000" w:themeColor="text1"/>
          <w:sz w:val="20"/>
          <w:szCs w:val="20"/>
        </w:rPr>
        <w:t xml:space="preserve">3. Concentration of some essential elements in the water of thermal springs and the vapor condensate of the same springs, </w:t>
      </w:r>
      <w:proofErr w:type="spellStart"/>
      <w:r w:rsidRPr="000D5AA9">
        <w:rPr>
          <w:rFonts w:ascii="Arial" w:hAnsi="Arial" w:cs="Arial"/>
          <w:color w:val="000000" w:themeColor="text1"/>
          <w:sz w:val="20"/>
          <w:szCs w:val="20"/>
        </w:rPr>
        <w:t>Mutnovsky</w:t>
      </w:r>
      <w:proofErr w:type="spellEnd"/>
      <w:r w:rsidRPr="000D5AA9">
        <w:rPr>
          <w:rFonts w:ascii="Arial" w:hAnsi="Arial" w:cs="Arial"/>
          <w:color w:val="000000" w:themeColor="text1"/>
          <w:sz w:val="20"/>
          <w:szCs w:val="20"/>
        </w:rPr>
        <w:t xml:space="preserve"> volcano, Kamchatka peninsula (data from </w:t>
      </w:r>
      <w:r w:rsidR="0072273D" w:rsidRPr="000D5AA9">
        <w:rPr>
          <w:rFonts w:ascii="Arial" w:hAnsi="Arial" w:cs="Arial"/>
          <w:noProof/>
          <w:color w:val="000000" w:themeColor="text1"/>
          <w:sz w:val="20"/>
          <w:szCs w:val="20"/>
        </w:rPr>
        <w:t>[152]</w:t>
      </w:r>
      <w:r w:rsidRPr="000D5AA9">
        <w:rPr>
          <w:rFonts w:ascii="Arial" w:hAnsi="Arial" w:cs="Arial"/>
          <w:color w:val="000000" w:themeColor="text1"/>
          <w:sz w:val="20"/>
          <w:szCs w:val="20"/>
        </w:rPr>
        <w:t>, expanded).</w:t>
      </w:r>
    </w:p>
    <w:p w14:paraId="5AF2ED3D" w14:textId="77777777" w:rsidR="00024456" w:rsidRPr="000D5AA9" w:rsidRDefault="00024456" w:rsidP="00024456">
      <w:pPr>
        <w:spacing w:after="0" w:line="240" w:lineRule="auto"/>
        <w:rPr>
          <w:rFonts w:ascii="Arial" w:hAnsi="Arial" w:cs="Arial"/>
          <w:color w:val="000000" w:themeColor="text1"/>
          <w:sz w:val="20"/>
          <w:szCs w:val="20"/>
        </w:rPr>
      </w:pPr>
    </w:p>
    <w:tbl>
      <w:tblPr>
        <w:tblStyle w:val="TabelleRaster7"/>
        <w:tblW w:w="8699" w:type="dxa"/>
        <w:tblLook w:val="0000" w:firstRow="0" w:lastRow="0" w:firstColumn="0" w:lastColumn="0" w:noHBand="0" w:noVBand="0"/>
      </w:tblPr>
      <w:tblGrid>
        <w:gridCol w:w="1686"/>
        <w:gridCol w:w="884"/>
        <w:gridCol w:w="1243"/>
        <w:gridCol w:w="1275"/>
        <w:gridCol w:w="1134"/>
        <w:gridCol w:w="1276"/>
        <w:gridCol w:w="1201"/>
      </w:tblGrid>
      <w:tr w:rsidR="00024456" w:rsidRPr="000D5AA9" w14:paraId="047C147A" w14:textId="77777777" w:rsidTr="00024456">
        <w:trPr>
          <w:trHeight w:val="264"/>
        </w:trPr>
        <w:tc>
          <w:tcPr>
            <w:tcW w:w="1686" w:type="dxa"/>
            <w:noWrap/>
          </w:tcPr>
          <w:p w14:paraId="4A22C9CB" w14:textId="3C4AC858" w:rsidR="00024456" w:rsidRPr="000D5AA9" w:rsidRDefault="00024456" w:rsidP="00024456">
            <w:pPr>
              <w:spacing w:after="0" w:line="240" w:lineRule="auto"/>
              <w:ind w:firstLine="0"/>
              <w:jc w:val="center"/>
              <w:rPr>
                <w:rFonts w:ascii="Arial CYR" w:eastAsia="Times New Roman" w:hAnsi="Arial CYR" w:cs="Arial CYR"/>
                <w:lang w:eastAsia="ru-RU"/>
              </w:rPr>
            </w:pPr>
            <w:proofErr w:type="spellStart"/>
            <w:r w:rsidRPr="000D5AA9">
              <w:rPr>
                <w:rFonts w:ascii="Arial CYR" w:eastAsia="Times New Roman" w:hAnsi="Arial CYR" w:cs="Arial CYR"/>
                <w:lang w:eastAsia="ru-RU"/>
              </w:rPr>
              <w:t>Vent</w:t>
            </w:r>
            <w:proofErr w:type="spellEnd"/>
            <w:r w:rsidRPr="000D5AA9">
              <w:rPr>
                <w:rFonts w:ascii="Arial CYR" w:eastAsia="Times New Roman" w:hAnsi="Arial CYR" w:cs="Arial CYR"/>
                <w:lang w:eastAsia="ru-RU"/>
              </w:rPr>
              <w:t xml:space="preserve"> </w:t>
            </w:r>
            <w:proofErr w:type="spellStart"/>
            <w:r w:rsidRPr="000D5AA9">
              <w:rPr>
                <w:rFonts w:ascii="Arial CYR" w:eastAsia="Times New Roman" w:hAnsi="Arial CYR" w:cs="Arial CYR"/>
                <w:lang w:eastAsia="ru-RU"/>
              </w:rPr>
              <w:t>number</w:t>
            </w:r>
            <w:proofErr w:type="spellEnd"/>
          </w:p>
        </w:tc>
        <w:tc>
          <w:tcPr>
            <w:tcW w:w="884" w:type="dxa"/>
            <w:noWrap/>
          </w:tcPr>
          <w:p w14:paraId="33A43CCD"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S6-14</w:t>
            </w:r>
          </w:p>
        </w:tc>
        <w:tc>
          <w:tcPr>
            <w:tcW w:w="1243" w:type="dxa"/>
            <w:noWrap/>
          </w:tcPr>
          <w:p w14:paraId="3EBD45F6"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S6-15</w:t>
            </w:r>
          </w:p>
        </w:tc>
        <w:tc>
          <w:tcPr>
            <w:tcW w:w="1275" w:type="dxa"/>
            <w:noWrap/>
          </w:tcPr>
          <w:p w14:paraId="7E31BEC3"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S6-16</w:t>
            </w:r>
          </w:p>
        </w:tc>
        <w:tc>
          <w:tcPr>
            <w:tcW w:w="1134" w:type="dxa"/>
            <w:noWrap/>
          </w:tcPr>
          <w:p w14:paraId="55703B38"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S6-17</w:t>
            </w:r>
          </w:p>
        </w:tc>
        <w:tc>
          <w:tcPr>
            <w:tcW w:w="1276" w:type="dxa"/>
            <w:noWrap/>
          </w:tcPr>
          <w:p w14:paraId="4D9CC143"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S6-18</w:t>
            </w:r>
          </w:p>
        </w:tc>
        <w:tc>
          <w:tcPr>
            <w:tcW w:w="1201" w:type="dxa"/>
            <w:noWrap/>
          </w:tcPr>
          <w:p w14:paraId="11AF1317"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S6-19</w:t>
            </w:r>
          </w:p>
        </w:tc>
      </w:tr>
      <w:tr w:rsidR="00024456" w:rsidRPr="000D5AA9" w14:paraId="1CAD11F6" w14:textId="77777777" w:rsidTr="00024456">
        <w:trPr>
          <w:trHeight w:val="276"/>
        </w:trPr>
        <w:tc>
          <w:tcPr>
            <w:tcW w:w="8699" w:type="dxa"/>
            <w:gridSpan w:val="7"/>
            <w:noWrap/>
          </w:tcPr>
          <w:p w14:paraId="272A4BDD"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val="en-US" w:eastAsia="ru-RU"/>
              </w:rPr>
              <w:t>water</w:t>
            </w:r>
          </w:p>
        </w:tc>
      </w:tr>
      <w:tr w:rsidR="00024456" w:rsidRPr="000D5AA9" w14:paraId="73A313B2" w14:textId="77777777" w:rsidTr="00024456">
        <w:trPr>
          <w:trHeight w:val="276"/>
        </w:trPr>
        <w:tc>
          <w:tcPr>
            <w:tcW w:w="1686" w:type="dxa"/>
          </w:tcPr>
          <w:p w14:paraId="3696D872" w14:textId="77777777" w:rsidR="00024456" w:rsidRPr="000D5AA9" w:rsidRDefault="00024456" w:rsidP="00024456">
            <w:pPr>
              <w:spacing w:after="0" w:line="240" w:lineRule="auto"/>
              <w:ind w:firstLine="0"/>
              <w:jc w:val="center"/>
              <w:rPr>
                <w:rFonts w:ascii="Arial" w:eastAsia="Times New Roman" w:hAnsi="Arial" w:cs="Arial"/>
                <w:color w:val="333333"/>
                <w:lang w:eastAsia="ru-RU"/>
              </w:rPr>
            </w:pPr>
            <w:r w:rsidRPr="000D5AA9">
              <w:rPr>
                <w:rFonts w:ascii="Arial" w:eastAsia="Times New Roman" w:hAnsi="Arial" w:cs="Arial"/>
                <w:color w:val="333333"/>
                <w:lang w:val="en-US" w:eastAsia="ru-RU"/>
              </w:rPr>
              <w:t>T</w:t>
            </w:r>
            <w:r w:rsidRPr="000D5AA9">
              <w:rPr>
                <w:rFonts w:ascii="Arial" w:eastAsia="Times New Roman" w:hAnsi="Arial" w:cs="Arial"/>
                <w:color w:val="333333"/>
                <w:lang w:eastAsia="ru-RU"/>
              </w:rPr>
              <w:t>(</w:t>
            </w:r>
            <w:r w:rsidRPr="000D5AA9">
              <w:rPr>
                <w:rFonts w:ascii="Arial" w:eastAsia="Times New Roman" w:hAnsi="Arial" w:cs="Arial"/>
                <w:color w:val="333333"/>
                <w:lang w:val="en-US" w:eastAsia="ru-RU"/>
              </w:rPr>
              <w:t>K</w:t>
            </w:r>
            <w:r w:rsidRPr="000D5AA9">
              <w:rPr>
                <w:rFonts w:ascii="Arial" w:eastAsia="Times New Roman" w:hAnsi="Arial" w:cs="Arial"/>
                <w:color w:val="333333"/>
                <w:lang w:eastAsia="ru-RU"/>
              </w:rPr>
              <w:t>)</w:t>
            </w:r>
          </w:p>
        </w:tc>
        <w:tc>
          <w:tcPr>
            <w:tcW w:w="884" w:type="dxa"/>
            <w:noWrap/>
          </w:tcPr>
          <w:p w14:paraId="53FA4B3B"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94</w:t>
            </w:r>
          </w:p>
        </w:tc>
        <w:tc>
          <w:tcPr>
            <w:tcW w:w="1243" w:type="dxa"/>
            <w:noWrap/>
          </w:tcPr>
          <w:p w14:paraId="4424EAA7"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93</w:t>
            </w:r>
          </w:p>
        </w:tc>
        <w:tc>
          <w:tcPr>
            <w:tcW w:w="1275" w:type="dxa"/>
            <w:noWrap/>
          </w:tcPr>
          <w:p w14:paraId="574AE8CD"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89</w:t>
            </w:r>
          </w:p>
        </w:tc>
        <w:tc>
          <w:tcPr>
            <w:tcW w:w="1134" w:type="dxa"/>
            <w:noWrap/>
          </w:tcPr>
          <w:p w14:paraId="6FD1DC08"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93</w:t>
            </w:r>
          </w:p>
        </w:tc>
        <w:tc>
          <w:tcPr>
            <w:tcW w:w="1276" w:type="dxa"/>
            <w:noWrap/>
          </w:tcPr>
          <w:p w14:paraId="60F31DC2"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96</w:t>
            </w:r>
          </w:p>
        </w:tc>
        <w:tc>
          <w:tcPr>
            <w:tcW w:w="1201" w:type="dxa"/>
            <w:noWrap/>
          </w:tcPr>
          <w:p w14:paraId="69C9893F"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96</w:t>
            </w:r>
          </w:p>
        </w:tc>
      </w:tr>
      <w:tr w:rsidR="00024456" w:rsidRPr="000D5AA9" w14:paraId="40D6EBD7" w14:textId="77777777" w:rsidTr="00024456">
        <w:trPr>
          <w:trHeight w:val="276"/>
        </w:trPr>
        <w:tc>
          <w:tcPr>
            <w:tcW w:w="1686" w:type="dxa"/>
          </w:tcPr>
          <w:p w14:paraId="52377D63" w14:textId="77777777" w:rsidR="00024456" w:rsidRPr="000D5AA9" w:rsidRDefault="00024456" w:rsidP="00024456">
            <w:pPr>
              <w:spacing w:after="0" w:line="240" w:lineRule="auto"/>
              <w:ind w:firstLine="0"/>
              <w:jc w:val="center"/>
              <w:rPr>
                <w:rFonts w:ascii="Arial" w:eastAsia="Times New Roman" w:hAnsi="Arial" w:cs="Arial"/>
                <w:color w:val="333333"/>
                <w:lang w:eastAsia="ru-RU"/>
              </w:rPr>
            </w:pPr>
            <w:r w:rsidRPr="000D5AA9">
              <w:rPr>
                <w:rFonts w:ascii="Arial" w:eastAsia="Times New Roman" w:hAnsi="Arial" w:cs="Arial"/>
                <w:color w:val="333333"/>
                <w:lang w:val="en-US" w:eastAsia="ru-RU"/>
              </w:rPr>
              <w:t>pH</w:t>
            </w:r>
          </w:p>
        </w:tc>
        <w:tc>
          <w:tcPr>
            <w:tcW w:w="884" w:type="dxa"/>
            <w:noWrap/>
          </w:tcPr>
          <w:p w14:paraId="35D22432"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0.5</w:t>
            </w:r>
          </w:p>
        </w:tc>
        <w:tc>
          <w:tcPr>
            <w:tcW w:w="1243" w:type="dxa"/>
            <w:noWrap/>
          </w:tcPr>
          <w:p w14:paraId="59C354D9"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-0.28</w:t>
            </w:r>
          </w:p>
        </w:tc>
        <w:tc>
          <w:tcPr>
            <w:tcW w:w="1275" w:type="dxa"/>
            <w:noWrap/>
          </w:tcPr>
          <w:p w14:paraId="359AFBFF"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0.25</w:t>
            </w:r>
          </w:p>
        </w:tc>
        <w:tc>
          <w:tcPr>
            <w:tcW w:w="1134" w:type="dxa"/>
            <w:noWrap/>
          </w:tcPr>
          <w:p w14:paraId="15C24672"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-0.58</w:t>
            </w:r>
          </w:p>
        </w:tc>
        <w:tc>
          <w:tcPr>
            <w:tcW w:w="1276" w:type="dxa"/>
            <w:noWrap/>
          </w:tcPr>
          <w:p w14:paraId="591550F7"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-0.09</w:t>
            </w:r>
          </w:p>
        </w:tc>
        <w:tc>
          <w:tcPr>
            <w:tcW w:w="1201" w:type="dxa"/>
            <w:noWrap/>
          </w:tcPr>
          <w:p w14:paraId="21CFED7F"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-0.3</w:t>
            </w:r>
          </w:p>
        </w:tc>
      </w:tr>
      <w:tr w:rsidR="00024456" w:rsidRPr="000D5AA9" w14:paraId="669E387D" w14:textId="77777777" w:rsidTr="00024456">
        <w:trPr>
          <w:trHeight w:val="276"/>
        </w:trPr>
        <w:tc>
          <w:tcPr>
            <w:tcW w:w="1686" w:type="dxa"/>
          </w:tcPr>
          <w:p w14:paraId="1022749F" w14:textId="77777777" w:rsidR="00024456" w:rsidRPr="000D5AA9" w:rsidRDefault="00024456" w:rsidP="00024456">
            <w:pPr>
              <w:spacing w:after="0" w:line="240" w:lineRule="auto"/>
              <w:ind w:firstLine="0"/>
              <w:jc w:val="center"/>
              <w:rPr>
                <w:rFonts w:ascii="Arial" w:eastAsia="Times New Roman" w:hAnsi="Arial" w:cs="Arial"/>
                <w:color w:val="333333"/>
                <w:lang w:eastAsia="ru-RU"/>
              </w:rPr>
            </w:pPr>
            <w:r w:rsidRPr="000D5AA9">
              <w:rPr>
                <w:rFonts w:ascii="Arial" w:eastAsia="Times New Roman" w:hAnsi="Arial" w:cs="Arial"/>
                <w:color w:val="333333"/>
                <w:lang w:val="en-US" w:eastAsia="ru-RU"/>
              </w:rPr>
              <w:t>Cl (ppm)</w:t>
            </w:r>
          </w:p>
        </w:tc>
        <w:tc>
          <w:tcPr>
            <w:tcW w:w="884" w:type="dxa"/>
            <w:noWrap/>
          </w:tcPr>
          <w:p w14:paraId="14E09F40"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6731</w:t>
            </w:r>
          </w:p>
        </w:tc>
        <w:tc>
          <w:tcPr>
            <w:tcW w:w="1243" w:type="dxa"/>
            <w:noWrap/>
          </w:tcPr>
          <w:p w14:paraId="084A2987"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9447</w:t>
            </w:r>
          </w:p>
        </w:tc>
        <w:tc>
          <w:tcPr>
            <w:tcW w:w="1275" w:type="dxa"/>
            <w:noWrap/>
          </w:tcPr>
          <w:p w14:paraId="2027DA44"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8716</w:t>
            </w:r>
          </w:p>
        </w:tc>
        <w:tc>
          <w:tcPr>
            <w:tcW w:w="1134" w:type="dxa"/>
            <w:noWrap/>
          </w:tcPr>
          <w:p w14:paraId="33ED1B5A"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6403</w:t>
            </w:r>
          </w:p>
        </w:tc>
        <w:tc>
          <w:tcPr>
            <w:tcW w:w="1276" w:type="dxa"/>
            <w:noWrap/>
          </w:tcPr>
          <w:p w14:paraId="2A3F0B76"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5956</w:t>
            </w:r>
          </w:p>
        </w:tc>
        <w:tc>
          <w:tcPr>
            <w:tcW w:w="1201" w:type="dxa"/>
            <w:noWrap/>
          </w:tcPr>
          <w:p w14:paraId="4FA77772"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7288</w:t>
            </w:r>
          </w:p>
        </w:tc>
      </w:tr>
      <w:tr w:rsidR="00024456" w:rsidRPr="000D5AA9" w14:paraId="529309D5" w14:textId="77777777" w:rsidTr="00024456">
        <w:trPr>
          <w:trHeight w:val="276"/>
        </w:trPr>
        <w:tc>
          <w:tcPr>
            <w:tcW w:w="1686" w:type="dxa"/>
          </w:tcPr>
          <w:p w14:paraId="3862BAA2" w14:textId="77777777" w:rsidR="00024456" w:rsidRPr="000D5AA9" w:rsidRDefault="00024456" w:rsidP="00024456">
            <w:pPr>
              <w:spacing w:after="0" w:line="240" w:lineRule="auto"/>
              <w:ind w:firstLine="0"/>
              <w:jc w:val="center"/>
              <w:rPr>
                <w:rFonts w:ascii="Arial" w:eastAsia="Times New Roman" w:hAnsi="Arial" w:cs="Arial"/>
                <w:color w:val="333333"/>
                <w:lang w:eastAsia="ru-RU"/>
              </w:rPr>
            </w:pPr>
            <w:r w:rsidRPr="000D5AA9">
              <w:rPr>
                <w:rFonts w:ascii="Arial" w:eastAsia="Times New Roman" w:hAnsi="Arial" w:cs="Arial"/>
                <w:color w:val="333333"/>
                <w:lang w:val="en-US" w:eastAsia="ru-RU"/>
              </w:rPr>
              <w:t>Na (ppb)</w:t>
            </w:r>
          </w:p>
        </w:tc>
        <w:tc>
          <w:tcPr>
            <w:tcW w:w="884" w:type="dxa"/>
            <w:noWrap/>
          </w:tcPr>
          <w:p w14:paraId="3E9EB1DE"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128609</w:t>
            </w:r>
          </w:p>
        </w:tc>
        <w:tc>
          <w:tcPr>
            <w:tcW w:w="1243" w:type="dxa"/>
            <w:noWrap/>
          </w:tcPr>
          <w:p w14:paraId="691A6365"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100599</w:t>
            </w:r>
          </w:p>
        </w:tc>
        <w:tc>
          <w:tcPr>
            <w:tcW w:w="1275" w:type="dxa"/>
            <w:noWrap/>
          </w:tcPr>
          <w:p w14:paraId="3463FA0D"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79224</w:t>
            </w:r>
          </w:p>
        </w:tc>
        <w:tc>
          <w:tcPr>
            <w:tcW w:w="1134" w:type="dxa"/>
            <w:noWrap/>
          </w:tcPr>
          <w:p w14:paraId="7A7C8ED3"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479027</w:t>
            </w:r>
          </w:p>
        </w:tc>
        <w:tc>
          <w:tcPr>
            <w:tcW w:w="1276" w:type="dxa"/>
            <w:noWrap/>
          </w:tcPr>
          <w:p w14:paraId="17802725"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143699</w:t>
            </w:r>
          </w:p>
        </w:tc>
        <w:tc>
          <w:tcPr>
            <w:tcW w:w="1201" w:type="dxa"/>
            <w:noWrap/>
          </w:tcPr>
          <w:p w14:paraId="2A6A7EE6"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121597</w:t>
            </w:r>
          </w:p>
        </w:tc>
      </w:tr>
      <w:tr w:rsidR="00024456" w:rsidRPr="000D5AA9" w14:paraId="1BB8398A" w14:textId="77777777" w:rsidTr="00024456">
        <w:trPr>
          <w:trHeight w:val="276"/>
        </w:trPr>
        <w:tc>
          <w:tcPr>
            <w:tcW w:w="1686" w:type="dxa"/>
          </w:tcPr>
          <w:p w14:paraId="6DED06C5" w14:textId="77777777" w:rsidR="00024456" w:rsidRPr="000D5AA9" w:rsidRDefault="00024456" w:rsidP="00024456">
            <w:pPr>
              <w:spacing w:after="0" w:line="240" w:lineRule="auto"/>
              <w:ind w:firstLine="0"/>
              <w:jc w:val="center"/>
              <w:rPr>
                <w:rFonts w:ascii="Arial" w:eastAsia="Times New Roman" w:hAnsi="Arial" w:cs="Arial"/>
                <w:color w:val="333333"/>
                <w:lang w:eastAsia="ru-RU"/>
              </w:rPr>
            </w:pPr>
            <w:r w:rsidRPr="000D5AA9">
              <w:rPr>
                <w:rFonts w:ascii="Arial" w:eastAsia="Times New Roman" w:hAnsi="Arial" w:cs="Arial"/>
                <w:color w:val="333333"/>
                <w:lang w:val="en-US" w:eastAsia="ru-RU"/>
              </w:rPr>
              <w:t>K</w:t>
            </w:r>
          </w:p>
        </w:tc>
        <w:tc>
          <w:tcPr>
            <w:tcW w:w="884" w:type="dxa"/>
            <w:noWrap/>
          </w:tcPr>
          <w:p w14:paraId="39299DF7"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89606</w:t>
            </w:r>
          </w:p>
        </w:tc>
        <w:tc>
          <w:tcPr>
            <w:tcW w:w="1243" w:type="dxa"/>
            <w:noWrap/>
          </w:tcPr>
          <w:p w14:paraId="0C9DE3E0"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138879</w:t>
            </w:r>
          </w:p>
        </w:tc>
        <w:tc>
          <w:tcPr>
            <w:tcW w:w="1275" w:type="dxa"/>
            <w:noWrap/>
          </w:tcPr>
          <w:p w14:paraId="203BC55E"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22881</w:t>
            </w:r>
          </w:p>
        </w:tc>
        <w:tc>
          <w:tcPr>
            <w:tcW w:w="1134" w:type="dxa"/>
            <w:noWrap/>
          </w:tcPr>
          <w:p w14:paraId="300F7B72"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882720</w:t>
            </w:r>
          </w:p>
        </w:tc>
        <w:tc>
          <w:tcPr>
            <w:tcW w:w="1276" w:type="dxa"/>
            <w:noWrap/>
          </w:tcPr>
          <w:p w14:paraId="5CFF8527"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86835</w:t>
            </w:r>
          </w:p>
        </w:tc>
        <w:tc>
          <w:tcPr>
            <w:tcW w:w="1201" w:type="dxa"/>
            <w:noWrap/>
          </w:tcPr>
          <w:p w14:paraId="51A4009C"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155190</w:t>
            </w:r>
          </w:p>
        </w:tc>
      </w:tr>
      <w:tr w:rsidR="00024456" w:rsidRPr="000D5AA9" w14:paraId="2E2EB6B6" w14:textId="77777777" w:rsidTr="00024456">
        <w:trPr>
          <w:trHeight w:val="276"/>
        </w:trPr>
        <w:tc>
          <w:tcPr>
            <w:tcW w:w="1686" w:type="dxa"/>
          </w:tcPr>
          <w:p w14:paraId="058426F2" w14:textId="77777777" w:rsidR="00024456" w:rsidRPr="000D5AA9" w:rsidRDefault="00024456" w:rsidP="00024456">
            <w:pPr>
              <w:spacing w:after="0" w:line="240" w:lineRule="auto"/>
              <w:ind w:firstLine="0"/>
              <w:jc w:val="center"/>
              <w:rPr>
                <w:rFonts w:ascii="Arial" w:eastAsia="Times New Roman" w:hAnsi="Arial" w:cs="Arial"/>
                <w:color w:val="333333"/>
                <w:lang w:eastAsia="ru-RU"/>
              </w:rPr>
            </w:pPr>
            <w:r w:rsidRPr="000D5AA9">
              <w:rPr>
                <w:rFonts w:ascii="Arial" w:eastAsia="Times New Roman" w:hAnsi="Arial" w:cs="Arial"/>
                <w:color w:val="333333"/>
                <w:lang w:val="en-US" w:eastAsia="ru-RU"/>
              </w:rPr>
              <w:t>B</w:t>
            </w:r>
          </w:p>
        </w:tc>
        <w:tc>
          <w:tcPr>
            <w:tcW w:w="884" w:type="dxa"/>
            <w:noWrap/>
          </w:tcPr>
          <w:p w14:paraId="39D6D427"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95109</w:t>
            </w:r>
          </w:p>
        </w:tc>
        <w:tc>
          <w:tcPr>
            <w:tcW w:w="1243" w:type="dxa"/>
            <w:noWrap/>
          </w:tcPr>
          <w:p w14:paraId="0195A587"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54142</w:t>
            </w:r>
          </w:p>
        </w:tc>
        <w:tc>
          <w:tcPr>
            <w:tcW w:w="1275" w:type="dxa"/>
            <w:noWrap/>
          </w:tcPr>
          <w:p w14:paraId="64FBD8D9"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35927</w:t>
            </w:r>
          </w:p>
        </w:tc>
        <w:tc>
          <w:tcPr>
            <w:tcW w:w="1134" w:type="dxa"/>
            <w:noWrap/>
          </w:tcPr>
          <w:p w14:paraId="2CBAEE80"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72639</w:t>
            </w:r>
          </w:p>
        </w:tc>
        <w:tc>
          <w:tcPr>
            <w:tcW w:w="1276" w:type="dxa"/>
            <w:noWrap/>
          </w:tcPr>
          <w:p w14:paraId="1A5C787F"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83813</w:t>
            </w:r>
          </w:p>
        </w:tc>
        <w:tc>
          <w:tcPr>
            <w:tcW w:w="1201" w:type="dxa"/>
            <w:noWrap/>
          </w:tcPr>
          <w:p w14:paraId="68876B5D"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133910</w:t>
            </w:r>
          </w:p>
        </w:tc>
      </w:tr>
      <w:tr w:rsidR="00024456" w:rsidRPr="000D5AA9" w14:paraId="3B82930B" w14:textId="77777777" w:rsidTr="00024456">
        <w:trPr>
          <w:trHeight w:val="276"/>
        </w:trPr>
        <w:tc>
          <w:tcPr>
            <w:tcW w:w="1686" w:type="dxa"/>
          </w:tcPr>
          <w:p w14:paraId="51243B7C" w14:textId="77777777" w:rsidR="00024456" w:rsidRPr="000D5AA9" w:rsidRDefault="00024456" w:rsidP="00024456">
            <w:pPr>
              <w:spacing w:after="0" w:line="240" w:lineRule="auto"/>
              <w:ind w:firstLine="0"/>
              <w:jc w:val="center"/>
              <w:rPr>
                <w:rFonts w:ascii="Arial" w:eastAsia="Times New Roman" w:hAnsi="Arial" w:cs="Arial"/>
                <w:color w:val="333333"/>
                <w:lang w:eastAsia="ru-RU"/>
              </w:rPr>
            </w:pPr>
            <w:r w:rsidRPr="000D5AA9">
              <w:rPr>
                <w:rFonts w:ascii="Arial" w:eastAsia="Times New Roman" w:hAnsi="Arial" w:cs="Arial"/>
                <w:color w:val="333333"/>
                <w:lang w:val="en-US" w:eastAsia="ru-RU"/>
              </w:rPr>
              <w:t>P</w:t>
            </w:r>
          </w:p>
        </w:tc>
        <w:tc>
          <w:tcPr>
            <w:tcW w:w="884" w:type="dxa"/>
            <w:noWrap/>
          </w:tcPr>
          <w:p w14:paraId="760AD5F1"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7399</w:t>
            </w:r>
          </w:p>
        </w:tc>
        <w:tc>
          <w:tcPr>
            <w:tcW w:w="1243" w:type="dxa"/>
            <w:noWrap/>
          </w:tcPr>
          <w:p w14:paraId="18BE6CD9"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8615</w:t>
            </w:r>
          </w:p>
        </w:tc>
        <w:tc>
          <w:tcPr>
            <w:tcW w:w="1275" w:type="dxa"/>
            <w:noWrap/>
          </w:tcPr>
          <w:p w14:paraId="5C6282B1"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6434</w:t>
            </w:r>
          </w:p>
        </w:tc>
        <w:tc>
          <w:tcPr>
            <w:tcW w:w="1134" w:type="dxa"/>
            <w:noWrap/>
          </w:tcPr>
          <w:p w14:paraId="4A3CB38A"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33689</w:t>
            </w:r>
          </w:p>
        </w:tc>
        <w:tc>
          <w:tcPr>
            <w:tcW w:w="1276" w:type="dxa"/>
            <w:noWrap/>
          </w:tcPr>
          <w:p w14:paraId="15C09CE9"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7568</w:t>
            </w:r>
          </w:p>
        </w:tc>
        <w:tc>
          <w:tcPr>
            <w:tcW w:w="1201" w:type="dxa"/>
            <w:noWrap/>
          </w:tcPr>
          <w:p w14:paraId="19506014"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9163</w:t>
            </w:r>
          </w:p>
        </w:tc>
      </w:tr>
      <w:tr w:rsidR="00024456" w:rsidRPr="000D5AA9" w14:paraId="6E7DD4FA" w14:textId="77777777" w:rsidTr="00024456">
        <w:trPr>
          <w:trHeight w:val="276"/>
        </w:trPr>
        <w:tc>
          <w:tcPr>
            <w:tcW w:w="1686" w:type="dxa"/>
          </w:tcPr>
          <w:p w14:paraId="1B4FD42E" w14:textId="77777777" w:rsidR="00024456" w:rsidRPr="000D5AA9" w:rsidRDefault="00024456" w:rsidP="00024456">
            <w:pPr>
              <w:spacing w:after="0" w:line="240" w:lineRule="auto"/>
              <w:ind w:firstLine="0"/>
              <w:jc w:val="center"/>
              <w:rPr>
                <w:rFonts w:ascii="Arial" w:eastAsia="Times New Roman" w:hAnsi="Arial" w:cs="Arial"/>
                <w:color w:val="333333"/>
                <w:lang w:eastAsia="ru-RU"/>
              </w:rPr>
            </w:pPr>
            <w:r w:rsidRPr="000D5AA9">
              <w:rPr>
                <w:rFonts w:ascii="Arial" w:eastAsia="Times New Roman" w:hAnsi="Arial" w:cs="Arial"/>
                <w:color w:val="333333"/>
                <w:lang w:val="en-US" w:eastAsia="ru-RU"/>
              </w:rPr>
              <w:t>Ca</w:t>
            </w:r>
          </w:p>
        </w:tc>
        <w:tc>
          <w:tcPr>
            <w:tcW w:w="884" w:type="dxa"/>
            <w:noWrap/>
          </w:tcPr>
          <w:p w14:paraId="608BB19D"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279893</w:t>
            </w:r>
          </w:p>
        </w:tc>
        <w:tc>
          <w:tcPr>
            <w:tcW w:w="1243" w:type="dxa"/>
            <w:noWrap/>
          </w:tcPr>
          <w:p w14:paraId="6A29CA1F"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121911</w:t>
            </w:r>
          </w:p>
        </w:tc>
        <w:tc>
          <w:tcPr>
            <w:tcW w:w="1275" w:type="dxa"/>
            <w:noWrap/>
          </w:tcPr>
          <w:p w14:paraId="603BEB4A"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455703</w:t>
            </w:r>
          </w:p>
        </w:tc>
        <w:tc>
          <w:tcPr>
            <w:tcW w:w="1134" w:type="dxa"/>
            <w:noWrap/>
          </w:tcPr>
          <w:p w14:paraId="75BE6287"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213657</w:t>
            </w:r>
          </w:p>
        </w:tc>
        <w:tc>
          <w:tcPr>
            <w:tcW w:w="1276" w:type="dxa"/>
            <w:noWrap/>
          </w:tcPr>
          <w:p w14:paraId="23D6BD6C"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334430</w:t>
            </w:r>
          </w:p>
        </w:tc>
        <w:tc>
          <w:tcPr>
            <w:tcW w:w="1201" w:type="dxa"/>
            <w:noWrap/>
          </w:tcPr>
          <w:p w14:paraId="002D8CC3"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168640</w:t>
            </w:r>
          </w:p>
        </w:tc>
      </w:tr>
      <w:tr w:rsidR="00024456" w:rsidRPr="000D5AA9" w14:paraId="27B1EBEB" w14:textId="77777777" w:rsidTr="00024456">
        <w:trPr>
          <w:trHeight w:val="276"/>
        </w:trPr>
        <w:tc>
          <w:tcPr>
            <w:tcW w:w="1686" w:type="dxa"/>
          </w:tcPr>
          <w:p w14:paraId="6C60673E" w14:textId="77777777" w:rsidR="00024456" w:rsidRPr="000D5AA9" w:rsidRDefault="00024456" w:rsidP="00024456">
            <w:pPr>
              <w:spacing w:after="0" w:line="240" w:lineRule="auto"/>
              <w:ind w:firstLine="0"/>
              <w:jc w:val="center"/>
              <w:rPr>
                <w:rFonts w:ascii="Arial" w:eastAsia="Times New Roman" w:hAnsi="Arial" w:cs="Arial"/>
                <w:color w:val="333333"/>
                <w:lang w:eastAsia="ru-RU"/>
              </w:rPr>
            </w:pPr>
            <w:r w:rsidRPr="000D5AA9">
              <w:rPr>
                <w:rFonts w:ascii="Arial" w:eastAsia="Times New Roman" w:hAnsi="Arial" w:cs="Arial"/>
                <w:color w:val="333333"/>
                <w:lang w:val="en-US" w:eastAsia="ru-RU"/>
              </w:rPr>
              <w:t>Mg</w:t>
            </w:r>
          </w:p>
        </w:tc>
        <w:tc>
          <w:tcPr>
            <w:tcW w:w="884" w:type="dxa"/>
            <w:noWrap/>
          </w:tcPr>
          <w:p w14:paraId="49659774"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168491</w:t>
            </w:r>
          </w:p>
        </w:tc>
        <w:tc>
          <w:tcPr>
            <w:tcW w:w="1243" w:type="dxa"/>
            <w:noWrap/>
          </w:tcPr>
          <w:p w14:paraId="59702690"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68883</w:t>
            </w:r>
          </w:p>
        </w:tc>
        <w:tc>
          <w:tcPr>
            <w:tcW w:w="1275" w:type="dxa"/>
            <w:noWrap/>
          </w:tcPr>
          <w:p w14:paraId="3E8451F5"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118968</w:t>
            </w:r>
          </w:p>
        </w:tc>
        <w:tc>
          <w:tcPr>
            <w:tcW w:w="1134" w:type="dxa"/>
            <w:noWrap/>
          </w:tcPr>
          <w:p w14:paraId="7548F034"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78648</w:t>
            </w:r>
          </w:p>
        </w:tc>
        <w:tc>
          <w:tcPr>
            <w:tcW w:w="1276" w:type="dxa"/>
            <w:noWrap/>
          </w:tcPr>
          <w:p w14:paraId="0A33F0AE"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202059</w:t>
            </w:r>
          </w:p>
        </w:tc>
        <w:tc>
          <w:tcPr>
            <w:tcW w:w="1201" w:type="dxa"/>
            <w:noWrap/>
          </w:tcPr>
          <w:p w14:paraId="05A50B5F"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98071</w:t>
            </w:r>
          </w:p>
        </w:tc>
      </w:tr>
      <w:tr w:rsidR="00024456" w:rsidRPr="000D5AA9" w14:paraId="6298E366" w14:textId="77777777" w:rsidTr="00024456">
        <w:trPr>
          <w:trHeight w:val="276"/>
        </w:trPr>
        <w:tc>
          <w:tcPr>
            <w:tcW w:w="1686" w:type="dxa"/>
          </w:tcPr>
          <w:p w14:paraId="6FB456E2" w14:textId="77777777" w:rsidR="00024456" w:rsidRPr="000D5AA9" w:rsidRDefault="00024456" w:rsidP="00024456">
            <w:pPr>
              <w:spacing w:after="0" w:line="240" w:lineRule="auto"/>
              <w:ind w:firstLine="0"/>
              <w:jc w:val="center"/>
              <w:rPr>
                <w:rFonts w:ascii="Arial" w:eastAsia="Times New Roman" w:hAnsi="Arial" w:cs="Arial"/>
                <w:color w:val="333333"/>
                <w:lang w:eastAsia="ru-RU"/>
              </w:rPr>
            </w:pPr>
            <w:r w:rsidRPr="000D5AA9">
              <w:rPr>
                <w:rFonts w:ascii="Arial" w:eastAsia="Times New Roman" w:hAnsi="Arial" w:cs="Arial"/>
                <w:color w:val="333333"/>
                <w:lang w:val="en-US" w:eastAsia="ru-RU"/>
              </w:rPr>
              <w:t>Fe</w:t>
            </w:r>
          </w:p>
        </w:tc>
        <w:tc>
          <w:tcPr>
            <w:tcW w:w="884" w:type="dxa"/>
            <w:noWrap/>
          </w:tcPr>
          <w:p w14:paraId="74760500"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384075</w:t>
            </w:r>
          </w:p>
        </w:tc>
        <w:tc>
          <w:tcPr>
            <w:tcW w:w="1243" w:type="dxa"/>
            <w:noWrap/>
          </w:tcPr>
          <w:p w14:paraId="6EAAB63A"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174308</w:t>
            </w:r>
          </w:p>
        </w:tc>
        <w:tc>
          <w:tcPr>
            <w:tcW w:w="1275" w:type="dxa"/>
            <w:noWrap/>
          </w:tcPr>
          <w:p w14:paraId="261DB832"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245163</w:t>
            </w:r>
          </w:p>
        </w:tc>
        <w:tc>
          <w:tcPr>
            <w:tcW w:w="1134" w:type="dxa"/>
            <w:noWrap/>
          </w:tcPr>
          <w:p w14:paraId="5D302A02"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258688</w:t>
            </w:r>
          </w:p>
        </w:tc>
        <w:tc>
          <w:tcPr>
            <w:tcW w:w="1276" w:type="dxa"/>
            <w:noWrap/>
          </w:tcPr>
          <w:p w14:paraId="1BC87262"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446416</w:t>
            </w:r>
          </w:p>
        </w:tc>
        <w:tc>
          <w:tcPr>
            <w:tcW w:w="1201" w:type="dxa"/>
            <w:noWrap/>
          </w:tcPr>
          <w:p w14:paraId="73D8E367"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250982</w:t>
            </w:r>
          </w:p>
        </w:tc>
      </w:tr>
      <w:tr w:rsidR="00024456" w:rsidRPr="000D5AA9" w14:paraId="49765D1D" w14:textId="77777777" w:rsidTr="00024456">
        <w:trPr>
          <w:trHeight w:val="276"/>
        </w:trPr>
        <w:tc>
          <w:tcPr>
            <w:tcW w:w="1686" w:type="dxa"/>
          </w:tcPr>
          <w:p w14:paraId="1E5898FF" w14:textId="77777777" w:rsidR="00024456" w:rsidRPr="000D5AA9" w:rsidRDefault="00024456" w:rsidP="00024456">
            <w:pPr>
              <w:spacing w:after="0" w:line="240" w:lineRule="auto"/>
              <w:ind w:firstLine="0"/>
              <w:jc w:val="center"/>
              <w:rPr>
                <w:rFonts w:ascii="Arial" w:eastAsia="Times New Roman" w:hAnsi="Arial" w:cs="Arial"/>
                <w:color w:val="333333"/>
                <w:lang w:eastAsia="ru-RU"/>
              </w:rPr>
            </w:pPr>
            <w:r w:rsidRPr="000D5AA9">
              <w:rPr>
                <w:rFonts w:ascii="Arial" w:eastAsia="Times New Roman" w:hAnsi="Arial" w:cs="Arial"/>
                <w:color w:val="333333"/>
                <w:lang w:val="en-US" w:eastAsia="ru-RU"/>
              </w:rPr>
              <w:t>Zn</w:t>
            </w:r>
          </w:p>
        </w:tc>
        <w:tc>
          <w:tcPr>
            <w:tcW w:w="884" w:type="dxa"/>
            <w:noWrap/>
          </w:tcPr>
          <w:p w14:paraId="47F2396A"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657</w:t>
            </w:r>
          </w:p>
        </w:tc>
        <w:tc>
          <w:tcPr>
            <w:tcW w:w="1243" w:type="dxa"/>
            <w:noWrap/>
          </w:tcPr>
          <w:p w14:paraId="32917BFD"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324</w:t>
            </w:r>
          </w:p>
        </w:tc>
        <w:tc>
          <w:tcPr>
            <w:tcW w:w="1275" w:type="dxa"/>
            <w:noWrap/>
          </w:tcPr>
          <w:p w14:paraId="124E62A5"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734</w:t>
            </w:r>
          </w:p>
        </w:tc>
        <w:tc>
          <w:tcPr>
            <w:tcW w:w="1134" w:type="dxa"/>
            <w:noWrap/>
          </w:tcPr>
          <w:p w14:paraId="642AFD3A"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471</w:t>
            </w:r>
          </w:p>
        </w:tc>
        <w:tc>
          <w:tcPr>
            <w:tcW w:w="1276" w:type="dxa"/>
            <w:noWrap/>
          </w:tcPr>
          <w:p w14:paraId="60417721"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830</w:t>
            </w:r>
          </w:p>
        </w:tc>
        <w:tc>
          <w:tcPr>
            <w:tcW w:w="1201" w:type="dxa"/>
            <w:noWrap/>
          </w:tcPr>
          <w:p w14:paraId="4A841DC1"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439</w:t>
            </w:r>
          </w:p>
        </w:tc>
      </w:tr>
      <w:tr w:rsidR="00024456" w:rsidRPr="000D5AA9" w14:paraId="761ACB08" w14:textId="77777777" w:rsidTr="00024456">
        <w:trPr>
          <w:trHeight w:val="276"/>
        </w:trPr>
        <w:tc>
          <w:tcPr>
            <w:tcW w:w="1686" w:type="dxa"/>
          </w:tcPr>
          <w:p w14:paraId="5CDEFFDE" w14:textId="77777777" w:rsidR="00024456" w:rsidRPr="000D5AA9" w:rsidRDefault="00024456" w:rsidP="00024456">
            <w:pPr>
              <w:spacing w:after="0" w:line="240" w:lineRule="auto"/>
              <w:ind w:firstLine="0"/>
              <w:jc w:val="center"/>
              <w:rPr>
                <w:rFonts w:ascii="Arial" w:eastAsia="Times New Roman" w:hAnsi="Arial" w:cs="Arial"/>
                <w:color w:val="333333"/>
                <w:lang w:eastAsia="ru-RU"/>
              </w:rPr>
            </w:pPr>
            <w:r w:rsidRPr="000D5AA9">
              <w:rPr>
                <w:rFonts w:ascii="Arial" w:eastAsia="Times New Roman" w:hAnsi="Arial" w:cs="Arial"/>
                <w:color w:val="333333"/>
                <w:lang w:val="en-US" w:eastAsia="ru-RU"/>
              </w:rPr>
              <w:t>Mn</w:t>
            </w:r>
          </w:p>
        </w:tc>
        <w:tc>
          <w:tcPr>
            <w:tcW w:w="884" w:type="dxa"/>
            <w:noWrap/>
          </w:tcPr>
          <w:p w14:paraId="720ADBC9"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7355</w:t>
            </w:r>
          </w:p>
        </w:tc>
        <w:tc>
          <w:tcPr>
            <w:tcW w:w="1243" w:type="dxa"/>
            <w:noWrap/>
          </w:tcPr>
          <w:p w14:paraId="259E9CB1"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2909</w:t>
            </w:r>
          </w:p>
        </w:tc>
        <w:tc>
          <w:tcPr>
            <w:tcW w:w="1275" w:type="dxa"/>
            <w:noWrap/>
          </w:tcPr>
          <w:p w14:paraId="50EDF0B7"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3358</w:t>
            </w:r>
          </w:p>
        </w:tc>
        <w:tc>
          <w:tcPr>
            <w:tcW w:w="1134" w:type="dxa"/>
            <w:noWrap/>
          </w:tcPr>
          <w:p w14:paraId="53388215"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3942</w:t>
            </w:r>
          </w:p>
        </w:tc>
        <w:tc>
          <w:tcPr>
            <w:tcW w:w="1276" w:type="dxa"/>
            <w:noWrap/>
          </w:tcPr>
          <w:p w14:paraId="39E34528"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9424</w:t>
            </w:r>
          </w:p>
        </w:tc>
        <w:tc>
          <w:tcPr>
            <w:tcW w:w="1201" w:type="dxa"/>
            <w:noWrap/>
          </w:tcPr>
          <w:p w14:paraId="5EE0EE17"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4325</w:t>
            </w:r>
          </w:p>
        </w:tc>
      </w:tr>
      <w:tr w:rsidR="00024456" w:rsidRPr="000D5AA9" w14:paraId="52324F5D" w14:textId="77777777" w:rsidTr="00024456">
        <w:trPr>
          <w:trHeight w:val="276"/>
        </w:trPr>
        <w:tc>
          <w:tcPr>
            <w:tcW w:w="1686" w:type="dxa"/>
          </w:tcPr>
          <w:p w14:paraId="7CEBFA92" w14:textId="77777777" w:rsidR="00024456" w:rsidRPr="000D5AA9" w:rsidRDefault="00024456" w:rsidP="00024456">
            <w:pPr>
              <w:spacing w:after="0" w:line="240" w:lineRule="auto"/>
              <w:ind w:firstLine="0"/>
              <w:jc w:val="center"/>
              <w:rPr>
                <w:rFonts w:ascii="Arial" w:eastAsia="Times New Roman" w:hAnsi="Arial" w:cs="Arial"/>
                <w:color w:val="333333"/>
                <w:lang w:eastAsia="ru-RU"/>
              </w:rPr>
            </w:pPr>
            <w:r w:rsidRPr="000D5AA9">
              <w:rPr>
                <w:rFonts w:ascii="Arial" w:eastAsia="Times New Roman" w:hAnsi="Arial" w:cs="Arial"/>
                <w:color w:val="333333"/>
                <w:lang w:val="en-US" w:eastAsia="ru-RU"/>
              </w:rPr>
              <w:t>Cu</w:t>
            </w:r>
          </w:p>
        </w:tc>
        <w:tc>
          <w:tcPr>
            <w:tcW w:w="884" w:type="dxa"/>
            <w:noWrap/>
          </w:tcPr>
          <w:p w14:paraId="03F8BF3C"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4.723</w:t>
            </w:r>
          </w:p>
        </w:tc>
        <w:tc>
          <w:tcPr>
            <w:tcW w:w="1243" w:type="dxa"/>
            <w:noWrap/>
          </w:tcPr>
          <w:p w14:paraId="78CD0E93"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4.921</w:t>
            </w:r>
          </w:p>
        </w:tc>
        <w:tc>
          <w:tcPr>
            <w:tcW w:w="1275" w:type="dxa"/>
            <w:noWrap/>
          </w:tcPr>
          <w:p w14:paraId="6DB51CEE"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&lt;LOD</w:t>
            </w:r>
          </w:p>
        </w:tc>
        <w:tc>
          <w:tcPr>
            <w:tcW w:w="1134" w:type="dxa"/>
            <w:noWrap/>
          </w:tcPr>
          <w:p w14:paraId="5823B64B"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&lt;LOD</w:t>
            </w:r>
          </w:p>
        </w:tc>
        <w:tc>
          <w:tcPr>
            <w:tcW w:w="1276" w:type="dxa"/>
            <w:noWrap/>
          </w:tcPr>
          <w:p w14:paraId="6D15415F"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7.189</w:t>
            </w:r>
          </w:p>
        </w:tc>
        <w:tc>
          <w:tcPr>
            <w:tcW w:w="1201" w:type="dxa"/>
            <w:noWrap/>
          </w:tcPr>
          <w:p w14:paraId="6379C974"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4.165</w:t>
            </w:r>
          </w:p>
        </w:tc>
      </w:tr>
      <w:tr w:rsidR="00024456" w:rsidRPr="000D5AA9" w14:paraId="127210D9" w14:textId="77777777" w:rsidTr="00024456">
        <w:trPr>
          <w:trHeight w:val="276"/>
        </w:trPr>
        <w:tc>
          <w:tcPr>
            <w:tcW w:w="1686" w:type="dxa"/>
          </w:tcPr>
          <w:p w14:paraId="6F1B9606" w14:textId="77777777" w:rsidR="00024456" w:rsidRPr="000D5AA9" w:rsidRDefault="00024456" w:rsidP="00024456">
            <w:pPr>
              <w:spacing w:after="0" w:line="240" w:lineRule="auto"/>
              <w:ind w:firstLine="0"/>
              <w:jc w:val="center"/>
              <w:rPr>
                <w:rFonts w:ascii="Arial" w:eastAsia="Times New Roman" w:hAnsi="Arial" w:cs="Arial"/>
                <w:color w:val="333333"/>
                <w:lang w:eastAsia="ru-RU"/>
              </w:rPr>
            </w:pPr>
            <w:r w:rsidRPr="000D5AA9">
              <w:rPr>
                <w:rFonts w:ascii="Arial" w:eastAsia="Times New Roman" w:hAnsi="Arial" w:cs="Arial"/>
                <w:color w:val="333333"/>
                <w:lang w:val="en-US" w:eastAsia="ru-RU"/>
              </w:rPr>
              <w:t>Ni</w:t>
            </w:r>
          </w:p>
        </w:tc>
        <w:tc>
          <w:tcPr>
            <w:tcW w:w="884" w:type="dxa"/>
            <w:noWrap/>
          </w:tcPr>
          <w:p w14:paraId="10574BF5"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140</w:t>
            </w:r>
          </w:p>
        </w:tc>
        <w:tc>
          <w:tcPr>
            <w:tcW w:w="1243" w:type="dxa"/>
            <w:noWrap/>
          </w:tcPr>
          <w:p w14:paraId="0009BF83"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89</w:t>
            </w:r>
          </w:p>
        </w:tc>
        <w:tc>
          <w:tcPr>
            <w:tcW w:w="1275" w:type="dxa"/>
            <w:noWrap/>
          </w:tcPr>
          <w:p w14:paraId="1104BF56"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82</w:t>
            </w:r>
          </w:p>
        </w:tc>
        <w:tc>
          <w:tcPr>
            <w:tcW w:w="1134" w:type="dxa"/>
            <w:noWrap/>
          </w:tcPr>
          <w:p w14:paraId="7E2D094D"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96</w:t>
            </w:r>
          </w:p>
        </w:tc>
        <w:tc>
          <w:tcPr>
            <w:tcW w:w="1276" w:type="dxa"/>
            <w:noWrap/>
          </w:tcPr>
          <w:p w14:paraId="20CACC46"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593</w:t>
            </w:r>
          </w:p>
        </w:tc>
        <w:tc>
          <w:tcPr>
            <w:tcW w:w="1201" w:type="dxa"/>
            <w:noWrap/>
          </w:tcPr>
          <w:p w14:paraId="1F0B6017"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67</w:t>
            </w:r>
          </w:p>
        </w:tc>
      </w:tr>
      <w:tr w:rsidR="00024456" w:rsidRPr="000D5AA9" w14:paraId="00F025F6" w14:textId="77777777" w:rsidTr="00024456">
        <w:trPr>
          <w:trHeight w:val="276"/>
        </w:trPr>
        <w:tc>
          <w:tcPr>
            <w:tcW w:w="1686" w:type="dxa"/>
          </w:tcPr>
          <w:p w14:paraId="3CFD1B0A" w14:textId="77777777" w:rsidR="00024456" w:rsidRPr="000D5AA9" w:rsidRDefault="00024456" w:rsidP="00024456">
            <w:pPr>
              <w:spacing w:after="0" w:line="240" w:lineRule="auto"/>
              <w:ind w:firstLine="0"/>
              <w:jc w:val="center"/>
              <w:rPr>
                <w:rFonts w:ascii="Arial" w:eastAsia="Times New Roman" w:hAnsi="Arial" w:cs="Arial"/>
                <w:color w:val="333333"/>
                <w:lang w:eastAsia="ru-RU"/>
              </w:rPr>
            </w:pPr>
            <w:r w:rsidRPr="000D5AA9">
              <w:rPr>
                <w:rFonts w:ascii="Arial" w:eastAsia="Times New Roman" w:hAnsi="Arial" w:cs="Arial"/>
                <w:color w:val="333333"/>
                <w:lang w:val="en-US" w:eastAsia="ru-RU"/>
              </w:rPr>
              <w:t>Mo</w:t>
            </w:r>
          </w:p>
        </w:tc>
        <w:tc>
          <w:tcPr>
            <w:tcW w:w="884" w:type="dxa"/>
            <w:noWrap/>
          </w:tcPr>
          <w:p w14:paraId="5503300A"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&lt;LOD</w:t>
            </w:r>
          </w:p>
        </w:tc>
        <w:tc>
          <w:tcPr>
            <w:tcW w:w="1243" w:type="dxa"/>
            <w:noWrap/>
          </w:tcPr>
          <w:p w14:paraId="7656CE90"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&lt;LOD</w:t>
            </w:r>
          </w:p>
        </w:tc>
        <w:tc>
          <w:tcPr>
            <w:tcW w:w="1275" w:type="dxa"/>
            <w:noWrap/>
          </w:tcPr>
          <w:p w14:paraId="7B3F6FD5"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&lt;LOD</w:t>
            </w:r>
          </w:p>
        </w:tc>
        <w:tc>
          <w:tcPr>
            <w:tcW w:w="1134" w:type="dxa"/>
            <w:noWrap/>
          </w:tcPr>
          <w:p w14:paraId="4BB23298"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&lt;LOD</w:t>
            </w:r>
          </w:p>
        </w:tc>
        <w:tc>
          <w:tcPr>
            <w:tcW w:w="1276" w:type="dxa"/>
            <w:noWrap/>
          </w:tcPr>
          <w:p w14:paraId="0E4BC092"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10.3</w:t>
            </w:r>
          </w:p>
        </w:tc>
        <w:tc>
          <w:tcPr>
            <w:tcW w:w="1201" w:type="dxa"/>
            <w:noWrap/>
          </w:tcPr>
          <w:p w14:paraId="0B27623B"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&lt;LOD</w:t>
            </w:r>
          </w:p>
        </w:tc>
      </w:tr>
      <w:tr w:rsidR="00024456" w:rsidRPr="000D5AA9" w14:paraId="7539FE27" w14:textId="77777777" w:rsidTr="00024456">
        <w:trPr>
          <w:trHeight w:val="276"/>
        </w:trPr>
        <w:tc>
          <w:tcPr>
            <w:tcW w:w="1686" w:type="dxa"/>
          </w:tcPr>
          <w:p w14:paraId="17ED0E82" w14:textId="77777777" w:rsidR="00024456" w:rsidRPr="000D5AA9" w:rsidRDefault="00024456" w:rsidP="00024456">
            <w:pPr>
              <w:spacing w:after="0" w:line="240" w:lineRule="auto"/>
              <w:ind w:firstLine="0"/>
              <w:jc w:val="center"/>
              <w:rPr>
                <w:rFonts w:ascii="Arial" w:eastAsia="Times New Roman" w:hAnsi="Arial" w:cs="Arial"/>
                <w:color w:val="333333"/>
                <w:lang w:eastAsia="ru-RU"/>
              </w:rPr>
            </w:pPr>
            <w:r w:rsidRPr="000D5AA9">
              <w:rPr>
                <w:rFonts w:ascii="Arial" w:eastAsia="Times New Roman" w:hAnsi="Arial" w:cs="Arial"/>
                <w:color w:val="333333"/>
                <w:lang w:val="en-US" w:eastAsia="ru-RU"/>
              </w:rPr>
              <w:lastRenderedPageBreak/>
              <w:t>W</w:t>
            </w:r>
          </w:p>
        </w:tc>
        <w:tc>
          <w:tcPr>
            <w:tcW w:w="884" w:type="dxa"/>
            <w:noWrap/>
          </w:tcPr>
          <w:p w14:paraId="7C525748"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0.357</w:t>
            </w:r>
          </w:p>
        </w:tc>
        <w:tc>
          <w:tcPr>
            <w:tcW w:w="1243" w:type="dxa"/>
            <w:noWrap/>
          </w:tcPr>
          <w:p w14:paraId="7DEB6A7D"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0.176</w:t>
            </w:r>
          </w:p>
        </w:tc>
        <w:tc>
          <w:tcPr>
            <w:tcW w:w="1275" w:type="dxa"/>
            <w:noWrap/>
          </w:tcPr>
          <w:p w14:paraId="4B613346"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0.197</w:t>
            </w:r>
          </w:p>
        </w:tc>
        <w:tc>
          <w:tcPr>
            <w:tcW w:w="1134" w:type="dxa"/>
            <w:noWrap/>
          </w:tcPr>
          <w:p w14:paraId="6AF8D3A0"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0.155</w:t>
            </w:r>
          </w:p>
        </w:tc>
        <w:tc>
          <w:tcPr>
            <w:tcW w:w="1276" w:type="dxa"/>
            <w:noWrap/>
          </w:tcPr>
          <w:p w14:paraId="66DBA11A"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0.172</w:t>
            </w:r>
          </w:p>
        </w:tc>
        <w:tc>
          <w:tcPr>
            <w:tcW w:w="1201" w:type="dxa"/>
            <w:noWrap/>
          </w:tcPr>
          <w:p w14:paraId="12C04594"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0.181</w:t>
            </w:r>
          </w:p>
        </w:tc>
      </w:tr>
      <w:tr w:rsidR="00024456" w:rsidRPr="000D5AA9" w14:paraId="18294A3F" w14:textId="77777777" w:rsidTr="00024456">
        <w:trPr>
          <w:trHeight w:val="264"/>
        </w:trPr>
        <w:tc>
          <w:tcPr>
            <w:tcW w:w="8699" w:type="dxa"/>
            <w:gridSpan w:val="7"/>
            <w:noWrap/>
          </w:tcPr>
          <w:p w14:paraId="4CD811A2"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val="en-US" w:eastAsia="ru-RU"/>
              </w:rPr>
              <w:t>condensate</w:t>
            </w:r>
          </w:p>
        </w:tc>
      </w:tr>
      <w:tr w:rsidR="00024456" w:rsidRPr="000D5AA9" w14:paraId="6B925E36" w14:textId="77777777" w:rsidTr="00024456">
        <w:trPr>
          <w:trHeight w:val="276"/>
        </w:trPr>
        <w:tc>
          <w:tcPr>
            <w:tcW w:w="1686" w:type="dxa"/>
          </w:tcPr>
          <w:p w14:paraId="031216ED" w14:textId="77777777" w:rsidR="00024456" w:rsidRPr="000D5AA9" w:rsidRDefault="00024456" w:rsidP="00024456">
            <w:pPr>
              <w:spacing w:after="0" w:line="240" w:lineRule="auto"/>
              <w:ind w:firstLine="0"/>
              <w:jc w:val="center"/>
              <w:rPr>
                <w:rFonts w:ascii="Arial" w:eastAsia="Times New Roman" w:hAnsi="Arial" w:cs="Arial"/>
                <w:color w:val="333333"/>
                <w:lang w:eastAsia="ru-RU"/>
              </w:rPr>
            </w:pPr>
            <w:r w:rsidRPr="000D5AA9">
              <w:rPr>
                <w:rFonts w:ascii="Arial" w:eastAsia="Times New Roman" w:hAnsi="Arial" w:cs="Arial"/>
                <w:color w:val="333333"/>
                <w:lang w:val="en-US" w:eastAsia="ru-RU"/>
              </w:rPr>
              <w:t>pH</w:t>
            </w:r>
          </w:p>
        </w:tc>
        <w:tc>
          <w:tcPr>
            <w:tcW w:w="884" w:type="dxa"/>
            <w:noWrap/>
          </w:tcPr>
          <w:p w14:paraId="680632E0"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2.29</w:t>
            </w:r>
          </w:p>
        </w:tc>
        <w:tc>
          <w:tcPr>
            <w:tcW w:w="1243" w:type="dxa"/>
            <w:noWrap/>
          </w:tcPr>
          <w:p w14:paraId="50DA9EBB"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2.19</w:t>
            </w:r>
          </w:p>
        </w:tc>
        <w:tc>
          <w:tcPr>
            <w:tcW w:w="1275" w:type="dxa"/>
            <w:noWrap/>
          </w:tcPr>
          <w:p w14:paraId="6E08573A"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2.54</w:t>
            </w:r>
          </w:p>
        </w:tc>
        <w:tc>
          <w:tcPr>
            <w:tcW w:w="1134" w:type="dxa"/>
            <w:noWrap/>
          </w:tcPr>
          <w:p w14:paraId="51075078"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2.03</w:t>
            </w:r>
          </w:p>
        </w:tc>
        <w:tc>
          <w:tcPr>
            <w:tcW w:w="1276" w:type="dxa"/>
            <w:noWrap/>
          </w:tcPr>
          <w:p w14:paraId="20A6E3F0"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1.05</w:t>
            </w:r>
          </w:p>
        </w:tc>
        <w:tc>
          <w:tcPr>
            <w:tcW w:w="1201" w:type="dxa"/>
            <w:noWrap/>
          </w:tcPr>
          <w:p w14:paraId="3D832795"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2.03</w:t>
            </w:r>
          </w:p>
        </w:tc>
      </w:tr>
      <w:tr w:rsidR="00024456" w:rsidRPr="000D5AA9" w14:paraId="2FC4CE3E" w14:textId="77777777" w:rsidTr="00024456">
        <w:trPr>
          <w:trHeight w:val="276"/>
        </w:trPr>
        <w:tc>
          <w:tcPr>
            <w:tcW w:w="1686" w:type="dxa"/>
          </w:tcPr>
          <w:p w14:paraId="69352AB6" w14:textId="77777777" w:rsidR="00024456" w:rsidRPr="000D5AA9" w:rsidRDefault="00024456" w:rsidP="00024456">
            <w:pPr>
              <w:spacing w:after="0" w:line="240" w:lineRule="auto"/>
              <w:ind w:firstLine="0"/>
              <w:jc w:val="center"/>
              <w:rPr>
                <w:rFonts w:ascii="Arial" w:eastAsia="Times New Roman" w:hAnsi="Arial" w:cs="Arial"/>
                <w:color w:val="333333"/>
                <w:lang w:eastAsia="ru-RU"/>
              </w:rPr>
            </w:pPr>
            <w:r w:rsidRPr="000D5AA9">
              <w:rPr>
                <w:rFonts w:ascii="Arial" w:eastAsia="Times New Roman" w:hAnsi="Arial" w:cs="Arial"/>
                <w:color w:val="333333"/>
                <w:lang w:val="en-US" w:eastAsia="ru-RU"/>
              </w:rPr>
              <w:t>Cl (ppm)</w:t>
            </w:r>
          </w:p>
        </w:tc>
        <w:tc>
          <w:tcPr>
            <w:tcW w:w="884" w:type="dxa"/>
            <w:noWrap/>
          </w:tcPr>
          <w:p w14:paraId="37B473F1"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9.81</w:t>
            </w:r>
          </w:p>
        </w:tc>
        <w:tc>
          <w:tcPr>
            <w:tcW w:w="1243" w:type="dxa"/>
            <w:noWrap/>
          </w:tcPr>
          <w:p w14:paraId="20D0A6A4"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10.77</w:t>
            </w:r>
          </w:p>
        </w:tc>
        <w:tc>
          <w:tcPr>
            <w:tcW w:w="1275" w:type="dxa"/>
            <w:noWrap/>
          </w:tcPr>
          <w:p w14:paraId="7F959CFE"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5.23</w:t>
            </w:r>
          </w:p>
        </w:tc>
        <w:tc>
          <w:tcPr>
            <w:tcW w:w="1134" w:type="dxa"/>
            <w:noWrap/>
          </w:tcPr>
          <w:p w14:paraId="29B4BE0D"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4.38</w:t>
            </w:r>
          </w:p>
        </w:tc>
        <w:tc>
          <w:tcPr>
            <w:tcW w:w="1276" w:type="dxa"/>
            <w:noWrap/>
          </w:tcPr>
          <w:p w14:paraId="15EBC347"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10.42</w:t>
            </w:r>
          </w:p>
        </w:tc>
        <w:tc>
          <w:tcPr>
            <w:tcW w:w="1201" w:type="dxa"/>
            <w:noWrap/>
          </w:tcPr>
          <w:p w14:paraId="10AF4A5F"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1.15</w:t>
            </w:r>
          </w:p>
        </w:tc>
      </w:tr>
      <w:tr w:rsidR="00024456" w:rsidRPr="000D5AA9" w14:paraId="179D5E87" w14:textId="77777777" w:rsidTr="00024456">
        <w:trPr>
          <w:trHeight w:val="276"/>
        </w:trPr>
        <w:tc>
          <w:tcPr>
            <w:tcW w:w="1686" w:type="dxa"/>
          </w:tcPr>
          <w:p w14:paraId="23E16F34" w14:textId="77777777" w:rsidR="00024456" w:rsidRPr="000D5AA9" w:rsidRDefault="00024456" w:rsidP="00024456">
            <w:pPr>
              <w:spacing w:after="0" w:line="240" w:lineRule="auto"/>
              <w:ind w:firstLine="0"/>
              <w:jc w:val="center"/>
              <w:rPr>
                <w:rFonts w:ascii="Arial" w:eastAsia="Times New Roman" w:hAnsi="Arial" w:cs="Arial"/>
                <w:color w:val="333333"/>
                <w:lang w:eastAsia="ru-RU"/>
              </w:rPr>
            </w:pPr>
            <w:r w:rsidRPr="000D5AA9">
              <w:rPr>
                <w:rFonts w:ascii="Arial" w:eastAsia="Times New Roman" w:hAnsi="Arial" w:cs="Arial"/>
                <w:color w:val="333333"/>
                <w:lang w:val="en-US" w:eastAsia="ru-RU"/>
              </w:rPr>
              <w:t>Na (ppb)</w:t>
            </w:r>
          </w:p>
        </w:tc>
        <w:tc>
          <w:tcPr>
            <w:tcW w:w="884" w:type="dxa"/>
            <w:noWrap/>
          </w:tcPr>
          <w:p w14:paraId="1A73EA8B"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5427</w:t>
            </w:r>
          </w:p>
        </w:tc>
        <w:tc>
          <w:tcPr>
            <w:tcW w:w="1243" w:type="dxa"/>
            <w:noWrap/>
          </w:tcPr>
          <w:p w14:paraId="6BF9A95D"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128</w:t>
            </w:r>
          </w:p>
        </w:tc>
        <w:tc>
          <w:tcPr>
            <w:tcW w:w="1275" w:type="dxa"/>
            <w:noWrap/>
          </w:tcPr>
          <w:p w14:paraId="63E350F1"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798</w:t>
            </w:r>
          </w:p>
        </w:tc>
        <w:tc>
          <w:tcPr>
            <w:tcW w:w="1134" w:type="dxa"/>
            <w:noWrap/>
          </w:tcPr>
          <w:p w14:paraId="22A506A5"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14.9</w:t>
            </w:r>
          </w:p>
        </w:tc>
        <w:tc>
          <w:tcPr>
            <w:tcW w:w="1276" w:type="dxa"/>
            <w:noWrap/>
          </w:tcPr>
          <w:p w14:paraId="2FFC9A4B"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50.7</w:t>
            </w:r>
          </w:p>
        </w:tc>
        <w:tc>
          <w:tcPr>
            <w:tcW w:w="1201" w:type="dxa"/>
            <w:noWrap/>
          </w:tcPr>
          <w:p w14:paraId="08B80B7D"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3082</w:t>
            </w:r>
          </w:p>
        </w:tc>
      </w:tr>
      <w:tr w:rsidR="00024456" w:rsidRPr="000D5AA9" w14:paraId="4B4B63A1" w14:textId="77777777" w:rsidTr="00024456">
        <w:trPr>
          <w:trHeight w:val="276"/>
        </w:trPr>
        <w:tc>
          <w:tcPr>
            <w:tcW w:w="1686" w:type="dxa"/>
          </w:tcPr>
          <w:p w14:paraId="0B4029A7" w14:textId="77777777" w:rsidR="00024456" w:rsidRPr="000D5AA9" w:rsidRDefault="00024456" w:rsidP="00024456">
            <w:pPr>
              <w:spacing w:after="0" w:line="240" w:lineRule="auto"/>
              <w:ind w:firstLine="0"/>
              <w:jc w:val="center"/>
              <w:rPr>
                <w:rFonts w:ascii="Arial" w:eastAsia="Times New Roman" w:hAnsi="Arial" w:cs="Arial"/>
                <w:color w:val="333333"/>
                <w:lang w:eastAsia="ru-RU"/>
              </w:rPr>
            </w:pPr>
            <w:r w:rsidRPr="000D5AA9">
              <w:rPr>
                <w:rFonts w:ascii="Arial" w:eastAsia="Times New Roman" w:hAnsi="Arial" w:cs="Arial"/>
                <w:color w:val="333333"/>
                <w:lang w:val="en-US" w:eastAsia="ru-RU"/>
              </w:rPr>
              <w:t>K</w:t>
            </w:r>
          </w:p>
        </w:tc>
        <w:tc>
          <w:tcPr>
            <w:tcW w:w="884" w:type="dxa"/>
            <w:noWrap/>
          </w:tcPr>
          <w:p w14:paraId="378A9F85"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15787</w:t>
            </w:r>
          </w:p>
        </w:tc>
        <w:tc>
          <w:tcPr>
            <w:tcW w:w="1243" w:type="dxa"/>
            <w:noWrap/>
          </w:tcPr>
          <w:p w14:paraId="5C167F77"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45.5</w:t>
            </w:r>
          </w:p>
        </w:tc>
        <w:tc>
          <w:tcPr>
            <w:tcW w:w="1275" w:type="dxa"/>
            <w:noWrap/>
          </w:tcPr>
          <w:p w14:paraId="6624E360"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2317</w:t>
            </w:r>
          </w:p>
        </w:tc>
        <w:tc>
          <w:tcPr>
            <w:tcW w:w="1134" w:type="dxa"/>
            <w:noWrap/>
          </w:tcPr>
          <w:p w14:paraId="3033D057"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22.6</w:t>
            </w:r>
          </w:p>
        </w:tc>
        <w:tc>
          <w:tcPr>
            <w:tcW w:w="1276" w:type="dxa"/>
            <w:noWrap/>
          </w:tcPr>
          <w:p w14:paraId="4ECC53C0"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37.6</w:t>
            </w:r>
          </w:p>
        </w:tc>
        <w:tc>
          <w:tcPr>
            <w:tcW w:w="1201" w:type="dxa"/>
            <w:noWrap/>
          </w:tcPr>
          <w:p w14:paraId="0FB5C4CB"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8399</w:t>
            </w:r>
          </w:p>
        </w:tc>
      </w:tr>
      <w:tr w:rsidR="00024456" w:rsidRPr="000D5AA9" w14:paraId="723232E2" w14:textId="77777777" w:rsidTr="00024456">
        <w:trPr>
          <w:trHeight w:val="276"/>
        </w:trPr>
        <w:tc>
          <w:tcPr>
            <w:tcW w:w="1686" w:type="dxa"/>
          </w:tcPr>
          <w:p w14:paraId="263A070F" w14:textId="77777777" w:rsidR="00024456" w:rsidRPr="000D5AA9" w:rsidRDefault="00024456" w:rsidP="00024456">
            <w:pPr>
              <w:spacing w:after="0" w:line="240" w:lineRule="auto"/>
              <w:ind w:firstLine="0"/>
              <w:jc w:val="center"/>
              <w:rPr>
                <w:rFonts w:ascii="Arial" w:eastAsia="Times New Roman" w:hAnsi="Arial" w:cs="Arial"/>
                <w:color w:val="333333"/>
                <w:lang w:eastAsia="ru-RU"/>
              </w:rPr>
            </w:pPr>
            <w:r w:rsidRPr="000D5AA9">
              <w:rPr>
                <w:rFonts w:ascii="Arial" w:eastAsia="Times New Roman" w:hAnsi="Arial" w:cs="Arial"/>
                <w:color w:val="333333"/>
                <w:lang w:val="en-US" w:eastAsia="ru-RU"/>
              </w:rPr>
              <w:t>B</w:t>
            </w:r>
          </w:p>
        </w:tc>
        <w:tc>
          <w:tcPr>
            <w:tcW w:w="884" w:type="dxa"/>
            <w:noWrap/>
          </w:tcPr>
          <w:p w14:paraId="1B2D8FAF"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2635</w:t>
            </w:r>
          </w:p>
        </w:tc>
        <w:tc>
          <w:tcPr>
            <w:tcW w:w="1243" w:type="dxa"/>
            <w:noWrap/>
          </w:tcPr>
          <w:p w14:paraId="3DEE001F"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84.4</w:t>
            </w:r>
          </w:p>
        </w:tc>
        <w:tc>
          <w:tcPr>
            <w:tcW w:w="1275" w:type="dxa"/>
            <w:noWrap/>
          </w:tcPr>
          <w:p w14:paraId="6E876D0A"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1092</w:t>
            </w:r>
          </w:p>
        </w:tc>
        <w:tc>
          <w:tcPr>
            <w:tcW w:w="1134" w:type="dxa"/>
            <w:noWrap/>
          </w:tcPr>
          <w:p w14:paraId="5C6F1949"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185</w:t>
            </w:r>
          </w:p>
        </w:tc>
        <w:tc>
          <w:tcPr>
            <w:tcW w:w="1276" w:type="dxa"/>
            <w:noWrap/>
          </w:tcPr>
          <w:p w14:paraId="2D29DAB7"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215</w:t>
            </w:r>
          </w:p>
        </w:tc>
        <w:tc>
          <w:tcPr>
            <w:tcW w:w="1201" w:type="dxa"/>
            <w:noWrap/>
          </w:tcPr>
          <w:p w14:paraId="39B8661D"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4296</w:t>
            </w:r>
          </w:p>
        </w:tc>
      </w:tr>
      <w:tr w:rsidR="00024456" w:rsidRPr="000D5AA9" w14:paraId="0CE2549D" w14:textId="77777777" w:rsidTr="00024456">
        <w:trPr>
          <w:trHeight w:val="276"/>
        </w:trPr>
        <w:tc>
          <w:tcPr>
            <w:tcW w:w="1686" w:type="dxa"/>
          </w:tcPr>
          <w:p w14:paraId="0AD70BD4" w14:textId="77777777" w:rsidR="00024456" w:rsidRPr="000D5AA9" w:rsidRDefault="00024456" w:rsidP="00024456">
            <w:pPr>
              <w:spacing w:after="0" w:line="240" w:lineRule="auto"/>
              <w:ind w:firstLine="0"/>
              <w:jc w:val="center"/>
              <w:rPr>
                <w:rFonts w:ascii="Arial" w:eastAsia="Times New Roman" w:hAnsi="Arial" w:cs="Arial"/>
                <w:color w:val="333333"/>
                <w:lang w:eastAsia="ru-RU"/>
              </w:rPr>
            </w:pPr>
            <w:r w:rsidRPr="000D5AA9">
              <w:rPr>
                <w:rFonts w:ascii="Arial" w:eastAsia="Times New Roman" w:hAnsi="Arial" w:cs="Arial"/>
                <w:color w:val="333333"/>
                <w:lang w:val="en-US" w:eastAsia="ru-RU"/>
              </w:rPr>
              <w:t>P</w:t>
            </w:r>
          </w:p>
        </w:tc>
        <w:tc>
          <w:tcPr>
            <w:tcW w:w="884" w:type="dxa"/>
            <w:noWrap/>
          </w:tcPr>
          <w:p w14:paraId="76ED8414"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18.0</w:t>
            </w:r>
          </w:p>
        </w:tc>
        <w:tc>
          <w:tcPr>
            <w:tcW w:w="1243" w:type="dxa"/>
            <w:noWrap/>
          </w:tcPr>
          <w:p w14:paraId="10F0D8B9"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5.2</w:t>
            </w:r>
          </w:p>
        </w:tc>
        <w:tc>
          <w:tcPr>
            <w:tcW w:w="1275" w:type="dxa"/>
            <w:noWrap/>
          </w:tcPr>
          <w:p w14:paraId="02B6E297"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11.8</w:t>
            </w:r>
          </w:p>
        </w:tc>
        <w:tc>
          <w:tcPr>
            <w:tcW w:w="1134" w:type="dxa"/>
            <w:noWrap/>
          </w:tcPr>
          <w:p w14:paraId="3D1F62DE"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2.0</w:t>
            </w:r>
          </w:p>
        </w:tc>
        <w:tc>
          <w:tcPr>
            <w:tcW w:w="1276" w:type="dxa"/>
            <w:noWrap/>
          </w:tcPr>
          <w:p w14:paraId="7820B856"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6.6</w:t>
            </w:r>
          </w:p>
        </w:tc>
        <w:tc>
          <w:tcPr>
            <w:tcW w:w="1201" w:type="dxa"/>
            <w:noWrap/>
          </w:tcPr>
          <w:p w14:paraId="1A4CBC59"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4.3</w:t>
            </w:r>
          </w:p>
        </w:tc>
      </w:tr>
      <w:tr w:rsidR="00024456" w:rsidRPr="000D5AA9" w14:paraId="60F206D7" w14:textId="77777777" w:rsidTr="00024456">
        <w:trPr>
          <w:trHeight w:val="276"/>
        </w:trPr>
        <w:tc>
          <w:tcPr>
            <w:tcW w:w="1686" w:type="dxa"/>
          </w:tcPr>
          <w:p w14:paraId="61D4B9F0" w14:textId="77777777" w:rsidR="00024456" w:rsidRPr="000D5AA9" w:rsidRDefault="00024456" w:rsidP="00024456">
            <w:pPr>
              <w:spacing w:after="0" w:line="240" w:lineRule="auto"/>
              <w:ind w:firstLine="0"/>
              <w:jc w:val="center"/>
              <w:rPr>
                <w:rFonts w:ascii="Arial" w:eastAsia="Times New Roman" w:hAnsi="Arial" w:cs="Arial"/>
                <w:color w:val="333333"/>
                <w:lang w:eastAsia="ru-RU"/>
              </w:rPr>
            </w:pPr>
            <w:r w:rsidRPr="000D5AA9">
              <w:rPr>
                <w:rFonts w:ascii="Arial" w:eastAsia="Times New Roman" w:hAnsi="Arial" w:cs="Arial"/>
                <w:color w:val="333333"/>
                <w:lang w:val="en-US" w:eastAsia="ru-RU"/>
              </w:rPr>
              <w:t>Ca</w:t>
            </w:r>
          </w:p>
        </w:tc>
        <w:tc>
          <w:tcPr>
            <w:tcW w:w="884" w:type="dxa"/>
            <w:noWrap/>
          </w:tcPr>
          <w:p w14:paraId="38EE2127"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567</w:t>
            </w:r>
          </w:p>
        </w:tc>
        <w:tc>
          <w:tcPr>
            <w:tcW w:w="1243" w:type="dxa"/>
            <w:noWrap/>
          </w:tcPr>
          <w:p w14:paraId="227A9D67"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219</w:t>
            </w:r>
          </w:p>
        </w:tc>
        <w:tc>
          <w:tcPr>
            <w:tcW w:w="1275" w:type="dxa"/>
            <w:noWrap/>
          </w:tcPr>
          <w:p w14:paraId="54F52FCA"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424</w:t>
            </w:r>
          </w:p>
        </w:tc>
        <w:tc>
          <w:tcPr>
            <w:tcW w:w="1134" w:type="dxa"/>
            <w:noWrap/>
          </w:tcPr>
          <w:p w14:paraId="5D373B23"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30.0</w:t>
            </w:r>
          </w:p>
        </w:tc>
        <w:tc>
          <w:tcPr>
            <w:tcW w:w="1276" w:type="dxa"/>
            <w:noWrap/>
          </w:tcPr>
          <w:p w14:paraId="2AE496FE"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90.0</w:t>
            </w:r>
          </w:p>
        </w:tc>
        <w:tc>
          <w:tcPr>
            <w:tcW w:w="1201" w:type="dxa"/>
            <w:noWrap/>
          </w:tcPr>
          <w:p w14:paraId="1E81499E"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289</w:t>
            </w:r>
          </w:p>
        </w:tc>
      </w:tr>
      <w:tr w:rsidR="00024456" w:rsidRPr="000D5AA9" w14:paraId="6AAC4D57" w14:textId="77777777" w:rsidTr="00024456">
        <w:trPr>
          <w:trHeight w:val="276"/>
        </w:trPr>
        <w:tc>
          <w:tcPr>
            <w:tcW w:w="1686" w:type="dxa"/>
          </w:tcPr>
          <w:p w14:paraId="3FFD5B25" w14:textId="77777777" w:rsidR="00024456" w:rsidRPr="000D5AA9" w:rsidRDefault="00024456" w:rsidP="00024456">
            <w:pPr>
              <w:spacing w:after="0" w:line="240" w:lineRule="auto"/>
              <w:ind w:firstLine="0"/>
              <w:jc w:val="center"/>
              <w:rPr>
                <w:rFonts w:ascii="Arial" w:eastAsia="Times New Roman" w:hAnsi="Arial" w:cs="Arial"/>
                <w:color w:val="333333"/>
                <w:lang w:eastAsia="ru-RU"/>
              </w:rPr>
            </w:pPr>
            <w:r w:rsidRPr="000D5AA9">
              <w:rPr>
                <w:rFonts w:ascii="Arial" w:eastAsia="Times New Roman" w:hAnsi="Arial" w:cs="Arial"/>
                <w:color w:val="333333"/>
                <w:lang w:val="en-US" w:eastAsia="ru-RU"/>
              </w:rPr>
              <w:t>Mg</w:t>
            </w:r>
          </w:p>
        </w:tc>
        <w:tc>
          <w:tcPr>
            <w:tcW w:w="884" w:type="dxa"/>
            <w:noWrap/>
          </w:tcPr>
          <w:p w14:paraId="759E69A3"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141.0</w:t>
            </w:r>
          </w:p>
        </w:tc>
        <w:tc>
          <w:tcPr>
            <w:tcW w:w="1243" w:type="dxa"/>
            <w:noWrap/>
          </w:tcPr>
          <w:p w14:paraId="59479231"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48.7</w:t>
            </w:r>
          </w:p>
        </w:tc>
        <w:tc>
          <w:tcPr>
            <w:tcW w:w="1275" w:type="dxa"/>
            <w:noWrap/>
          </w:tcPr>
          <w:p w14:paraId="29C044EF"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139</w:t>
            </w:r>
          </w:p>
        </w:tc>
        <w:tc>
          <w:tcPr>
            <w:tcW w:w="1134" w:type="dxa"/>
            <w:noWrap/>
          </w:tcPr>
          <w:p w14:paraId="50214437"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2.483</w:t>
            </w:r>
          </w:p>
        </w:tc>
        <w:tc>
          <w:tcPr>
            <w:tcW w:w="1276" w:type="dxa"/>
            <w:noWrap/>
          </w:tcPr>
          <w:p w14:paraId="2742BF15"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15.5</w:t>
            </w:r>
          </w:p>
        </w:tc>
        <w:tc>
          <w:tcPr>
            <w:tcW w:w="1201" w:type="dxa"/>
            <w:noWrap/>
          </w:tcPr>
          <w:p w14:paraId="46A95EF2"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24.5</w:t>
            </w:r>
          </w:p>
        </w:tc>
      </w:tr>
      <w:tr w:rsidR="00024456" w:rsidRPr="000D5AA9" w14:paraId="417E61D5" w14:textId="77777777" w:rsidTr="00024456">
        <w:trPr>
          <w:trHeight w:val="276"/>
        </w:trPr>
        <w:tc>
          <w:tcPr>
            <w:tcW w:w="1686" w:type="dxa"/>
          </w:tcPr>
          <w:p w14:paraId="6F20043B" w14:textId="77777777" w:rsidR="00024456" w:rsidRPr="000D5AA9" w:rsidRDefault="00024456" w:rsidP="00024456">
            <w:pPr>
              <w:spacing w:after="0" w:line="240" w:lineRule="auto"/>
              <w:ind w:firstLine="0"/>
              <w:jc w:val="center"/>
              <w:rPr>
                <w:rFonts w:ascii="Arial" w:eastAsia="Times New Roman" w:hAnsi="Arial" w:cs="Arial"/>
                <w:color w:val="333333"/>
                <w:lang w:eastAsia="ru-RU"/>
              </w:rPr>
            </w:pPr>
            <w:r w:rsidRPr="000D5AA9">
              <w:rPr>
                <w:rFonts w:ascii="Arial" w:eastAsia="Times New Roman" w:hAnsi="Arial" w:cs="Arial"/>
                <w:color w:val="333333"/>
                <w:lang w:val="en-US" w:eastAsia="ru-RU"/>
              </w:rPr>
              <w:t>Fe</w:t>
            </w:r>
          </w:p>
        </w:tc>
        <w:tc>
          <w:tcPr>
            <w:tcW w:w="884" w:type="dxa"/>
            <w:noWrap/>
          </w:tcPr>
          <w:p w14:paraId="3A4F2E6A"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760</w:t>
            </w:r>
          </w:p>
        </w:tc>
        <w:tc>
          <w:tcPr>
            <w:tcW w:w="1243" w:type="dxa"/>
            <w:noWrap/>
          </w:tcPr>
          <w:p w14:paraId="0AB47067"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216</w:t>
            </w:r>
          </w:p>
        </w:tc>
        <w:tc>
          <w:tcPr>
            <w:tcW w:w="1275" w:type="dxa"/>
            <w:noWrap/>
          </w:tcPr>
          <w:p w14:paraId="4748D55E"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799</w:t>
            </w:r>
          </w:p>
        </w:tc>
        <w:tc>
          <w:tcPr>
            <w:tcW w:w="1134" w:type="dxa"/>
            <w:noWrap/>
          </w:tcPr>
          <w:p w14:paraId="502E4898"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10.7</w:t>
            </w:r>
          </w:p>
        </w:tc>
        <w:tc>
          <w:tcPr>
            <w:tcW w:w="1276" w:type="dxa"/>
            <w:noWrap/>
          </w:tcPr>
          <w:p w14:paraId="1AA3DA12"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155</w:t>
            </w:r>
          </w:p>
        </w:tc>
        <w:tc>
          <w:tcPr>
            <w:tcW w:w="1201" w:type="dxa"/>
            <w:noWrap/>
          </w:tcPr>
          <w:p w14:paraId="1AF198C4"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99.4</w:t>
            </w:r>
          </w:p>
        </w:tc>
      </w:tr>
      <w:tr w:rsidR="00024456" w:rsidRPr="000D5AA9" w14:paraId="1E19EB63" w14:textId="77777777" w:rsidTr="00024456">
        <w:trPr>
          <w:trHeight w:val="276"/>
        </w:trPr>
        <w:tc>
          <w:tcPr>
            <w:tcW w:w="1686" w:type="dxa"/>
          </w:tcPr>
          <w:p w14:paraId="287BFEEC" w14:textId="77777777" w:rsidR="00024456" w:rsidRPr="000D5AA9" w:rsidRDefault="00024456" w:rsidP="00024456">
            <w:pPr>
              <w:spacing w:after="0" w:line="240" w:lineRule="auto"/>
              <w:ind w:firstLine="0"/>
              <w:jc w:val="center"/>
              <w:rPr>
                <w:rFonts w:ascii="Arial" w:eastAsia="Times New Roman" w:hAnsi="Arial" w:cs="Arial"/>
                <w:color w:val="333333"/>
                <w:lang w:eastAsia="ru-RU"/>
              </w:rPr>
            </w:pPr>
            <w:r w:rsidRPr="000D5AA9">
              <w:rPr>
                <w:rFonts w:ascii="Arial" w:eastAsia="Times New Roman" w:hAnsi="Arial" w:cs="Arial"/>
                <w:color w:val="333333"/>
                <w:lang w:val="en-US" w:eastAsia="ru-RU"/>
              </w:rPr>
              <w:t>Zn</w:t>
            </w:r>
          </w:p>
        </w:tc>
        <w:tc>
          <w:tcPr>
            <w:tcW w:w="884" w:type="dxa"/>
            <w:noWrap/>
          </w:tcPr>
          <w:p w14:paraId="37EF75B5"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19.0</w:t>
            </w:r>
          </w:p>
        </w:tc>
        <w:tc>
          <w:tcPr>
            <w:tcW w:w="1243" w:type="dxa"/>
            <w:noWrap/>
          </w:tcPr>
          <w:p w14:paraId="78836FA6"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3.4</w:t>
            </w:r>
          </w:p>
        </w:tc>
        <w:tc>
          <w:tcPr>
            <w:tcW w:w="1275" w:type="dxa"/>
            <w:noWrap/>
          </w:tcPr>
          <w:p w14:paraId="655F3DC5"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12.8</w:t>
            </w:r>
          </w:p>
        </w:tc>
        <w:tc>
          <w:tcPr>
            <w:tcW w:w="1134" w:type="dxa"/>
            <w:noWrap/>
          </w:tcPr>
          <w:p w14:paraId="11D1A22F"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6.0</w:t>
            </w:r>
          </w:p>
        </w:tc>
        <w:tc>
          <w:tcPr>
            <w:tcW w:w="1276" w:type="dxa"/>
            <w:noWrap/>
          </w:tcPr>
          <w:p w14:paraId="3247A2F7"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6.9</w:t>
            </w:r>
          </w:p>
        </w:tc>
        <w:tc>
          <w:tcPr>
            <w:tcW w:w="1201" w:type="dxa"/>
            <w:noWrap/>
          </w:tcPr>
          <w:p w14:paraId="0143B8EC"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10.8</w:t>
            </w:r>
          </w:p>
        </w:tc>
      </w:tr>
      <w:tr w:rsidR="00024456" w:rsidRPr="000D5AA9" w14:paraId="42261DC7" w14:textId="77777777" w:rsidTr="00024456">
        <w:trPr>
          <w:trHeight w:val="276"/>
        </w:trPr>
        <w:tc>
          <w:tcPr>
            <w:tcW w:w="1686" w:type="dxa"/>
          </w:tcPr>
          <w:p w14:paraId="6367EA8A" w14:textId="77777777" w:rsidR="00024456" w:rsidRPr="000D5AA9" w:rsidRDefault="00024456" w:rsidP="00024456">
            <w:pPr>
              <w:spacing w:after="0" w:line="240" w:lineRule="auto"/>
              <w:ind w:firstLine="0"/>
              <w:jc w:val="center"/>
              <w:rPr>
                <w:rFonts w:ascii="Arial" w:eastAsia="Times New Roman" w:hAnsi="Arial" w:cs="Arial"/>
                <w:color w:val="333333"/>
                <w:lang w:eastAsia="ru-RU"/>
              </w:rPr>
            </w:pPr>
            <w:r w:rsidRPr="000D5AA9">
              <w:rPr>
                <w:rFonts w:ascii="Arial" w:eastAsia="Times New Roman" w:hAnsi="Arial" w:cs="Arial"/>
                <w:color w:val="333333"/>
                <w:lang w:val="en-US" w:eastAsia="ru-RU"/>
              </w:rPr>
              <w:t>Mn</w:t>
            </w:r>
          </w:p>
        </w:tc>
        <w:tc>
          <w:tcPr>
            <w:tcW w:w="884" w:type="dxa"/>
            <w:noWrap/>
          </w:tcPr>
          <w:p w14:paraId="249D909B"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9.0</w:t>
            </w:r>
          </w:p>
        </w:tc>
        <w:tc>
          <w:tcPr>
            <w:tcW w:w="1243" w:type="dxa"/>
            <w:noWrap/>
          </w:tcPr>
          <w:p w14:paraId="4BC14BA5"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2.3</w:t>
            </w:r>
          </w:p>
        </w:tc>
        <w:tc>
          <w:tcPr>
            <w:tcW w:w="1275" w:type="dxa"/>
            <w:noWrap/>
          </w:tcPr>
          <w:p w14:paraId="517FE1C4"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7.0</w:t>
            </w:r>
          </w:p>
        </w:tc>
        <w:tc>
          <w:tcPr>
            <w:tcW w:w="1134" w:type="dxa"/>
            <w:noWrap/>
          </w:tcPr>
          <w:p w14:paraId="3204FA77"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0.1</w:t>
            </w:r>
          </w:p>
        </w:tc>
        <w:tc>
          <w:tcPr>
            <w:tcW w:w="1276" w:type="dxa"/>
            <w:noWrap/>
          </w:tcPr>
          <w:p w14:paraId="04096E0B"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1.9</w:t>
            </w:r>
          </w:p>
        </w:tc>
        <w:tc>
          <w:tcPr>
            <w:tcW w:w="1201" w:type="dxa"/>
            <w:noWrap/>
          </w:tcPr>
          <w:p w14:paraId="78CF420E"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2.3</w:t>
            </w:r>
          </w:p>
        </w:tc>
      </w:tr>
      <w:tr w:rsidR="00024456" w:rsidRPr="000D5AA9" w14:paraId="70DAAE94" w14:textId="77777777" w:rsidTr="00024456">
        <w:trPr>
          <w:trHeight w:val="276"/>
        </w:trPr>
        <w:tc>
          <w:tcPr>
            <w:tcW w:w="1686" w:type="dxa"/>
          </w:tcPr>
          <w:p w14:paraId="4B513D86" w14:textId="77777777" w:rsidR="00024456" w:rsidRPr="000D5AA9" w:rsidRDefault="00024456" w:rsidP="00024456">
            <w:pPr>
              <w:spacing w:after="0" w:line="240" w:lineRule="auto"/>
              <w:ind w:firstLine="0"/>
              <w:jc w:val="center"/>
              <w:rPr>
                <w:rFonts w:ascii="Arial" w:eastAsia="Times New Roman" w:hAnsi="Arial" w:cs="Arial"/>
                <w:color w:val="333333"/>
                <w:lang w:eastAsia="ru-RU"/>
              </w:rPr>
            </w:pPr>
            <w:r w:rsidRPr="000D5AA9">
              <w:rPr>
                <w:rFonts w:ascii="Arial" w:eastAsia="Times New Roman" w:hAnsi="Arial" w:cs="Arial"/>
                <w:color w:val="333333"/>
                <w:lang w:val="en-US" w:eastAsia="ru-RU"/>
              </w:rPr>
              <w:t>Cu</w:t>
            </w:r>
          </w:p>
        </w:tc>
        <w:tc>
          <w:tcPr>
            <w:tcW w:w="884" w:type="dxa"/>
            <w:noWrap/>
          </w:tcPr>
          <w:p w14:paraId="06B21C8B"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3.08</w:t>
            </w:r>
          </w:p>
        </w:tc>
        <w:tc>
          <w:tcPr>
            <w:tcW w:w="1243" w:type="dxa"/>
            <w:noWrap/>
          </w:tcPr>
          <w:p w14:paraId="79FDB252"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0.59</w:t>
            </w:r>
          </w:p>
        </w:tc>
        <w:tc>
          <w:tcPr>
            <w:tcW w:w="1275" w:type="dxa"/>
            <w:noWrap/>
          </w:tcPr>
          <w:p w14:paraId="14AEEBFA"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1.97</w:t>
            </w:r>
          </w:p>
        </w:tc>
        <w:tc>
          <w:tcPr>
            <w:tcW w:w="1134" w:type="dxa"/>
            <w:noWrap/>
          </w:tcPr>
          <w:p w14:paraId="159F96C9"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0.15</w:t>
            </w:r>
          </w:p>
        </w:tc>
        <w:tc>
          <w:tcPr>
            <w:tcW w:w="1276" w:type="dxa"/>
            <w:noWrap/>
          </w:tcPr>
          <w:p w14:paraId="26686301"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0.82</w:t>
            </w:r>
          </w:p>
        </w:tc>
        <w:tc>
          <w:tcPr>
            <w:tcW w:w="1201" w:type="dxa"/>
            <w:noWrap/>
          </w:tcPr>
          <w:p w14:paraId="0DAAE9DE"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0.39</w:t>
            </w:r>
          </w:p>
        </w:tc>
      </w:tr>
      <w:tr w:rsidR="00024456" w:rsidRPr="000D5AA9" w14:paraId="03DC7CC0" w14:textId="77777777" w:rsidTr="00024456">
        <w:trPr>
          <w:trHeight w:val="276"/>
        </w:trPr>
        <w:tc>
          <w:tcPr>
            <w:tcW w:w="1686" w:type="dxa"/>
          </w:tcPr>
          <w:p w14:paraId="1068682B" w14:textId="77777777" w:rsidR="00024456" w:rsidRPr="000D5AA9" w:rsidRDefault="00024456" w:rsidP="00024456">
            <w:pPr>
              <w:spacing w:after="0" w:line="240" w:lineRule="auto"/>
              <w:ind w:firstLine="0"/>
              <w:jc w:val="center"/>
              <w:rPr>
                <w:rFonts w:ascii="Arial" w:eastAsia="Times New Roman" w:hAnsi="Arial" w:cs="Arial"/>
                <w:color w:val="333333"/>
                <w:lang w:eastAsia="ru-RU"/>
              </w:rPr>
            </w:pPr>
            <w:r w:rsidRPr="000D5AA9">
              <w:rPr>
                <w:rFonts w:ascii="Arial" w:eastAsia="Times New Roman" w:hAnsi="Arial" w:cs="Arial"/>
                <w:color w:val="333333"/>
                <w:lang w:val="en-US" w:eastAsia="ru-RU"/>
              </w:rPr>
              <w:t>Ni</w:t>
            </w:r>
          </w:p>
        </w:tc>
        <w:tc>
          <w:tcPr>
            <w:tcW w:w="884" w:type="dxa"/>
            <w:noWrap/>
          </w:tcPr>
          <w:p w14:paraId="1070EB9A"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16.2</w:t>
            </w:r>
          </w:p>
        </w:tc>
        <w:tc>
          <w:tcPr>
            <w:tcW w:w="1243" w:type="dxa"/>
            <w:noWrap/>
          </w:tcPr>
          <w:p w14:paraId="570B2C57"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0.4</w:t>
            </w:r>
          </w:p>
        </w:tc>
        <w:tc>
          <w:tcPr>
            <w:tcW w:w="1275" w:type="dxa"/>
            <w:noWrap/>
          </w:tcPr>
          <w:p w14:paraId="62B0E4B0"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9.2</w:t>
            </w:r>
          </w:p>
        </w:tc>
        <w:tc>
          <w:tcPr>
            <w:tcW w:w="1134" w:type="dxa"/>
            <w:noWrap/>
          </w:tcPr>
          <w:p w14:paraId="37422109"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0.2</w:t>
            </w:r>
          </w:p>
        </w:tc>
        <w:tc>
          <w:tcPr>
            <w:tcW w:w="1276" w:type="dxa"/>
            <w:noWrap/>
          </w:tcPr>
          <w:p w14:paraId="7EFA1BB9"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1.3</w:t>
            </w:r>
          </w:p>
        </w:tc>
        <w:tc>
          <w:tcPr>
            <w:tcW w:w="1201" w:type="dxa"/>
            <w:noWrap/>
          </w:tcPr>
          <w:p w14:paraId="5C069705"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0.7</w:t>
            </w:r>
          </w:p>
        </w:tc>
      </w:tr>
      <w:tr w:rsidR="00024456" w:rsidRPr="000D5AA9" w14:paraId="6843A806" w14:textId="77777777" w:rsidTr="00024456">
        <w:trPr>
          <w:trHeight w:val="276"/>
        </w:trPr>
        <w:tc>
          <w:tcPr>
            <w:tcW w:w="1686" w:type="dxa"/>
          </w:tcPr>
          <w:p w14:paraId="3CAA94BD" w14:textId="77777777" w:rsidR="00024456" w:rsidRPr="000D5AA9" w:rsidRDefault="00024456" w:rsidP="00024456">
            <w:pPr>
              <w:spacing w:after="0" w:line="240" w:lineRule="auto"/>
              <w:ind w:firstLine="0"/>
              <w:jc w:val="center"/>
              <w:rPr>
                <w:rFonts w:ascii="Arial" w:eastAsia="Times New Roman" w:hAnsi="Arial" w:cs="Arial"/>
                <w:color w:val="333333"/>
                <w:lang w:eastAsia="ru-RU"/>
              </w:rPr>
            </w:pPr>
            <w:r w:rsidRPr="000D5AA9">
              <w:rPr>
                <w:rFonts w:ascii="Arial" w:eastAsia="Times New Roman" w:hAnsi="Arial" w:cs="Arial"/>
                <w:color w:val="333333"/>
                <w:lang w:val="en-US" w:eastAsia="ru-RU"/>
              </w:rPr>
              <w:t>Mo</w:t>
            </w:r>
          </w:p>
        </w:tc>
        <w:tc>
          <w:tcPr>
            <w:tcW w:w="884" w:type="dxa"/>
            <w:noWrap/>
          </w:tcPr>
          <w:p w14:paraId="7718D8F8"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0.046</w:t>
            </w:r>
          </w:p>
        </w:tc>
        <w:tc>
          <w:tcPr>
            <w:tcW w:w="1243" w:type="dxa"/>
            <w:noWrap/>
          </w:tcPr>
          <w:p w14:paraId="0F4898C9"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0.014</w:t>
            </w:r>
          </w:p>
        </w:tc>
        <w:tc>
          <w:tcPr>
            <w:tcW w:w="1275" w:type="dxa"/>
            <w:noWrap/>
          </w:tcPr>
          <w:p w14:paraId="6F19FFB4"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0.044</w:t>
            </w:r>
          </w:p>
        </w:tc>
        <w:tc>
          <w:tcPr>
            <w:tcW w:w="1134" w:type="dxa"/>
            <w:noWrap/>
          </w:tcPr>
          <w:p w14:paraId="53738E6E"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0.002</w:t>
            </w:r>
          </w:p>
        </w:tc>
        <w:tc>
          <w:tcPr>
            <w:tcW w:w="1276" w:type="dxa"/>
            <w:noWrap/>
          </w:tcPr>
          <w:p w14:paraId="132BFD7C"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0.013</w:t>
            </w:r>
          </w:p>
        </w:tc>
        <w:tc>
          <w:tcPr>
            <w:tcW w:w="1201" w:type="dxa"/>
            <w:noWrap/>
          </w:tcPr>
          <w:p w14:paraId="19A84AA0"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0.028</w:t>
            </w:r>
          </w:p>
        </w:tc>
      </w:tr>
      <w:tr w:rsidR="00024456" w:rsidRPr="000D5AA9" w14:paraId="1DD4F693" w14:textId="77777777" w:rsidTr="00024456">
        <w:trPr>
          <w:trHeight w:val="262"/>
        </w:trPr>
        <w:tc>
          <w:tcPr>
            <w:tcW w:w="1686" w:type="dxa"/>
          </w:tcPr>
          <w:p w14:paraId="0691EE76" w14:textId="77777777" w:rsidR="00024456" w:rsidRPr="000D5AA9" w:rsidRDefault="00024456" w:rsidP="00024456">
            <w:pPr>
              <w:spacing w:after="0" w:line="240" w:lineRule="auto"/>
              <w:ind w:firstLine="0"/>
              <w:jc w:val="center"/>
              <w:rPr>
                <w:rFonts w:ascii="Arial" w:eastAsia="Times New Roman" w:hAnsi="Arial" w:cs="Arial"/>
                <w:color w:val="333333"/>
                <w:lang w:eastAsia="ru-RU"/>
              </w:rPr>
            </w:pPr>
            <w:r w:rsidRPr="000D5AA9">
              <w:rPr>
                <w:rFonts w:ascii="Arial" w:eastAsia="Times New Roman" w:hAnsi="Arial" w:cs="Arial"/>
                <w:color w:val="333333"/>
                <w:lang w:val="en-US" w:eastAsia="ru-RU"/>
              </w:rPr>
              <w:t>W</w:t>
            </w:r>
          </w:p>
        </w:tc>
        <w:tc>
          <w:tcPr>
            <w:tcW w:w="884" w:type="dxa"/>
            <w:noWrap/>
          </w:tcPr>
          <w:p w14:paraId="2775D725"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0.006</w:t>
            </w:r>
          </w:p>
        </w:tc>
        <w:tc>
          <w:tcPr>
            <w:tcW w:w="1243" w:type="dxa"/>
            <w:noWrap/>
          </w:tcPr>
          <w:p w14:paraId="6ECB7BB5"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0.009</w:t>
            </w:r>
          </w:p>
        </w:tc>
        <w:tc>
          <w:tcPr>
            <w:tcW w:w="1275" w:type="dxa"/>
            <w:noWrap/>
          </w:tcPr>
          <w:p w14:paraId="0F55C3B8"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0.003</w:t>
            </w:r>
          </w:p>
        </w:tc>
        <w:tc>
          <w:tcPr>
            <w:tcW w:w="1134" w:type="dxa"/>
            <w:noWrap/>
          </w:tcPr>
          <w:p w14:paraId="68423226"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0.006</w:t>
            </w:r>
          </w:p>
        </w:tc>
        <w:tc>
          <w:tcPr>
            <w:tcW w:w="1276" w:type="dxa"/>
            <w:noWrap/>
          </w:tcPr>
          <w:p w14:paraId="4E8AC082"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0.067</w:t>
            </w:r>
          </w:p>
        </w:tc>
        <w:tc>
          <w:tcPr>
            <w:tcW w:w="1201" w:type="dxa"/>
            <w:noWrap/>
          </w:tcPr>
          <w:p w14:paraId="3C0819DD" w14:textId="77777777" w:rsidR="00024456" w:rsidRPr="000D5AA9" w:rsidRDefault="00024456" w:rsidP="00024456">
            <w:pPr>
              <w:spacing w:after="0" w:line="240" w:lineRule="auto"/>
              <w:ind w:firstLine="0"/>
              <w:jc w:val="center"/>
              <w:rPr>
                <w:rFonts w:ascii="Arial CYR" w:eastAsia="Times New Roman" w:hAnsi="Arial CYR" w:cs="Arial CYR"/>
                <w:lang w:eastAsia="ru-RU"/>
              </w:rPr>
            </w:pPr>
            <w:r w:rsidRPr="000D5AA9">
              <w:rPr>
                <w:rFonts w:ascii="Arial CYR" w:eastAsia="Times New Roman" w:hAnsi="Arial CYR" w:cs="Arial CYR"/>
                <w:lang w:eastAsia="ru-RU"/>
              </w:rPr>
              <w:t>0.002</w:t>
            </w:r>
          </w:p>
        </w:tc>
      </w:tr>
    </w:tbl>
    <w:p w14:paraId="0E041D3A" w14:textId="77777777" w:rsidR="00024456" w:rsidRPr="000D5AA9" w:rsidRDefault="00024456" w:rsidP="00024456">
      <w:pPr>
        <w:spacing w:after="0"/>
        <w:jc w:val="center"/>
        <w:rPr>
          <w:sz w:val="20"/>
          <w:szCs w:val="20"/>
        </w:rPr>
      </w:pPr>
    </w:p>
    <w:p w14:paraId="2B57A72D" w14:textId="77777777" w:rsidR="00D03C3B" w:rsidRPr="000D5AA9" w:rsidRDefault="00072896" w:rsidP="009A2F18">
      <w:pPr>
        <w:spacing w:before="120" w:after="0" w:line="480" w:lineRule="auto"/>
        <w:jc w:val="both"/>
        <w:rPr>
          <w:rFonts w:ascii="Arial" w:hAnsi="Arial" w:cs="Arial"/>
          <w:sz w:val="20"/>
          <w:szCs w:val="20"/>
        </w:rPr>
      </w:pPr>
      <w:r w:rsidRPr="000D5AA9">
        <w:rPr>
          <w:rFonts w:ascii="Arial" w:hAnsi="Arial" w:cs="Arial"/>
          <w:sz w:val="20"/>
          <w:szCs w:val="20"/>
        </w:rPr>
        <w:t xml:space="preserve">The main reason why the </w:t>
      </w:r>
      <w:r w:rsidR="00024456" w:rsidRPr="000D5AA9">
        <w:rPr>
          <w:rFonts w:ascii="Arial" w:hAnsi="Arial" w:cs="Arial"/>
          <w:sz w:val="20"/>
          <w:szCs w:val="20"/>
        </w:rPr>
        <w:t>vapor</w:t>
      </w:r>
      <w:r w:rsidRPr="000D5AA9">
        <w:rPr>
          <w:rFonts w:ascii="Arial" w:hAnsi="Arial" w:cs="Arial"/>
          <w:sz w:val="20"/>
          <w:szCs w:val="20"/>
        </w:rPr>
        <w:t xml:space="preserve">-dominated geothermal fields have not usually been considered as suitable hatcheries for the early life is that the pools and puddles in such fields are highly acidic (with pH values reaching </w:t>
      </w:r>
      <w:r w:rsidRPr="000D5AA9">
        <w:rPr>
          <w:rFonts w:ascii="Arial" w:hAnsi="Arial" w:cs="Arial" w:hint="eastAsia"/>
          <w:sz w:val="20"/>
          <w:szCs w:val="20"/>
        </w:rPr>
        <w:t>−</w:t>
      </w:r>
      <w:r w:rsidRPr="000D5AA9">
        <w:rPr>
          <w:rFonts w:ascii="Arial" w:hAnsi="Arial" w:cs="Arial"/>
          <w:sz w:val="20"/>
          <w:szCs w:val="20"/>
        </w:rPr>
        <w:t xml:space="preserve">0.5, see Table </w:t>
      </w:r>
      <w:r w:rsidR="002064F7" w:rsidRPr="000D5AA9">
        <w:rPr>
          <w:rFonts w:ascii="Arial" w:hAnsi="Arial" w:cs="Arial"/>
          <w:sz w:val="20"/>
          <w:szCs w:val="20"/>
        </w:rPr>
        <w:t>S2.</w:t>
      </w:r>
      <w:r w:rsidRPr="000D5AA9">
        <w:rPr>
          <w:rFonts w:ascii="Arial" w:hAnsi="Arial" w:cs="Arial"/>
          <w:sz w:val="20"/>
          <w:szCs w:val="20"/>
        </w:rPr>
        <w:t>3</w:t>
      </w:r>
      <w:r w:rsidR="002064F7" w:rsidRPr="000D5AA9">
        <w:rPr>
          <w:rFonts w:ascii="Arial" w:hAnsi="Arial" w:cs="Arial"/>
          <w:sz w:val="20"/>
          <w:szCs w:val="20"/>
        </w:rPr>
        <w:t>.</w:t>
      </w:r>
      <w:r w:rsidRPr="000D5AA9">
        <w:rPr>
          <w:rFonts w:ascii="Arial" w:hAnsi="Arial" w:cs="Arial"/>
          <w:sz w:val="20"/>
          <w:szCs w:val="20"/>
        </w:rPr>
        <w:t>) and thus inhospitable to life. The reason for the high acidity is the discharge of large amounts of H</w:t>
      </w:r>
      <w:r w:rsidRPr="000D5AA9">
        <w:rPr>
          <w:rFonts w:ascii="Arial" w:hAnsi="Arial" w:cs="Arial"/>
          <w:sz w:val="20"/>
          <w:szCs w:val="20"/>
          <w:vertAlign w:val="subscript"/>
        </w:rPr>
        <w:t>2</w:t>
      </w:r>
      <w:r w:rsidRPr="000D5AA9">
        <w:rPr>
          <w:rFonts w:ascii="Arial" w:hAnsi="Arial" w:cs="Arial"/>
          <w:sz w:val="20"/>
          <w:szCs w:val="20"/>
        </w:rPr>
        <w:t xml:space="preserve">S, which is promptly oxidized by atmospheric oxygen to strong sulfuric acid. However, in the absence of oxygen on the primordial Earth, the geochemistry of the geothermal fields </w:t>
      </w:r>
      <w:r w:rsidR="00C43BAE" w:rsidRPr="000D5AA9">
        <w:rPr>
          <w:rFonts w:ascii="Arial" w:hAnsi="Arial" w:cs="Arial"/>
          <w:sz w:val="20"/>
          <w:szCs w:val="20"/>
        </w:rPr>
        <w:t>must</w:t>
      </w:r>
      <w:r w:rsidRPr="000D5AA9">
        <w:rPr>
          <w:rFonts w:ascii="Arial" w:hAnsi="Arial" w:cs="Arial"/>
          <w:sz w:val="20"/>
          <w:szCs w:val="20"/>
        </w:rPr>
        <w:t xml:space="preserve"> have been quite different</w:t>
      </w:r>
      <w:r w:rsidR="009A2F18" w:rsidRPr="000D5AA9">
        <w:rPr>
          <w:rFonts w:ascii="Arial" w:hAnsi="Arial" w:cs="Arial"/>
          <w:sz w:val="20"/>
          <w:szCs w:val="20"/>
        </w:rPr>
        <w:t xml:space="preserve">. </w:t>
      </w:r>
      <w:r w:rsidRPr="000D5AA9">
        <w:rPr>
          <w:rFonts w:ascii="Arial" w:hAnsi="Arial" w:cs="Arial"/>
          <w:sz w:val="20"/>
          <w:szCs w:val="20"/>
        </w:rPr>
        <w:t xml:space="preserve">The pH of the </w:t>
      </w:r>
      <w:r w:rsidR="00D03C3B" w:rsidRPr="000D5AA9">
        <w:rPr>
          <w:rFonts w:ascii="Arial" w:hAnsi="Arial" w:cs="Arial"/>
          <w:sz w:val="20"/>
          <w:szCs w:val="20"/>
        </w:rPr>
        <w:t>vapor</w:t>
      </w:r>
      <w:r w:rsidRPr="000D5AA9">
        <w:rPr>
          <w:rFonts w:ascii="Arial" w:hAnsi="Arial" w:cs="Arial"/>
          <w:sz w:val="20"/>
          <w:szCs w:val="20"/>
        </w:rPr>
        <w:t xml:space="preserve"> condensate </w:t>
      </w:r>
      <w:r w:rsidR="00C43BAE" w:rsidRPr="000D5AA9">
        <w:rPr>
          <w:rFonts w:ascii="Arial" w:hAnsi="Arial" w:cs="Arial"/>
          <w:sz w:val="20"/>
          <w:szCs w:val="20"/>
        </w:rPr>
        <w:t>must</w:t>
      </w:r>
      <w:r w:rsidRPr="000D5AA9">
        <w:rPr>
          <w:rFonts w:ascii="Arial" w:hAnsi="Arial" w:cs="Arial"/>
          <w:sz w:val="20"/>
          <w:szCs w:val="20"/>
        </w:rPr>
        <w:t xml:space="preserve"> have been neutral or slightly alkaline; H</w:t>
      </w:r>
      <w:r w:rsidRPr="000D5AA9">
        <w:rPr>
          <w:rFonts w:ascii="Arial" w:hAnsi="Arial" w:cs="Arial"/>
          <w:sz w:val="20"/>
          <w:szCs w:val="20"/>
          <w:vertAlign w:val="subscript"/>
        </w:rPr>
        <w:t>2</w:t>
      </w:r>
      <w:r w:rsidRPr="000D5AA9">
        <w:rPr>
          <w:rFonts w:ascii="Arial" w:hAnsi="Arial" w:cs="Arial"/>
          <w:sz w:val="20"/>
          <w:szCs w:val="20"/>
        </w:rPr>
        <w:t>S and CO</w:t>
      </w:r>
      <w:r w:rsidRPr="000D5AA9">
        <w:rPr>
          <w:rFonts w:ascii="Arial" w:hAnsi="Arial" w:cs="Arial"/>
          <w:sz w:val="20"/>
          <w:szCs w:val="20"/>
          <w:vertAlign w:val="subscript"/>
        </w:rPr>
        <w:t>2</w:t>
      </w:r>
      <w:r w:rsidRPr="000D5AA9">
        <w:rPr>
          <w:rFonts w:ascii="Arial" w:hAnsi="Arial" w:cs="Arial"/>
          <w:sz w:val="20"/>
          <w:szCs w:val="20"/>
        </w:rPr>
        <w:t xml:space="preserve"> ascending with the vapor are weak acids, and their acidity must have been balanced by the interaction with basic rocks and concurrent ascending NH</w:t>
      </w:r>
      <w:r w:rsidRPr="000D5AA9">
        <w:rPr>
          <w:rFonts w:ascii="Arial" w:hAnsi="Arial" w:cs="Arial"/>
          <w:sz w:val="20"/>
          <w:szCs w:val="20"/>
          <w:vertAlign w:val="subscript"/>
        </w:rPr>
        <w:t>3</w:t>
      </w:r>
      <w:r w:rsidR="009A2F18" w:rsidRPr="000D5AA9">
        <w:rPr>
          <w:rFonts w:ascii="Arial" w:hAnsi="Arial" w:cs="Arial"/>
          <w:sz w:val="20"/>
          <w:szCs w:val="20"/>
        </w:rPr>
        <w:t xml:space="preserve">. </w:t>
      </w:r>
    </w:p>
    <w:p w14:paraId="543EDAAE" w14:textId="2EE463A4" w:rsidR="00072896" w:rsidRPr="000D5AA9" w:rsidRDefault="00D03C3B" w:rsidP="009A2F18">
      <w:pPr>
        <w:spacing w:before="120" w:after="0" w:line="480" w:lineRule="auto"/>
        <w:jc w:val="both"/>
        <w:rPr>
          <w:rFonts w:ascii="Arial" w:hAnsi="Arial" w:cs="Arial"/>
          <w:sz w:val="20"/>
          <w:szCs w:val="20"/>
        </w:rPr>
      </w:pPr>
      <w:r w:rsidRPr="000D5AA9">
        <w:rPr>
          <w:rFonts w:ascii="Arial" w:hAnsi="Arial" w:cs="Arial"/>
          <w:sz w:val="20"/>
          <w:szCs w:val="20"/>
        </w:rPr>
        <w:t>Furthermore, a</w:t>
      </w:r>
      <w:r w:rsidR="00072896" w:rsidRPr="000D5AA9">
        <w:rPr>
          <w:rFonts w:ascii="Arial" w:hAnsi="Arial" w:cs="Arial"/>
          <w:sz w:val="20"/>
          <w:szCs w:val="20"/>
        </w:rPr>
        <w:t xml:space="preserve">t neutral pH, silica must have precipitated around the thermal springs not as mud as today </w:t>
      </w:r>
      <w:r w:rsidR="0072273D" w:rsidRPr="000D5AA9">
        <w:rPr>
          <w:rFonts w:ascii="Arial" w:hAnsi="Arial" w:cs="Arial"/>
          <w:noProof/>
          <w:sz w:val="20"/>
          <w:szCs w:val="20"/>
        </w:rPr>
        <w:t>[151,152]</w:t>
      </w:r>
      <w:r w:rsidR="00072896" w:rsidRPr="000D5AA9">
        <w:rPr>
          <w:rFonts w:ascii="Arial" w:hAnsi="Arial" w:cs="Arial"/>
          <w:sz w:val="20"/>
          <w:szCs w:val="20"/>
        </w:rPr>
        <w:t xml:space="preserve">, but as porous silicate minerals such as sinter and clays, in analogy to today's near-neutral hot springs </w:t>
      </w:r>
      <w:r w:rsidR="0072273D" w:rsidRPr="000D5AA9">
        <w:rPr>
          <w:rFonts w:ascii="Arial" w:hAnsi="Arial" w:cs="Arial"/>
          <w:noProof/>
          <w:sz w:val="20"/>
          <w:szCs w:val="20"/>
        </w:rPr>
        <w:t>[305]</w:t>
      </w:r>
      <w:r w:rsidR="00072896" w:rsidRPr="000D5AA9">
        <w:rPr>
          <w:rFonts w:ascii="Arial" w:hAnsi="Arial" w:cs="Arial"/>
          <w:sz w:val="20"/>
          <w:szCs w:val="20"/>
        </w:rPr>
        <w:t>.</w:t>
      </w:r>
      <w:r w:rsidR="009A2F18" w:rsidRPr="000D5AA9">
        <w:rPr>
          <w:rFonts w:ascii="Arial" w:hAnsi="Arial" w:cs="Arial"/>
          <w:sz w:val="20"/>
          <w:szCs w:val="20"/>
        </w:rPr>
        <w:t xml:space="preserve"> </w:t>
      </w:r>
    </w:p>
    <w:p w14:paraId="34156891" w14:textId="334524EE" w:rsidR="00F14ED3" w:rsidRPr="000D5AA9" w:rsidRDefault="00DB087F" w:rsidP="00F14ED3">
      <w:pPr>
        <w:spacing w:before="120" w:after="0" w:line="480" w:lineRule="auto"/>
        <w:jc w:val="both"/>
        <w:rPr>
          <w:rFonts w:ascii="Arial" w:hAnsi="Arial" w:cs="Arial"/>
          <w:sz w:val="20"/>
          <w:szCs w:val="20"/>
        </w:rPr>
      </w:pPr>
      <w:r w:rsidRPr="000D5AA9">
        <w:rPr>
          <w:rFonts w:ascii="Arial" w:hAnsi="Arial" w:cs="Arial"/>
          <w:sz w:val="20"/>
          <w:szCs w:val="20"/>
        </w:rPr>
        <w:t xml:space="preserve">Concurrent studies at several sites around the world have revealed </w:t>
      </w:r>
      <w:r w:rsidR="00F14ED3" w:rsidRPr="000D5AA9">
        <w:rPr>
          <w:rFonts w:ascii="Arial" w:hAnsi="Arial" w:cs="Arial"/>
          <w:sz w:val="20"/>
          <w:szCs w:val="20"/>
        </w:rPr>
        <w:t xml:space="preserve">the similarity of </w:t>
      </w:r>
      <w:r w:rsidRPr="000D5AA9">
        <w:rPr>
          <w:rFonts w:ascii="Arial" w:hAnsi="Arial" w:cs="Arial"/>
          <w:sz w:val="20"/>
          <w:szCs w:val="20"/>
        </w:rPr>
        <w:t xml:space="preserve">finger-like (digitate) sinter deposits around thermal springs </w:t>
      </w:r>
      <w:r w:rsidR="0072273D" w:rsidRPr="000D5AA9">
        <w:rPr>
          <w:rFonts w:ascii="Arial" w:hAnsi="Arial" w:cs="Arial"/>
          <w:noProof/>
          <w:sz w:val="20"/>
          <w:szCs w:val="20"/>
        </w:rPr>
        <w:t>[306]</w:t>
      </w:r>
      <w:r w:rsidR="00196FA7" w:rsidRPr="000D5AA9">
        <w:rPr>
          <w:rFonts w:ascii="Arial" w:hAnsi="Arial" w:cs="Arial"/>
          <w:sz w:val="20"/>
          <w:szCs w:val="20"/>
        </w:rPr>
        <w:t xml:space="preserve">.  </w:t>
      </w:r>
      <w:r w:rsidRPr="000D5AA9">
        <w:rPr>
          <w:rFonts w:ascii="Arial" w:hAnsi="Arial" w:cs="Arial"/>
          <w:sz w:val="20"/>
          <w:szCs w:val="20"/>
        </w:rPr>
        <w:t xml:space="preserve">Fig. S2.9 shows a sample of such a deposit from the Lower </w:t>
      </w:r>
      <w:proofErr w:type="spellStart"/>
      <w:r w:rsidRPr="000D5AA9">
        <w:rPr>
          <w:rFonts w:ascii="Arial" w:hAnsi="Arial" w:cs="Arial"/>
          <w:sz w:val="20"/>
          <w:szCs w:val="20"/>
        </w:rPr>
        <w:t>Te</w:t>
      </w:r>
      <w:proofErr w:type="spellEnd"/>
      <w:r w:rsidRPr="000D5AA9">
        <w:rPr>
          <w:rFonts w:ascii="Arial" w:hAnsi="Arial" w:cs="Arial"/>
          <w:sz w:val="20"/>
          <w:szCs w:val="20"/>
        </w:rPr>
        <w:t xml:space="preserve"> Kopia thermal stream in New Zealand at three magnifications, documenting the porosity of the sinter precipitates.</w:t>
      </w:r>
      <w:r w:rsidR="0026766A" w:rsidRPr="000D5AA9">
        <w:rPr>
          <w:rFonts w:ascii="Arial" w:hAnsi="Arial" w:cs="Arial"/>
          <w:sz w:val="20"/>
          <w:szCs w:val="20"/>
        </w:rPr>
        <w:t xml:space="preserve"> </w:t>
      </w:r>
      <w:r w:rsidR="009B66DB" w:rsidRPr="000D5AA9">
        <w:rPr>
          <w:rFonts w:ascii="Arial" w:hAnsi="Arial" w:cs="Arial"/>
          <w:sz w:val="20"/>
          <w:szCs w:val="20"/>
        </w:rPr>
        <w:t>T</w:t>
      </w:r>
      <w:r w:rsidR="0026766A" w:rsidRPr="000D5AA9">
        <w:rPr>
          <w:rFonts w:ascii="Arial" w:hAnsi="Arial" w:cs="Arial"/>
          <w:sz w:val="20"/>
          <w:szCs w:val="20"/>
        </w:rPr>
        <w:t xml:space="preserve">hese pores are </w:t>
      </w:r>
      <w:r w:rsidR="009B66DB" w:rsidRPr="000D5AA9">
        <w:rPr>
          <w:rFonts w:ascii="Arial" w:hAnsi="Arial" w:cs="Arial"/>
          <w:sz w:val="20"/>
          <w:szCs w:val="20"/>
        </w:rPr>
        <w:t xml:space="preserve">usually </w:t>
      </w:r>
      <w:r w:rsidR="0026766A" w:rsidRPr="000D5AA9">
        <w:rPr>
          <w:rFonts w:ascii="Arial" w:hAnsi="Arial" w:cs="Arial"/>
          <w:sz w:val="20"/>
          <w:szCs w:val="20"/>
        </w:rPr>
        <w:t>inhabited by microbes</w:t>
      </w:r>
      <w:r w:rsidR="009B66DB" w:rsidRPr="000D5AA9">
        <w:rPr>
          <w:rFonts w:ascii="Arial" w:hAnsi="Arial" w:cs="Arial"/>
          <w:sz w:val="20"/>
          <w:szCs w:val="20"/>
        </w:rPr>
        <w:t xml:space="preserve">, see </w:t>
      </w:r>
      <w:r w:rsidR="0072273D" w:rsidRPr="000D5AA9">
        <w:rPr>
          <w:rFonts w:ascii="Arial" w:hAnsi="Arial" w:cs="Arial"/>
          <w:noProof/>
          <w:color w:val="000000" w:themeColor="text1"/>
          <w:sz w:val="20"/>
          <w:szCs w:val="20"/>
        </w:rPr>
        <w:t>[306-310]</w:t>
      </w:r>
      <w:r w:rsidR="009B66DB" w:rsidRPr="000D5AA9">
        <w:rPr>
          <w:rFonts w:ascii="Arial" w:hAnsi="Arial" w:cs="Arial"/>
          <w:color w:val="000000" w:themeColor="text1"/>
          <w:sz w:val="20"/>
          <w:szCs w:val="20"/>
        </w:rPr>
        <w:t>.</w:t>
      </w:r>
      <w:r w:rsidR="00F14ED3" w:rsidRPr="000D5AA9">
        <w:rPr>
          <w:rFonts w:ascii="Arial" w:hAnsi="Arial" w:cs="Arial"/>
          <w:color w:val="000000" w:themeColor="text1"/>
          <w:sz w:val="20"/>
          <w:szCs w:val="20"/>
        </w:rPr>
        <w:t xml:space="preserve"> </w:t>
      </w:r>
      <w:r w:rsidR="00F14ED3" w:rsidRPr="000D5AA9">
        <w:rPr>
          <w:rFonts w:ascii="Arial" w:hAnsi="Arial" w:cs="Arial"/>
          <w:sz w:val="20"/>
          <w:szCs w:val="20"/>
        </w:rPr>
        <w:t xml:space="preserve">It is tempting to think that similar porous sinter deposits might have formed in Hadean. </w:t>
      </w:r>
    </w:p>
    <w:p w14:paraId="0294F5F9" w14:textId="2228AD94" w:rsidR="007A44B5" w:rsidRPr="000D5AA9" w:rsidRDefault="007A44B5" w:rsidP="00023BAF">
      <w:pPr>
        <w:spacing w:before="120" w:after="0" w:line="480" w:lineRule="auto"/>
        <w:jc w:val="both"/>
        <w:rPr>
          <w:rFonts w:ascii="Arial" w:hAnsi="Arial" w:cs="Arial"/>
          <w:sz w:val="20"/>
          <w:szCs w:val="20"/>
        </w:rPr>
      </w:pPr>
      <w:r w:rsidRPr="000D5AA9">
        <w:rPr>
          <w:rFonts w:ascii="Arial" w:hAnsi="Arial" w:cs="Arial"/>
          <w:noProof/>
          <w:sz w:val="20"/>
          <w:szCs w:val="20"/>
        </w:rPr>
        <w:lastRenderedPageBreak/>
        <w:drawing>
          <wp:inline distT="0" distB="0" distL="0" distR="0" wp14:anchorId="0D97C064" wp14:editId="092EBD17">
            <wp:extent cx="5760720" cy="1477010"/>
            <wp:effectExtent l="0" t="0" r="0" b="8890"/>
            <wp:docPr id="329890109" name="Grafik 13" descr="Ein Bild, das Screenshot, Natur, Panorama, Krater enthält.&#10;&#10;Automatisch generierte Beschreibung">
              <a:extLst xmlns:a="http://schemas.openxmlformats.org/drawingml/2006/main">
                <a:ext uri="{FF2B5EF4-FFF2-40B4-BE49-F238E27FC236}">
                  <a16:creationId xmlns:a16="http://schemas.microsoft.com/office/drawing/2014/main" id="{2B64B8C6-4E48-15CD-124C-B5980AD755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90109" name="Grafik 13" descr="Ein Bild, das Screenshot, Natur, Panorama, Krater enthält.&#10;&#10;Automatisch generierte Beschreibung">
                      <a:extLst>
                        <a:ext uri="{FF2B5EF4-FFF2-40B4-BE49-F238E27FC236}">
                          <a16:creationId xmlns:a16="http://schemas.microsoft.com/office/drawing/2014/main" id="{2B64B8C6-4E48-15CD-124C-B5980AD755AD}"/>
                        </a:ext>
                      </a:extLst>
                    </pic:cNvPr>
                    <pic:cNvPicPr>
                      <a:picLocks noChangeAspect="1"/>
                    </pic:cNvPicPr>
                  </pic:nvPicPr>
                  <pic:blipFill>
                    <a:blip r:embed="rId31"/>
                    <a:stretch>
                      <a:fillRect/>
                    </a:stretch>
                  </pic:blipFill>
                  <pic:spPr>
                    <a:xfrm>
                      <a:off x="0" y="0"/>
                      <a:ext cx="5760720" cy="1477010"/>
                    </a:xfrm>
                    <a:prstGeom prst="rect">
                      <a:avLst/>
                    </a:prstGeom>
                  </pic:spPr>
                </pic:pic>
              </a:graphicData>
            </a:graphic>
          </wp:inline>
        </w:drawing>
      </w:r>
    </w:p>
    <w:p w14:paraId="5DD7DAA8" w14:textId="4BD21E49" w:rsidR="00196FA7" w:rsidRPr="000D5AA9" w:rsidRDefault="007A44B5" w:rsidP="00196FA7">
      <w:pPr>
        <w:spacing w:before="120" w:after="0"/>
        <w:jc w:val="both"/>
        <w:rPr>
          <w:rFonts w:ascii="Arial" w:hAnsi="Arial" w:cs="Arial"/>
          <w:sz w:val="20"/>
          <w:szCs w:val="20"/>
        </w:rPr>
      </w:pPr>
      <w:r w:rsidRPr="000D5AA9">
        <w:rPr>
          <w:rFonts w:ascii="Arial" w:hAnsi="Arial" w:cs="Arial"/>
          <w:sz w:val="20"/>
          <w:szCs w:val="20"/>
        </w:rPr>
        <w:t xml:space="preserve">Fig. S2.9. </w:t>
      </w:r>
      <w:r w:rsidR="00602DD2" w:rsidRPr="000D5AA9">
        <w:rPr>
          <w:rFonts w:ascii="Arial" w:hAnsi="Arial" w:cs="Arial"/>
          <w:sz w:val="20"/>
          <w:szCs w:val="20"/>
        </w:rPr>
        <w:t>Digitate s</w:t>
      </w:r>
      <w:r w:rsidR="00C937D4" w:rsidRPr="000D5AA9">
        <w:rPr>
          <w:rFonts w:ascii="Arial" w:hAnsi="Arial" w:cs="Arial"/>
          <w:sz w:val="20"/>
          <w:szCs w:val="20"/>
        </w:rPr>
        <w:t>inter deposit</w:t>
      </w:r>
      <w:r w:rsidRPr="000D5AA9">
        <w:rPr>
          <w:rFonts w:ascii="Arial" w:hAnsi="Arial" w:cs="Arial"/>
          <w:sz w:val="20"/>
          <w:szCs w:val="20"/>
        </w:rPr>
        <w:t xml:space="preserve">s from the </w:t>
      </w:r>
      <w:r w:rsidR="00C937D4" w:rsidRPr="000D5AA9">
        <w:rPr>
          <w:rFonts w:ascii="Arial" w:hAnsi="Arial" w:cs="Arial"/>
          <w:sz w:val="20"/>
          <w:szCs w:val="20"/>
        </w:rPr>
        <w:t xml:space="preserve">Lower </w:t>
      </w:r>
      <w:proofErr w:type="spellStart"/>
      <w:r w:rsidR="00C937D4" w:rsidRPr="000D5AA9">
        <w:rPr>
          <w:rFonts w:ascii="Arial" w:hAnsi="Arial" w:cs="Arial"/>
          <w:sz w:val="20"/>
          <w:szCs w:val="20"/>
        </w:rPr>
        <w:t>Te</w:t>
      </w:r>
      <w:proofErr w:type="spellEnd"/>
      <w:r w:rsidR="00C937D4" w:rsidRPr="000D5AA9">
        <w:rPr>
          <w:rFonts w:ascii="Arial" w:hAnsi="Arial" w:cs="Arial"/>
          <w:sz w:val="20"/>
          <w:szCs w:val="20"/>
        </w:rPr>
        <w:t xml:space="preserve"> Kopia thermal stream </w:t>
      </w:r>
      <w:r w:rsidRPr="000D5AA9">
        <w:rPr>
          <w:rFonts w:ascii="Arial" w:hAnsi="Arial" w:cs="Arial"/>
          <w:sz w:val="20"/>
          <w:szCs w:val="20"/>
        </w:rPr>
        <w:t>at three magnifications</w:t>
      </w:r>
      <w:r w:rsidR="009B66DB" w:rsidRPr="000D5AA9">
        <w:rPr>
          <w:rFonts w:ascii="Arial" w:hAnsi="Arial" w:cs="Arial"/>
          <w:sz w:val="20"/>
          <w:szCs w:val="20"/>
        </w:rPr>
        <w:t>.</w:t>
      </w:r>
      <w:r w:rsidR="0026766A" w:rsidRPr="000D5AA9">
        <w:rPr>
          <w:rFonts w:ascii="Arial" w:hAnsi="Arial" w:cs="Arial"/>
          <w:sz w:val="20"/>
          <w:szCs w:val="20"/>
        </w:rPr>
        <w:t xml:space="preserve"> </w:t>
      </w:r>
      <w:r w:rsidR="00F14ED3" w:rsidRPr="000D5AA9">
        <w:rPr>
          <w:rFonts w:ascii="Arial" w:hAnsi="Arial" w:cs="Arial"/>
          <w:sz w:val="20"/>
          <w:szCs w:val="20"/>
        </w:rPr>
        <w:t>Three i</w:t>
      </w:r>
      <w:r w:rsidR="0026766A" w:rsidRPr="000D5AA9">
        <w:rPr>
          <w:rFonts w:ascii="Arial" w:hAnsi="Arial" w:cs="Arial"/>
          <w:sz w:val="20"/>
          <w:szCs w:val="20"/>
        </w:rPr>
        <w:t xml:space="preserve">mages from </w:t>
      </w:r>
      <w:r w:rsidR="0072273D" w:rsidRPr="000D5AA9">
        <w:rPr>
          <w:rFonts w:ascii="Arial" w:hAnsi="Arial" w:cs="Arial"/>
          <w:noProof/>
          <w:sz w:val="20"/>
          <w:szCs w:val="20"/>
        </w:rPr>
        <w:t>[306]</w:t>
      </w:r>
      <w:r w:rsidR="0026766A" w:rsidRPr="000D5AA9">
        <w:rPr>
          <w:rFonts w:ascii="Arial" w:hAnsi="Arial" w:cs="Arial"/>
          <w:sz w:val="20"/>
          <w:szCs w:val="20"/>
        </w:rPr>
        <w:t xml:space="preserve"> are combined</w:t>
      </w:r>
      <w:r w:rsidR="00196FA7" w:rsidRPr="000D5AA9">
        <w:rPr>
          <w:rFonts w:ascii="Arial" w:hAnsi="Arial" w:cs="Arial"/>
          <w:sz w:val="20"/>
          <w:szCs w:val="20"/>
        </w:rPr>
        <w:t>.</w:t>
      </w:r>
      <w:r w:rsidRPr="000D5AA9">
        <w:rPr>
          <w:rFonts w:ascii="Arial" w:hAnsi="Arial" w:cs="Arial"/>
          <w:sz w:val="20"/>
          <w:szCs w:val="20"/>
        </w:rPr>
        <w:t xml:space="preserve"> </w:t>
      </w:r>
      <w:r w:rsidR="00196FA7" w:rsidRPr="000D5AA9">
        <w:rPr>
          <w:rFonts w:ascii="Arial" w:hAnsi="Arial" w:cs="Arial"/>
          <w:sz w:val="20"/>
          <w:szCs w:val="20"/>
        </w:rPr>
        <w:t xml:space="preserve">A, </w:t>
      </w:r>
      <w:r w:rsidR="009B66DB" w:rsidRPr="000D5AA9">
        <w:rPr>
          <w:rFonts w:ascii="Arial" w:hAnsi="Arial" w:cs="Arial"/>
          <w:sz w:val="20"/>
          <w:szCs w:val="20"/>
        </w:rPr>
        <w:t>a</w:t>
      </w:r>
      <w:r w:rsidR="0026766A" w:rsidRPr="000D5AA9">
        <w:rPr>
          <w:rFonts w:ascii="Arial" w:hAnsi="Arial" w:cs="Arial"/>
          <w:sz w:val="20"/>
          <w:szCs w:val="20"/>
        </w:rPr>
        <w:t xml:space="preserve"> digitate </w:t>
      </w:r>
      <w:r w:rsidR="00196FA7" w:rsidRPr="000D5AA9">
        <w:rPr>
          <w:rFonts w:ascii="Arial" w:hAnsi="Arial" w:cs="Arial"/>
          <w:sz w:val="20"/>
          <w:szCs w:val="20"/>
        </w:rPr>
        <w:t xml:space="preserve">sinter sample, </w:t>
      </w:r>
      <w:r w:rsidR="00477A4F" w:rsidRPr="000D5AA9">
        <w:rPr>
          <w:rFonts w:ascii="Arial" w:hAnsi="Arial" w:cs="Arial"/>
          <w:sz w:val="20"/>
          <w:szCs w:val="20"/>
        </w:rPr>
        <w:t>the red box indic</w:t>
      </w:r>
      <w:r w:rsidR="0089718E" w:rsidRPr="000D5AA9">
        <w:rPr>
          <w:rFonts w:ascii="Arial" w:hAnsi="Arial" w:cs="Arial"/>
          <w:sz w:val="20"/>
          <w:szCs w:val="20"/>
        </w:rPr>
        <w:t xml:space="preserve">ates the piece that was studied at higher magnification; </w:t>
      </w:r>
      <w:r w:rsidR="00196FA7" w:rsidRPr="000D5AA9">
        <w:rPr>
          <w:rFonts w:ascii="Arial" w:hAnsi="Arial" w:cs="Arial"/>
          <w:sz w:val="20"/>
          <w:szCs w:val="20"/>
        </w:rPr>
        <w:t xml:space="preserve">B, C, secondary electron (SE) images of freshly broken digitate sinter; B, </w:t>
      </w:r>
      <w:r w:rsidR="00F14ED3" w:rsidRPr="000D5AA9">
        <w:rPr>
          <w:rFonts w:ascii="Arial" w:hAnsi="Arial" w:cs="Arial"/>
          <w:sz w:val="20"/>
          <w:szCs w:val="20"/>
        </w:rPr>
        <w:t>a</w:t>
      </w:r>
      <w:r w:rsidR="00196FA7" w:rsidRPr="000D5AA9">
        <w:rPr>
          <w:rFonts w:ascii="Arial" w:hAnsi="Arial" w:cs="Arial"/>
          <w:sz w:val="20"/>
          <w:szCs w:val="20"/>
        </w:rPr>
        <w:t xml:space="preserve">lternating layers of solid silica (ss) and more porous granular silica with scattered kaolinite (k) crystals; C, </w:t>
      </w:r>
      <w:r w:rsidR="0026766A" w:rsidRPr="000D5AA9">
        <w:rPr>
          <w:rFonts w:ascii="Arial" w:hAnsi="Arial" w:cs="Arial"/>
          <w:sz w:val="20"/>
          <w:szCs w:val="20"/>
        </w:rPr>
        <w:t>g</w:t>
      </w:r>
      <w:r w:rsidR="00196FA7" w:rsidRPr="000D5AA9">
        <w:rPr>
          <w:rFonts w:ascii="Arial" w:hAnsi="Arial" w:cs="Arial"/>
          <w:sz w:val="20"/>
          <w:szCs w:val="20"/>
        </w:rPr>
        <w:t>ranular silica (g) at higher magnification.</w:t>
      </w:r>
    </w:p>
    <w:p w14:paraId="6ECF8D54" w14:textId="77777777" w:rsidR="0089718E" w:rsidRPr="000D5AA9" w:rsidRDefault="0089718E" w:rsidP="009A2F18">
      <w:pPr>
        <w:spacing w:before="120" w:after="0" w:line="480" w:lineRule="auto"/>
        <w:jc w:val="both"/>
        <w:rPr>
          <w:rFonts w:ascii="Arial" w:hAnsi="Arial" w:cs="Arial"/>
          <w:sz w:val="20"/>
          <w:szCs w:val="20"/>
        </w:rPr>
      </w:pPr>
    </w:p>
    <w:p w14:paraId="5BAFCF55" w14:textId="46BAEA95" w:rsidR="008D11CA" w:rsidRPr="000D5AA9" w:rsidRDefault="008D11CA" w:rsidP="009A2F18">
      <w:pPr>
        <w:spacing w:before="120" w:after="0" w:line="480" w:lineRule="auto"/>
        <w:jc w:val="both"/>
        <w:rPr>
          <w:rFonts w:ascii="Arial" w:hAnsi="Arial" w:cs="Arial"/>
          <w:sz w:val="20"/>
          <w:szCs w:val="20"/>
        </w:rPr>
      </w:pPr>
      <w:r w:rsidRPr="000D5AA9">
        <w:rPr>
          <w:rFonts w:ascii="Arial" w:hAnsi="Arial" w:cs="Arial"/>
          <w:sz w:val="20"/>
          <w:szCs w:val="20"/>
        </w:rPr>
        <w:t xml:space="preserve">Notably, sinter deposits evolve with time, as scrutinized by </w:t>
      </w:r>
      <w:r w:rsidR="006B43DA" w:rsidRPr="000D5AA9">
        <w:rPr>
          <w:rFonts w:ascii="Arial" w:hAnsi="Arial" w:cs="Arial"/>
          <w:sz w:val="20"/>
          <w:szCs w:val="20"/>
        </w:rPr>
        <w:t xml:space="preserve">Lynne and her colleagues in </w:t>
      </w:r>
      <w:r w:rsidR="0072273D" w:rsidRPr="000D5AA9">
        <w:rPr>
          <w:rFonts w:ascii="Arial" w:hAnsi="Arial" w:cs="Arial"/>
          <w:noProof/>
          <w:sz w:val="20"/>
          <w:szCs w:val="20"/>
        </w:rPr>
        <w:t>[307]</w:t>
      </w:r>
      <w:r w:rsidR="006B43DA" w:rsidRPr="000D5AA9">
        <w:rPr>
          <w:rFonts w:ascii="Arial" w:hAnsi="Arial" w:cs="Arial"/>
          <w:sz w:val="20"/>
          <w:szCs w:val="20"/>
        </w:rPr>
        <w:t xml:space="preserve">. Particularly remarkable is the conversion of nanospheres, via an intermediate stage of aligned nanospheres (Fig. S2.10A), into sharp, 1D blades (Fig. S2.10B). </w:t>
      </w:r>
    </w:p>
    <w:p w14:paraId="0278308B" w14:textId="77777777" w:rsidR="006B43DA" w:rsidRPr="000D5AA9" w:rsidRDefault="006B43DA" w:rsidP="009A2F18">
      <w:pPr>
        <w:spacing w:before="120" w:after="0" w:line="480" w:lineRule="auto"/>
        <w:jc w:val="both"/>
        <w:rPr>
          <w:rFonts w:ascii="Arial" w:hAnsi="Arial" w:cs="Arial"/>
          <w:sz w:val="20"/>
          <w:szCs w:val="20"/>
        </w:rPr>
      </w:pPr>
    </w:p>
    <w:p w14:paraId="6DD8AA60" w14:textId="57F5E470" w:rsidR="006B43DA" w:rsidRPr="000D5AA9" w:rsidRDefault="006B43DA" w:rsidP="009A2F18">
      <w:pPr>
        <w:spacing w:before="120" w:after="0" w:line="480" w:lineRule="auto"/>
        <w:jc w:val="both"/>
        <w:rPr>
          <w:rFonts w:ascii="Arial" w:hAnsi="Arial" w:cs="Arial"/>
          <w:sz w:val="20"/>
          <w:szCs w:val="20"/>
        </w:rPr>
      </w:pPr>
      <w:r w:rsidRPr="000D5AA9">
        <w:rPr>
          <w:rFonts w:ascii="Arial" w:hAnsi="Arial" w:cs="Arial"/>
          <w:noProof/>
          <w:sz w:val="20"/>
          <w:szCs w:val="20"/>
        </w:rPr>
        <w:drawing>
          <wp:inline distT="0" distB="0" distL="0" distR="0" wp14:anchorId="0F498C55" wp14:editId="594D226A">
            <wp:extent cx="5760720" cy="2298065"/>
            <wp:effectExtent l="0" t="0" r="0" b="6985"/>
            <wp:docPr id="1796630578" name="Grafik 1" descr="Ein Bild, das Screenshot, Riff, Schwarz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30578" name="Grafik 1" descr="Ein Bild, das Screenshot, Riff, Schwarzweiß enthält.&#10;&#10;Automatisch generierte Beschreibung"/>
                    <pic:cNvPicPr/>
                  </pic:nvPicPr>
                  <pic:blipFill>
                    <a:blip r:embed="rId32"/>
                    <a:stretch>
                      <a:fillRect/>
                    </a:stretch>
                  </pic:blipFill>
                  <pic:spPr>
                    <a:xfrm>
                      <a:off x="0" y="0"/>
                      <a:ext cx="5760720" cy="2298065"/>
                    </a:xfrm>
                    <a:prstGeom prst="rect">
                      <a:avLst/>
                    </a:prstGeom>
                  </pic:spPr>
                </pic:pic>
              </a:graphicData>
            </a:graphic>
          </wp:inline>
        </w:drawing>
      </w:r>
    </w:p>
    <w:p w14:paraId="76289B82" w14:textId="48437DB7" w:rsidR="008731D1" w:rsidRPr="000D5AA9" w:rsidRDefault="006B43DA" w:rsidP="007C3303">
      <w:pPr>
        <w:spacing w:before="120" w:after="0"/>
        <w:jc w:val="both"/>
        <w:rPr>
          <w:rFonts w:ascii="Arial" w:hAnsi="Arial" w:cs="Arial"/>
          <w:sz w:val="20"/>
          <w:szCs w:val="20"/>
        </w:rPr>
      </w:pPr>
      <w:r w:rsidRPr="000D5AA9">
        <w:rPr>
          <w:rFonts w:ascii="Arial" w:hAnsi="Arial" w:cs="Arial"/>
          <w:sz w:val="20"/>
          <w:szCs w:val="20"/>
        </w:rPr>
        <w:t xml:space="preserve">Fig. S2.10. Evolution </w:t>
      </w:r>
      <w:r w:rsidR="00346552" w:rsidRPr="000D5AA9">
        <w:rPr>
          <w:rFonts w:ascii="Arial" w:hAnsi="Arial" w:cs="Arial"/>
          <w:sz w:val="20"/>
          <w:szCs w:val="20"/>
        </w:rPr>
        <w:t xml:space="preserve">of </w:t>
      </w:r>
      <w:r w:rsidR="008731D1" w:rsidRPr="000D5AA9">
        <w:rPr>
          <w:rFonts w:ascii="Arial" w:hAnsi="Arial" w:cs="Arial"/>
          <w:sz w:val="20"/>
          <w:szCs w:val="20"/>
        </w:rPr>
        <w:t xml:space="preserve">sinter deposits at Roosevelt Hot Springs, New Zealand. For details see </w:t>
      </w:r>
      <w:r w:rsidR="0072273D" w:rsidRPr="000D5AA9">
        <w:rPr>
          <w:rFonts w:ascii="Arial" w:hAnsi="Arial" w:cs="Arial"/>
          <w:noProof/>
          <w:sz w:val="20"/>
          <w:szCs w:val="20"/>
        </w:rPr>
        <w:t>[307]</w:t>
      </w:r>
      <w:r w:rsidR="008731D1" w:rsidRPr="000D5AA9">
        <w:rPr>
          <w:rFonts w:ascii="Arial" w:hAnsi="Arial" w:cs="Arial"/>
          <w:sz w:val="20"/>
          <w:szCs w:val="20"/>
        </w:rPr>
        <w:t xml:space="preserve"> where the images are taken from.</w:t>
      </w:r>
      <w:r w:rsidRPr="000D5AA9">
        <w:rPr>
          <w:rFonts w:ascii="Arial" w:hAnsi="Arial" w:cs="Arial"/>
          <w:sz w:val="20"/>
          <w:szCs w:val="20"/>
        </w:rPr>
        <w:t xml:space="preserve"> A, Oriented rows of sub-aligned nanospheres (&lt;125 nm in diameter), B, </w:t>
      </w:r>
      <w:r w:rsidR="008731D1" w:rsidRPr="000D5AA9">
        <w:rPr>
          <w:rFonts w:ascii="Arial" w:hAnsi="Arial" w:cs="Arial"/>
          <w:sz w:val="20"/>
          <w:szCs w:val="20"/>
        </w:rPr>
        <w:t xml:space="preserve">variable oriented blades as developed from aligned nanospheres. </w:t>
      </w:r>
    </w:p>
    <w:p w14:paraId="0406693D" w14:textId="77777777" w:rsidR="008731D1" w:rsidRPr="000D5AA9" w:rsidRDefault="008731D1" w:rsidP="00072896">
      <w:pPr>
        <w:spacing w:before="120" w:after="0" w:line="480" w:lineRule="auto"/>
        <w:jc w:val="both"/>
        <w:rPr>
          <w:rFonts w:ascii="Arial" w:hAnsi="Arial" w:cs="Arial"/>
          <w:sz w:val="20"/>
          <w:szCs w:val="20"/>
        </w:rPr>
      </w:pPr>
    </w:p>
    <w:p w14:paraId="0A582A11" w14:textId="133D4411" w:rsidR="00072896" w:rsidRPr="000D5AA9" w:rsidRDefault="008731D1" w:rsidP="00072896">
      <w:pPr>
        <w:spacing w:before="120" w:after="0" w:line="480" w:lineRule="auto"/>
        <w:jc w:val="both"/>
        <w:rPr>
          <w:rFonts w:ascii="Arial" w:hAnsi="Arial" w:cs="Arial"/>
          <w:sz w:val="20"/>
          <w:szCs w:val="20"/>
        </w:rPr>
      </w:pPr>
      <w:r w:rsidRPr="000D5AA9">
        <w:rPr>
          <w:rFonts w:ascii="Arial" w:hAnsi="Arial" w:cs="Arial"/>
          <w:sz w:val="20"/>
          <w:szCs w:val="20"/>
        </w:rPr>
        <w:t>F</w:t>
      </w:r>
      <w:r w:rsidR="00F14ED3" w:rsidRPr="000D5AA9">
        <w:rPr>
          <w:rFonts w:ascii="Arial" w:hAnsi="Arial" w:cs="Arial"/>
          <w:sz w:val="20"/>
          <w:szCs w:val="20"/>
        </w:rPr>
        <w:t xml:space="preserve">rom </w:t>
      </w:r>
      <w:proofErr w:type="gramStart"/>
      <w:r w:rsidR="00F14ED3" w:rsidRPr="000D5AA9">
        <w:rPr>
          <w:rFonts w:ascii="Arial" w:hAnsi="Arial" w:cs="Arial"/>
          <w:sz w:val="20"/>
          <w:szCs w:val="20"/>
        </w:rPr>
        <w:t>these</w:t>
      </w:r>
      <w:proofErr w:type="gramEnd"/>
      <w:r w:rsidR="00F14ED3" w:rsidRPr="000D5AA9">
        <w:rPr>
          <w:rFonts w:ascii="Arial" w:hAnsi="Arial" w:cs="Arial"/>
          <w:sz w:val="20"/>
          <w:szCs w:val="20"/>
        </w:rPr>
        <w:t xml:space="preserve"> data, we </w:t>
      </w:r>
      <w:r w:rsidR="00072896" w:rsidRPr="000D5AA9">
        <w:rPr>
          <w:rFonts w:ascii="Arial" w:hAnsi="Arial" w:cs="Arial"/>
          <w:sz w:val="20"/>
          <w:szCs w:val="20"/>
        </w:rPr>
        <w:t xml:space="preserve">have </w:t>
      </w:r>
      <w:r w:rsidR="00F14ED3" w:rsidRPr="000D5AA9">
        <w:rPr>
          <w:rFonts w:ascii="Arial" w:hAnsi="Arial" w:cs="Arial"/>
          <w:sz w:val="20"/>
          <w:szCs w:val="20"/>
        </w:rPr>
        <w:t xml:space="preserve">earlier </w:t>
      </w:r>
      <w:r w:rsidR="00072896" w:rsidRPr="000D5AA9">
        <w:rPr>
          <w:rFonts w:ascii="Arial" w:hAnsi="Arial" w:cs="Arial"/>
          <w:sz w:val="20"/>
          <w:szCs w:val="20"/>
        </w:rPr>
        <w:t xml:space="preserve">proposed that the first cells may have </w:t>
      </w:r>
      <w:r w:rsidR="00DB087F" w:rsidRPr="000D5AA9">
        <w:rPr>
          <w:rFonts w:ascii="Arial" w:hAnsi="Arial" w:cs="Arial"/>
          <w:sz w:val="20"/>
          <w:szCs w:val="20"/>
        </w:rPr>
        <w:t xml:space="preserve">emerged </w:t>
      </w:r>
      <w:r w:rsidR="00072896" w:rsidRPr="000D5AA9">
        <w:rPr>
          <w:rFonts w:ascii="Arial" w:hAnsi="Arial" w:cs="Arial"/>
          <w:sz w:val="20"/>
          <w:szCs w:val="20"/>
        </w:rPr>
        <w:t xml:space="preserve">in pools of cold geothermal condensate.  In the absence of atmospheric oxygen, the inorganic chemistry of these pools </w:t>
      </w:r>
      <w:r w:rsidR="00C43BAE" w:rsidRPr="000D5AA9">
        <w:rPr>
          <w:rFonts w:ascii="Arial" w:hAnsi="Arial" w:cs="Arial"/>
          <w:sz w:val="20"/>
          <w:szCs w:val="20"/>
        </w:rPr>
        <w:t>must</w:t>
      </w:r>
      <w:r w:rsidR="00072896" w:rsidRPr="000D5AA9">
        <w:rPr>
          <w:rFonts w:ascii="Arial" w:hAnsi="Arial" w:cs="Arial"/>
          <w:sz w:val="20"/>
          <w:szCs w:val="20"/>
        </w:rPr>
        <w:t xml:space="preserve"> have been </w:t>
      </w:r>
      <w:proofErr w:type="gramStart"/>
      <w:r w:rsidR="00072896" w:rsidRPr="000D5AA9">
        <w:rPr>
          <w:rFonts w:ascii="Arial" w:hAnsi="Arial" w:cs="Arial"/>
          <w:sz w:val="20"/>
          <w:szCs w:val="20"/>
        </w:rPr>
        <w:t>similar to</w:t>
      </w:r>
      <w:proofErr w:type="gramEnd"/>
      <w:r w:rsidR="00072896" w:rsidRPr="000D5AA9">
        <w:rPr>
          <w:rFonts w:ascii="Arial" w:hAnsi="Arial" w:cs="Arial"/>
          <w:sz w:val="20"/>
          <w:szCs w:val="20"/>
        </w:rPr>
        <w:t xml:space="preserve"> that of cellular cytoplasm, see </w:t>
      </w:r>
      <w:r w:rsidR="0072273D" w:rsidRPr="000D5AA9">
        <w:rPr>
          <w:rFonts w:ascii="Arial" w:hAnsi="Arial" w:cs="Arial"/>
          <w:noProof/>
          <w:sz w:val="20"/>
          <w:szCs w:val="20"/>
        </w:rPr>
        <w:t>[81,152]</w:t>
      </w:r>
      <w:r w:rsidR="00072896" w:rsidRPr="000D5AA9">
        <w:rPr>
          <w:rFonts w:ascii="Arial" w:hAnsi="Arial" w:cs="Arial"/>
          <w:sz w:val="20"/>
          <w:szCs w:val="20"/>
        </w:rPr>
        <w:t xml:space="preserve"> for details. </w:t>
      </w:r>
    </w:p>
    <w:p w14:paraId="73529461" w14:textId="1B00AAB2" w:rsidR="00072896" w:rsidRPr="000D5AA9" w:rsidRDefault="00072896" w:rsidP="00072896">
      <w:pPr>
        <w:spacing w:before="120" w:after="0" w:line="480" w:lineRule="auto"/>
        <w:jc w:val="both"/>
        <w:rPr>
          <w:rFonts w:ascii="Arial" w:hAnsi="Arial" w:cs="Arial"/>
          <w:sz w:val="20"/>
          <w:szCs w:val="20"/>
        </w:rPr>
      </w:pPr>
      <w:r w:rsidRPr="000D5AA9">
        <w:rPr>
          <w:rFonts w:ascii="Arial" w:hAnsi="Arial" w:cs="Arial"/>
          <w:sz w:val="20"/>
          <w:szCs w:val="20"/>
        </w:rPr>
        <w:lastRenderedPageBreak/>
        <w:t>In the same papers, we have explicitly noted that the compounds with specific affinity for geothermal vapor are otherwise considered to be either the building blocks for abiogenic syntheses of the first biomolecules (H</w:t>
      </w:r>
      <w:r w:rsidRPr="000D5AA9">
        <w:rPr>
          <w:rFonts w:ascii="Arial" w:hAnsi="Arial" w:cs="Arial"/>
          <w:sz w:val="20"/>
          <w:szCs w:val="20"/>
          <w:vertAlign w:val="subscript"/>
        </w:rPr>
        <w:t>2</w:t>
      </w:r>
      <w:r w:rsidRPr="000D5AA9">
        <w:rPr>
          <w:rFonts w:ascii="Arial" w:hAnsi="Arial" w:cs="Arial"/>
          <w:sz w:val="20"/>
          <w:szCs w:val="20"/>
        </w:rPr>
        <w:t>S, NH</w:t>
      </w:r>
      <w:r w:rsidRPr="000D5AA9">
        <w:rPr>
          <w:rFonts w:ascii="Arial" w:hAnsi="Arial" w:cs="Arial"/>
          <w:sz w:val="20"/>
          <w:szCs w:val="20"/>
          <w:vertAlign w:val="subscript"/>
        </w:rPr>
        <w:t>3</w:t>
      </w:r>
      <w:r w:rsidRPr="000D5AA9">
        <w:rPr>
          <w:rFonts w:ascii="Arial" w:hAnsi="Arial" w:cs="Arial"/>
          <w:sz w:val="20"/>
          <w:szCs w:val="20"/>
        </w:rPr>
        <w:t xml:space="preserve">, simple organics) or the catalysts of these syntheses such as borate (see Table </w:t>
      </w:r>
      <w:r w:rsidR="002064F7" w:rsidRPr="000D5AA9">
        <w:rPr>
          <w:rFonts w:ascii="Arial" w:hAnsi="Arial" w:cs="Arial"/>
          <w:sz w:val="20"/>
          <w:szCs w:val="20"/>
        </w:rPr>
        <w:t>S2.</w:t>
      </w:r>
      <w:r w:rsidRPr="000D5AA9">
        <w:rPr>
          <w:rFonts w:ascii="Arial" w:hAnsi="Arial" w:cs="Arial"/>
          <w:sz w:val="20"/>
          <w:szCs w:val="20"/>
        </w:rPr>
        <w:t>3</w:t>
      </w:r>
      <w:r w:rsidR="002064F7" w:rsidRPr="000D5AA9">
        <w:rPr>
          <w:rFonts w:ascii="Arial" w:hAnsi="Arial" w:cs="Arial"/>
          <w:sz w:val="20"/>
          <w:szCs w:val="20"/>
        </w:rPr>
        <w:t>.</w:t>
      </w:r>
      <w:r w:rsidRPr="000D5AA9">
        <w:rPr>
          <w:rFonts w:ascii="Arial" w:hAnsi="Arial" w:cs="Arial"/>
          <w:sz w:val="20"/>
          <w:szCs w:val="20"/>
        </w:rPr>
        <w:t xml:space="preserve"> and </w:t>
      </w:r>
      <w:r w:rsidR="0072273D" w:rsidRPr="000D5AA9">
        <w:rPr>
          <w:rFonts w:ascii="Arial" w:hAnsi="Arial" w:cs="Arial"/>
          <w:noProof/>
          <w:sz w:val="20"/>
          <w:szCs w:val="20"/>
        </w:rPr>
        <w:t>[81,152]</w:t>
      </w:r>
      <w:r w:rsidRPr="000D5AA9">
        <w:rPr>
          <w:rFonts w:ascii="Arial" w:hAnsi="Arial" w:cs="Arial"/>
          <w:sz w:val="20"/>
          <w:szCs w:val="20"/>
        </w:rPr>
        <w:t xml:space="preserve">.  Based on this correlation, we speculated that anoxic geothermal fields may have served as the cradles of life itself, with geothermal pools sheltering and nourishing the first, pre-cellular life forms until they evolved into the first cells </w:t>
      </w:r>
      <w:r w:rsidR="0072273D" w:rsidRPr="000D5AA9">
        <w:rPr>
          <w:rFonts w:ascii="Arial" w:hAnsi="Arial" w:cs="Arial"/>
          <w:noProof/>
          <w:sz w:val="20"/>
          <w:szCs w:val="20"/>
        </w:rPr>
        <w:t>[81,152]</w:t>
      </w:r>
      <w:r w:rsidRPr="000D5AA9">
        <w:rPr>
          <w:rFonts w:ascii="Arial" w:hAnsi="Arial" w:cs="Arial"/>
          <w:sz w:val="20"/>
          <w:szCs w:val="20"/>
        </w:rPr>
        <w:t xml:space="preserve">. </w:t>
      </w:r>
    </w:p>
    <w:p w14:paraId="37C9D796" w14:textId="77777777" w:rsidR="00F14ED3" w:rsidRPr="000D5AA9" w:rsidRDefault="00F14ED3" w:rsidP="00851D56">
      <w:pPr>
        <w:spacing w:line="480" w:lineRule="auto"/>
        <w:jc w:val="both"/>
        <w:rPr>
          <w:rFonts w:ascii="Arial" w:hAnsi="Arial" w:cs="Arial"/>
          <w:sz w:val="20"/>
          <w:szCs w:val="20"/>
        </w:rPr>
      </w:pPr>
      <w:r w:rsidRPr="000D5AA9">
        <w:rPr>
          <w:rFonts w:ascii="Arial" w:hAnsi="Arial" w:cs="Arial"/>
          <w:sz w:val="20"/>
          <w:szCs w:val="20"/>
        </w:rPr>
        <w:t xml:space="preserve">The evolution of life from the very first self-copying molecules to the stage of protocells in the same habitats is the most parsimonious scenario: </w:t>
      </w:r>
      <w:proofErr w:type="gramStart"/>
      <w:r w:rsidRPr="000D5AA9">
        <w:rPr>
          <w:rFonts w:ascii="Arial" w:hAnsi="Arial" w:cs="Arial"/>
          <w:sz w:val="20"/>
          <w:szCs w:val="20"/>
        </w:rPr>
        <w:t>otherwise</w:t>
      </w:r>
      <w:proofErr w:type="gramEnd"/>
      <w:r w:rsidRPr="000D5AA9">
        <w:rPr>
          <w:rFonts w:ascii="Arial" w:hAnsi="Arial" w:cs="Arial"/>
          <w:sz w:val="20"/>
          <w:szCs w:val="20"/>
        </w:rPr>
        <w:t xml:space="preserve"> one would have to imagine separate mechanisms for the transfer of the first, still vulnerable, pre-cellular organisms from elsewhere to the geothermal fields and for their accommodation in new habitats.</w:t>
      </w:r>
    </w:p>
    <w:p w14:paraId="2E579331" w14:textId="4FDE9A6A" w:rsidR="00851D56" w:rsidRPr="000D5AA9" w:rsidRDefault="00851D56" w:rsidP="00851D56">
      <w:pPr>
        <w:spacing w:line="480" w:lineRule="auto"/>
        <w:jc w:val="both"/>
        <w:rPr>
          <w:rFonts w:ascii="Arial" w:hAnsi="Arial" w:cs="Arial"/>
          <w:color w:val="000000" w:themeColor="text1"/>
          <w:sz w:val="20"/>
          <w:szCs w:val="20"/>
        </w:rPr>
      </w:pPr>
      <w:r w:rsidRPr="000D5AA9">
        <w:rPr>
          <w:rFonts w:ascii="Arial" w:hAnsi="Arial" w:cs="Arial"/>
          <w:color w:val="000000" w:themeColor="text1"/>
          <w:sz w:val="20"/>
          <w:szCs w:val="20"/>
        </w:rPr>
        <w:t xml:space="preserve">Our work </w:t>
      </w:r>
      <w:r w:rsidR="0072273D" w:rsidRPr="000D5AA9">
        <w:rPr>
          <w:rFonts w:ascii="Arial" w:hAnsi="Arial" w:cs="Arial"/>
          <w:noProof/>
          <w:color w:val="000000" w:themeColor="text1"/>
          <w:sz w:val="20"/>
          <w:szCs w:val="20"/>
        </w:rPr>
        <w:t>[81,152]</w:t>
      </w:r>
      <w:r w:rsidRPr="000D5AA9">
        <w:rPr>
          <w:rFonts w:ascii="Arial" w:hAnsi="Arial" w:cs="Arial"/>
          <w:color w:val="000000" w:themeColor="text1"/>
          <w:sz w:val="20"/>
          <w:szCs w:val="20"/>
        </w:rPr>
        <w:t xml:space="preserve"> had prompted geologists to look for vestiges of anoxic geothermal fields. Van Kranendonk and his colleagues have discovered them in the 3.48 Ga old Dresser Formation of the Pilbara Craton, Western Australia </w:t>
      </w:r>
      <w:r w:rsidR="0072273D" w:rsidRPr="000D5AA9">
        <w:rPr>
          <w:rFonts w:ascii="Arial" w:hAnsi="Arial" w:cs="Arial"/>
          <w:noProof/>
          <w:color w:val="000000" w:themeColor="text1"/>
          <w:sz w:val="20"/>
          <w:szCs w:val="20"/>
        </w:rPr>
        <w:t>[311-314]</w:t>
      </w:r>
      <w:r w:rsidRPr="000D5AA9">
        <w:rPr>
          <w:rFonts w:ascii="Arial" w:hAnsi="Arial" w:cs="Arial"/>
          <w:color w:val="000000" w:themeColor="text1"/>
          <w:sz w:val="20"/>
          <w:szCs w:val="20"/>
        </w:rPr>
        <w:t>, i.e.</w:t>
      </w:r>
      <w:r w:rsidR="00DB087F" w:rsidRPr="000D5AA9">
        <w:rPr>
          <w:rFonts w:ascii="Arial" w:hAnsi="Arial" w:cs="Arial"/>
          <w:color w:val="000000" w:themeColor="text1"/>
          <w:sz w:val="20"/>
          <w:szCs w:val="20"/>
        </w:rPr>
        <w:t xml:space="preserve"> </w:t>
      </w:r>
      <w:r w:rsidRPr="000D5AA9">
        <w:rPr>
          <w:rFonts w:ascii="Arial" w:hAnsi="Arial" w:cs="Arial"/>
          <w:color w:val="000000" w:themeColor="text1"/>
          <w:sz w:val="20"/>
          <w:szCs w:val="20"/>
        </w:rPr>
        <w:t xml:space="preserve">in the same location where the oldest evidence of life on Earth </w:t>
      </w:r>
      <w:r w:rsidR="00DB087F" w:rsidRPr="000D5AA9">
        <w:rPr>
          <w:rFonts w:ascii="Arial" w:hAnsi="Arial" w:cs="Arial"/>
          <w:color w:val="000000" w:themeColor="text1"/>
          <w:sz w:val="20"/>
          <w:szCs w:val="20"/>
        </w:rPr>
        <w:t>had been</w:t>
      </w:r>
      <w:r w:rsidRPr="000D5AA9">
        <w:rPr>
          <w:rFonts w:ascii="Arial" w:hAnsi="Arial" w:cs="Arial"/>
          <w:color w:val="000000" w:themeColor="text1"/>
          <w:sz w:val="20"/>
          <w:szCs w:val="20"/>
        </w:rPr>
        <w:t xml:space="preserve"> found earlier </w:t>
      </w:r>
      <w:r w:rsidR="0072273D" w:rsidRPr="000D5AA9">
        <w:rPr>
          <w:rFonts w:ascii="Arial" w:hAnsi="Arial" w:cs="Arial"/>
          <w:noProof/>
          <w:color w:val="000000" w:themeColor="text1"/>
          <w:sz w:val="20"/>
          <w:szCs w:val="20"/>
        </w:rPr>
        <w:t>[315-319]</w:t>
      </w:r>
      <w:r w:rsidRPr="000D5AA9">
        <w:rPr>
          <w:rFonts w:ascii="Arial" w:hAnsi="Arial" w:cs="Arial"/>
          <w:color w:val="000000" w:themeColor="text1"/>
          <w:sz w:val="20"/>
          <w:szCs w:val="20"/>
        </w:rPr>
        <w:t xml:space="preserve">. Analysis of the Dresser Formation deposits revealed the remnants of hot springs surrounded by sinter </w:t>
      </w:r>
      <w:proofErr w:type="spellStart"/>
      <w:r w:rsidRPr="000D5AA9">
        <w:rPr>
          <w:rFonts w:ascii="Arial" w:hAnsi="Arial" w:cs="Arial"/>
          <w:color w:val="000000" w:themeColor="text1"/>
          <w:sz w:val="20"/>
          <w:szCs w:val="20"/>
        </w:rPr>
        <w:t>terracettes</w:t>
      </w:r>
      <w:proofErr w:type="spellEnd"/>
      <w:r w:rsidRPr="000D5AA9">
        <w:rPr>
          <w:rFonts w:ascii="Arial" w:hAnsi="Arial" w:cs="Arial"/>
          <w:color w:val="000000" w:themeColor="text1"/>
          <w:sz w:val="20"/>
          <w:szCs w:val="20"/>
        </w:rPr>
        <w:t>. The mineral assemblage includes geyserite, kaolinite/</w:t>
      </w:r>
      <w:proofErr w:type="spellStart"/>
      <w:r w:rsidRPr="000D5AA9">
        <w:rPr>
          <w:rFonts w:ascii="Arial" w:hAnsi="Arial" w:cs="Arial"/>
          <w:color w:val="000000" w:themeColor="text1"/>
          <w:sz w:val="20"/>
          <w:szCs w:val="20"/>
        </w:rPr>
        <w:t>illite</w:t>
      </w:r>
      <w:proofErr w:type="spellEnd"/>
      <w:r w:rsidRPr="000D5AA9">
        <w:rPr>
          <w:rFonts w:ascii="Arial" w:hAnsi="Arial" w:cs="Arial"/>
          <w:color w:val="000000" w:themeColor="text1"/>
          <w:sz w:val="20"/>
          <w:szCs w:val="20"/>
        </w:rPr>
        <w:t>, and borate-bearing tourmaline</w:t>
      </w:r>
      <w:r w:rsidR="001F7EC6" w:rsidRPr="000D5AA9">
        <w:rPr>
          <w:rFonts w:ascii="Arial" w:hAnsi="Arial" w:cs="Arial"/>
          <w:color w:val="000000" w:themeColor="text1"/>
          <w:sz w:val="20"/>
          <w:szCs w:val="20"/>
        </w:rPr>
        <w:t>, see Fig. S2.1</w:t>
      </w:r>
      <w:r w:rsidR="008731D1" w:rsidRPr="000D5AA9">
        <w:rPr>
          <w:rFonts w:ascii="Arial" w:hAnsi="Arial" w:cs="Arial"/>
          <w:color w:val="000000" w:themeColor="text1"/>
          <w:sz w:val="20"/>
          <w:szCs w:val="20"/>
        </w:rPr>
        <w:t>1</w:t>
      </w:r>
      <w:r w:rsidR="001F7EC6" w:rsidRPr="000D5AA9">
        <w:rPr>
          <w:rFonts w:ascii="Arial" w:hAnsi="Arial" w:cs="Arial"/>
          <w:color w:val="000000" w:themeColor="text1"/>
          <w:sz w:val="20"/>
          <w:szCs w:val="20"/>
        </w:rPr>
        <w:t>.</w:t>
      </w:r>
      <w:r w:rsidRPr="000D5AA9">
        <w:rPr>
          <w:rFonts w:ascii="Arial" w:hAnsi="Arial" w:cs="Arial"/>
          <w:color w:val="000000" w:themeColor="text1"/>
          <w:sz w:val="20"/>
          <w:szCs w:val="20"/>
        </w:rPr>
        <w:t xml:space="preserve"> </w:t>
      </w:r>
      <w:r w:rsidR="0072273D" w:rsidRPr="000D5AA9">
        <w:rPr>
          <w:rFonts w:ascii="Arial" w:hAnsi="Arial" w:cs="Arial"/>
          <w:noProof/>
          <w:color w:val="000000" w:themeColor="text1"/>
          <w:sz w:val="20"/>
          <w:szCs w:val="20"/>
        </w:rPr>
        <w:t>[311,313,314]</w:t>
      </w:r>
      <w:r w:rsidRPr="000D5AA9">
        <w:rPr>
          <w:rFonts w:ascii="Arial" w:hAnsi="Arial" w:cs="Arial"/>
          <w:color w:val="000000" w:themeColor="text1"/>
          <w:sz w:val="20"/>
          <w:szCs w:val="20"/>
        </w:rPr>
        <w:t xml:space="preserve">. The stromatolites, made by microbial communities dwelling in basins of these geothermal fields 3.48 Ga ago, are characterized by alternating layers of zinc and nickel, as revealed by Qualitative Synchrotron Radiation X-ray Fluorescence Microscopy </w:t>
      </w:r>
      <w:r w:rsidR="0072273D" w:rsidRPr="000D5AA9">
        <w:rPr>
          <w:rFonts w:ascii="Arial" w:hAnsi="Arial" w:cs="Arial"/>
          <w:noProof/>
          <w:color w:val="000000" w:themeColor="text1"/>
          <w:sz w:val="20"/>
          <w:szCs w:val="20"/>
        </w:rPr>
        <w:t>[312,314]</w:t>
      </w:r>
      <w:r w:rsidRPr="000D5AA9">
        <w:rPr>
          <w:rFonts w:ascii="Arial" w:hAnsi="Arial" w:cs="Arial"/>
          <w:color w:val="000000" w:themeColor="text1"/>
          <w:sz w:val="20"/>
          <w:szCs w:val="20"/>
        </w:rPr>
        <w:t xml:space="preserve">. These groundbreaking findings indicate that the anoxic geothermal fields existed as early as 3.48 Ga ago and, most likely, were inhabited. </w:t>
      </w:r>
    </w:p>
    <w:p w14:paraId="7B8E7FA3" w14:textId="77777777" w:rsidR="00782F78" w:rsidRPr="000D5AA9" w:rsidRDefault="00782F78" w:rsidP="00851D56">
      <w:pPr>
        <w:spacing w:before="120" w:after="0" w:line="480" w:lineRule="auto"/>
        <w:jc w:val="both"/>
        <w:rPr>
          <w:rFonts w:ascii="Arial" w:hAnsi="Arial" w:cs="Arial"/>
          <w:sz w:val="20"/>
          <w:szCs w:val="20"/>
        </w:rPr>
      </w:pPr>
      <w:r w:rsidRPr="000D5AA9">
        <w:rPr>
          <w:rFonts w:ascii="Arial" w:hAnsi="Arial" w:cs="Arial"/>
          <w:noProof/>
          <w:color w:val="000000" w:themeColor="text1"/>
          <w:sz w:val="20"/>
          <w:szCs w:val="20"/>
        </w:rPr>
        <w:lastRenderedPageBreak/>
        <w:drawing>
          <wp:inline distT="0" distB="0" distL="0" distR="0" wp14:anchorId="591C1D04" wp14:editId="50DF82B8">
            <wp:extent cx="5760720" cy="4735830"/>
            <wp:effectExtent l="0" t="0" r="0" b="7620"/>
            <wp:docPr id="301341231" name="Grafik 1" descr="Ein Bild, das Tex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41231" name="Grafik 1" descr="Ein Bild, das Text, Karte enthält.&#10;&#10;Automatisch generierte Beschreibung"/>
                    <pic:cNvPicPr/>
                  </pic:nvPicPr>
                  <pic:blipFill>
                    <a:blip r:embed="rId33"/>
                    <a:stretch>
                      <a:fillRect/>
                    </a:stretch>
                  </pic:blipFill>
                  <pic:spPr>
                    <a:xfrm>
                      <a:off x="0" y="0"/>
                      <a:ext cx="5760720" cy="4735830"/>
                    </a:xfrm>
                    <a:prstGeom prst="rect">
                      <a:avLst/>
                    </a:prstGeom>
                  </pic:spPr>
                </pic:pic>
              </a:graphicData>
            </a:graphic>
          </wp:inline>
        </w:drawing>
      </w:r>
    </w:p>
    <w:p w14:paraId="7BEA3D3D" w14:textId="2CCF740C" w:rsidR="00782F78" w:rsidRPr="000D5AA9" w:rsidRDefault="00782F78" w:rsidP="00851D56">
      <w:pPr>
        <w:spacing w:before="120" w:after="0" w:line="480" w:lineRule="auto"/>
        <w:jc w:val="both"/>
        <w:rPr>
          <w:rFonts w:ascii="Arial" w:hAnsi="Arial" w:cs="Arial"/>
          <w:sz w:val="20"/>
          <w:szCs w:val="20"/>
        </w:rPr>
      </w:pPr>
      <w:r w:rsidRPr="000D5AA9">
        <w:rPr>
          <w:rFonts w:ascii="Arial" w:hAnsi="Arial" w:cs="Arial"/>
          <w:sz w:val="20"/>
          <w:szCs w:val="20"/>
        </w:rPr>
        <w:t>Fig. S2.1</w:t>
      </w:r>
      <w:r w:rsidR="008731D1" w:rsidRPr="000D5AA9">
        <w:rPr>
          <w:rFonts w:ascii="Arial" w:hAnsi="Arial" w:cs="Arial"/>
          <w:sz w:val="20"/>
          <w:szCs w:val="20"/>
        </w:rPr>
        <w:t>1</w:t>
      </w:r>
      <w:r w:rsidRPr="000D5AA9">
        <w:rPr>
          <w:rFonts w:ascii="Arial" w:hAnsi="Arial" w:cs="Arial"/>
          <w:sz w:val="20"/>
          <w:szCs w:val="20"/>
        </w:rPr>
        <w:t xml:space="preserve">. </w:t>
      </w:r>
      <w:r w:rsidR="00B100D1" w:rsidRPr="000D5AA9">
        <w:rPr>
          <w:rFonts w:ascii="Arial" w:hAnsi="Arial" w:cs="Arial"/>
          <w:sz w:val="20"/>
          <w:szCs w:val="20"/>
        </w:rPr>
        <w:t xml:space="preserve">Schematic representation of the Dresser hot spring system (from </w:t>
      </w:r>
      <w:r w:rsidR="0072273D" w:rsidRPr="000D5AA9">
        <w:rPr>
          <w:rFonts w:ascii="Arial" w:hAnsi="Arial" w:cs="Arial"/>
          <w:noProof/>
          <w:sz w:val="20"/>
          <w:szCs w:val="20"/>
        </w:rPr>
        <w:t>[314]</w:t>
      </w:r>
      <w:r w:rsidR="00B100D1" w:rsidRPr="000D5AA9">
        <w:rPr>
          <w:rFonts w:ascii="Arial" w:hAnsi="Arial" w:cs="Arial"/>
          <w:sz w:val="20"/>
          <w:szCs w:val="20"/>
        </w:rPr>
        <w:t>)</w:t>
      </w:r>
      <w:r w:rsidR="00112600" w:rsidRPr="000D5AA9">
        <w:rPr>
          <w:rFonts w:ascii="Arial" w:hAnsi="Arial" w:cs="Arial"/>
          <w:sz w:val="20"/>
          <w:szCs w:val="20"/>
        </w:rPr>
        <w:t xml:space="preserve">. </w:t>
      </w:r>
    </w:p>
    <w:p w14:paraId="17AB3C59" w14:textId="77777777" w:rsidR="007C3303" w:rsidRPr="000D5AA9" w:rsidRDefault="007C3303" w:rsidP="00851D56">
      <w:pPr>
        <w:spacing w:before="120" w:after="0" w:line="480" w:lineRule="auto"/>
        <w:jc w:val="both"/>
        <w:rPr>
          <w:rFonts w:ascii="Arial" w:hAnsi="Arial" w:cs="Arial"/>
          <w:sz w:val="20"/>
          <w:szCs w:val="20"/>
        </w:rPr>
      </w:pPr>
    </w:p>
    <w:p w14:paraId="2668B1C0" w14:textId="3EC1461A" w:rsidR="00851D56" w:rsidRPr="000D5AA9" w:rsidRDefault="00F14ED3" w:rsidP="00851D56">
      <w:pPr>
        <w:spacing w:before="120" w:after="0" w:line="480" w:lineRule="auto"/>
        <w:jc w:val="both"/>
        <w:rPr>
          <w:rFonts w:ascii="Arial" w:hAnsi="Arial" w:cs="Arial"/>
          <w:sz w:val="20"/>
          <w:szCs w:val="20"/>
        </w:rPr>
      </w:pPr>
      <w:r w:rsidRPr="000D5AA9">
        <w:rPr>
          <w:rFonts w:ascii="Arial" w:hAnsi="Arial" w:cs="Arial"/>
          <w:sz w:val="20"/>
          <w:szCs w:val="20"/>
        </w:rPr>
        <w:t>T</w:t>
      </w:r>
      <w:r w:rsidR="00882357" w:rsidRPr="000D5AA9">
        <w:rPr>
          <w:rFonts w:ascii="Arial" w:hAnsi="Arial" w:cs="Arial"/>
          <w:sz w:val="20"/>
          <w:szCs w:val="20"/>
        </w:rPr>
        <w:t xml:space="preserve">he </w:t>
      </w:r>
      <w:r w:rsidR="00851D56" w:rsidRPr="000D5AA9">
        <w:rPr>
          <w:rFonts w:ascii="Arial" w:hAnsi="Arial" w:cs="Arial"/>
          <w:sz w:val="20"/>
          <w:szCs w:val="20"/>
        </w:rPr>
        <w:t>on</w:t>
      </w:r>
      <w:r w:rsidR="00882357" w:rsidRPr="000D5AA9">
        <w:rPr>
          <w:rFonts w:ascii="Arial" w:hAnsi="Arial" w:cs="Arial"/>
          <w:sz w:val="20"/>
          <w:szCs w:val="20"/>
        </w:rPr>
        <w:t>-</w:t>
      </w:r>
      <w:r w:rsidR="00851D56" w:rsidRPr="000D5AA9">
        <w:rPr>
          <w:rFonts w:ascii="Arial" w:hAnsi="Arial" w:cs="Arial"/>
          <w:sz w:val="20"/>
          <w:szCs w:val="20"/>
        </w:rPr>
        <w:t xml:space="preserve">land </w:t>
      </w:r>
      <w:r w:rsidR="00072896" w:rsidRPr="000D5AA9">
        <w:rPr>
          <w:rFonts w:ascii="Arial" w:hAnsi="Arial" w:cs="Arial"/>
          <w:sz w:val="20"/>
          <w:szCs w:val="20"/>
        </w:rPr>
        <w:t xml:space="preserve">geothermal systems have been repeatedly proposed as potential habitats for early life </w:t>
      </w:r>
      <w:r w:rsidR="0072273D" w:rsidRPr="000D5AA9">
        <w:rPr>
          <w:rFonts w:ascii="Arial" w:hAnsi="Arial" w:cs="Arial"/>
          <w:noProof/>
          <w:sz w:val="20"/>
          <w:szCs w:val="20"/>
        </w:rPr>
        <w:t>[54-57,91,133,151,222,320-326]</w:t>
      </w:r>
      <w:r w:rsidRPr="000D5AA9">
        <w:rPr>
          <w:rFonts w:ascii="Arial" w:hAnsi="Arial" w:cs="Arial"/>
          <w:sz w:val="20"/>
          <w:szCs w:val="20"/>
        </w:rPr>
        <w:t>. We contributed to this line of thought by r</w:t>
      </w:r>
      <w:r w:rsidR="0089718E" w:rsidRPr="000D5AA9">
        <w:rPr>
          <w:rFonts w:ascii="Arial" w:hAnsi="Arial" w:cs="Arial"/>
          <w:sz w:val="20"/>
          <w:szCs w:val="20"/>
        </w:rPr>
        <w:t>ecogniz</w:t>
      </w:r>
      <w:r w:rsidRPr="000D5AA9">
        <w:rPr>
          <w:rFonts w:ascii="Arial" w:hAnsi="Arial" w:cs="Arial"/>
          <w:sz w:val="20"/>
          <w:szCs w:val="20"/>
        </w:rPr>
        <w:t>ing</w:t>
      </w:r>
      <w:r w:rsidR="0089718E" w:rsidRPr="000D5AA9">
        <w:rPr>
          <w:rFonts w:ascii="Arial" w:hAnsi="Arial" w:cs="Arial"/>
          <w:sz w:val="20"/>
          <w:szCs w:val="20"/>
        </w:rPr>
        <w:t xml:space="preserve"> (</w:t>
      </w:r>
      <w:proofErr w:type="spellStart"/>
      <w:r w:rsidR="0089718E" w:rsidRPr="000D5AA9">
        <w:rPr>
          <w:rFonts w:ascii="Arial" w:hAnsi="Arial" w:cs="Arial"/>
          <w:sz w:val="20"/>
          <w:szCs w:val="20"/>
        </w:rPr>
        <w:t>i</w:t>
      </w:r>
      <w:proofErr w:type="spellEnd"/>
      <w:r w:rsidR="0089718E" w:rsidRPr="000D5AA9">
        <w:rPr>
          <w:rFonts w:ascii="Arial" w:hAnsi="Arial" w:cs="Arial"/>
          <w:sz w:val="20"/>
          <w:szCs w:val="20"/>
        </w:rPr>
        <w:t xml:space="preserve">) that the vapor zones of Earth's geothermal fields accumulate exactly the chemicals that must have been needed for the first organisms, </w:t>
      </w:r>
      <w:r w:rsidR="00550F83" w:rsidRPr="000D5AA9">
        <w:rPr>
          <w:rFonts w:ascii="Arial" w:hAnsi="Arial" w:cs="Arial"/>
          <w:sz w:val="20"/>
          <w:szCs w:val="20"/>
        </w:rPr>
        <w:t>and</w:t>
      </w:r>
      <w:r w:rsidR="00851D56" w:rsidRPr="000D5AA9">
        <w:rPr>
          <w:rFonts w:ascii="Arial" w:hAnsi="Arial" w:cs="Arial"/>
          <w:sz w:val="20"/>
          <w:szCs w:val="20"/>
        </w:rPr>
        <w:t xml:space="preserve"> </w:t>
      </w:r>
      <w:r w:rsidR="0089718E" w:rsidRPr="000D5AA9">
        <w:rPr>
          <w:rFonts w:ascii="Arial" w:hAnsi="Arial" w:cs="Arial"/>
          <w:sz w:val="20"/>
          <w:szCs w:val="20"/>
        </w:rPr>
        <w:t xml:space="preserve">(ii) </w:t>
      </w:r>
      <w:r w:rsidR="00851D56" w:rsidRPr="000D5AA9">
        <w:rPr>
          <w:rFonts w:ascii="Arial" w:hAnsi="Arial" w:cs="Arial"/>
          <w:sz w:val="20"/>
          <w:szCs w:val="20"/>
        </w:rPr>
        <w:t xml:space="preserve">that the </w:t>
      </w:r>
      <w:r w:rsidR="00851D56" w:rsidRPr="000D5AA9">
        <w:rPr>
          <w:rFonts w:ascii="Arial" w:hAnsi="Arial" w:cs="Arial"/>
          <w:color w:val="000000" w:themeColor="text1"/>
          <w:sz w:val="20"/>
          <w:szCs w:val="20"/>
        </w:rPr>
        <w:t>K</w:t>
      </w:r>
      <w:r w:rsidR="00851D56" w:rsidRPr="000D5AA9">
        <w:rPr>
          <w:rFonts w:ascii="Arial" w:hAnsi="Arial" w:cs="Arial"/>
          <w:color w:val="000000" w:themeColor="text1"/>
          <w:sz w:val="20"/>
          <w:szCs w:val="20"/>
          <w:vertAlign w:val="superscript"/>
        </w:rPr>
        <w:t>+</w:t>
      </w:r>
      <w:r w:rsidR="00851D56" w:rsidRPr="000D5AA9">
        <w:rPr>
          <w:rFonts w:ascii="Arial" w:hAnsi="Arial" w:cs="Arial"/>
          <w:color w:val="000000" w:themeColor="text1"/>
          <w:sz w:val="20"/>
          <w:szCs w:val="20"/>
        </w:rPr>
        <w:t xml:space="preserve">-rich condensate of geothermal vapor, resembling the cell cytoplasm chemistry and fundamentally different from both salty geyser discharges and seawater, may have been the medium hosting the first organisms </w:t>
      </w:r>
      <w:r w:rsidR="0072273D" w:rsidRPr="000D5AA9">
        <w:rPr>
          <w:rFonts w:ascii="Arial" w:hAnsi="Arial" w:cs="Arial"/>
          <w:noProof/>
          <w:color w:val="000000" w:themeColor="text1"/>
          <w:sz w:val="20"/>
          <w:szCs w:val="20"/>
        </w:rPr>
        <w:t>[81,152]</w:t>
      </w:r>
      <w:r w:rsidR="00851D56" w:rsidRPr="000D5AA9">
        <w:rPr>
          <w:rFonts w:ascii="Arial" w:hAnsi="Arial" w:cs="Arial"/>
          <w:color w:val="000000" w:themeColor="text1"/>
          <w:sz w:val="20"/>
          <w:szCs w:val="20"/>
        </w:rPr>
        <w:t>.</w:t>
      </w:r>
    </w:p>
    <w:p w14:paraId="753F8E8D" w14:textId="1977EA0B" w:rsidR="00072896" w:rsidRPr="000D5AA9" w:rsidRDefault="00072896" w:rsidP="00072896">
      <w:pPr>
        <w:spacing w:before="120" w:after="0" w:line="480" w:lineRule="auto"/>
        <w:jc w:val="both"/>
        <w:rPr>
          <w:rFonts w:ascii="Arial" w:hAnsi="Arial" w:cs="Arial"/>
          <w:sz w:val="20"/>
          <w:szCs w:val="20"/>
        </w:rPr>
      </w:pPr>
    </w:p>
    <w:bookmarkEnd w:id="21"/>
    <w:p w14:paraId="7259B709" w14:textId="77777777" w:rsidR="00072896" w:rsidRPr="000D5AA9" w:rsidRDefault="00072896" w:rsidP="00072896">
      <w:pPr>
        <w:spacing w:before="120" w:after="0" w:line="480" w:lineRule="auto"/>
        <w:jc w:val="both"/>
        <w:rPr>
          <w:rFonts w:ascii="Arial" w:hAnsi="Arial" w:cs="Arial"/>
          <w:b/>
          <w:bCs/>
          <w:sz w:val="20"/>
          <w:szCs w:val="20"/>
        </w:rPr>
      </w:pPr>
      <w:r w:rsidRPr="000D5AA9">
        <w:rPr>
          <w:rFonts w:ascii="Arial" w:hAnsi="Arial" w:cs="Arial"/>
          <w:b/>
          <w:bCs/>
          <w:sz w:val="20"/>
          <w:szCs w:val="20"/>
        </w:rPr>
        <w:t>2.2.9. Paradox of the high Mg</w:t>
      </w:r>
      <w:r w:rsidRPr="000D5AA9">
        <w:rPr>
          <w:rFonts w:ascii="Arial" w:hAnsi="Arial" w:cs="Arial"/>
          <w:b/>
          <w:bCs/>
          <w:sz w:val="20"/>
          <w:szCs w:val="20"/>
          <w:vertAlign w:val="superscript"/>
        </w:rPr>
        <w:t>2+</w:t>
      </w:r>
      <w:r w:rsidRPr="000D5AA9">
        <w:rPr>
          <w:rFonts w:ascii="Arial" w:hAnsi="Arial" w:cs="Arial"/>
          <w:b/>
          <w:bCs/>
          <w:sz w:val="20"/>
          <w:szCs w:val="20"/>
        </w:rPr>
        <w:t xml:space="preserve"> to Ca</w:t>
      </w:r>
      <w:r w:rsidRPr="000D5AA9">
        <w:rPr>
          <w:rFonts w:ascii="Arial" w:hAnsi="Arial" w:cs="Arial"/>
          <w:b/>
          <w:bCs/>
          <w:sz w:val="20"/>
          <w:szCs w:val="20"/>
          <w:vertAlign w:val="superscript"/>
        </w:rPr>
        <w:t>2+</w:t>
      </w:r>
      <w:r w:rsidRPr="000D5AA9">
        <w:rPr>
          <w:rFonts w:ascii="Arial" w:hAnsi="Arial" w:cs="Arial"/>
          <w:b/>
          <w:bCs/>
          <w:sz w:val="20"/>
          <w:szCs w:val="20"/>
        </w:rPr>
        <w:t xml:space="preserve"> ratio in the cell</w:t>
      </w:r>
    </w:p>
    <w:p w14:paraId="76CFBBD1" w14:textId="531FEAC0" w:rsidR="00072896" w:rsidRPr="000D5AA9" w:rsidRDefault="00072896" w:rsidP="00072896">
      <w:pPr>
        <w:spacing w:before="120" w:after="0" w:line="480" w:lineRule="auto"/>
        <w:jc w:val="both"/>
        <w:rPr>
          <w:rFonts w:ascii="Arial" w:hAnsi="Arial" w:cs="Arial"/>
          <w:sz w:val="20"/>
          <w:szCs w:val="20"/>
        </w:rPr>
      </w:pPr>
      <w:r w:rsidRPr="000D5AA9">
        <w:rPr>
          <w:rFonts w:ascii="Arial" w:hAnsi="Arial" w:cs="Arial"/>
          <w:sz w:val="20"/>
          <w:szCs w:val="20"/>
        </w:rPr>
        <w:t>Paradoxically, the intracellular concentration</w:t>
      </w:r>
      <w:r w:rsidR="00242F90" w:rsidRPr="000D5AA9">
        <w:rPr>
          <w:rFonts w:ascii="Arial" w:hAnsi="Arial" w:cs="Arial"/>
          <w:sz w:val="20"/>
          <w:szCs w:val="20"/>
        </w:rPr>
        <w:t xml:space="preserve"> of free Ca</w:t>
      </w:r>
      <w:r w:rsidR="00242F90" w:rsidRPr="000D5AA9">
        <w:rPr>
          <w:rFonts w:ascii="Arial" w:hAnsi="Arial" w:cs="Arial"/>
          <w:sz w:val="20"/>
          <w:szCs w:val="20"/>
          <w:vertAlign w:val="superscript"/>
        </w:rPr>
        <w:t>2+</w:t>
      </w:r>
      <w:r w:rsidR="00242F90" w:rsidRPr="000D5AA9">
        <w:rPr>
          <w:rFonts w:ascii="Arial" w:hAnsi="Arial" w:cs="Arial"/>
          <w:sz w:val="20"/>
          <w:szCs w:val="20"/>
        </w:rPr>
        <w:t xml:space="preserve"> ions</w:t>
      </w:r>
      <w:r w:rsidRPr="000D5AA9">
        <w:rPr>
          <w:rFonts w:ascii="Arial" w:hAnsi="Arial" w:cs="Arial"/>
          <w:sz w:val="20"/>
          <w:szCs w:val="20"/>
        </w:rPr>
        <w:t xml:space="preserve"> is typically 10</w:t>
      </w:r>
      <w:r w:rsidRPr="000D5AA9">
        <w:rPr>
          <w:rFonts w:ascii="Arial" w:hAnsi="Arial" w:cs="Arial"/>
          <w:sz w:val="20"/>
          <w:szCs w:val="20"/>
          <w:vertAlign w:val="superscript"/>
        </w:rPr>
        <w:t>5</w:t>
      </w:r>
      <w:r w:rsidRPr="000D5AA9">
        <w:rPr>
          <w:rFonts w:ascii="Arial" w:hAnsi="Arial" w:cs="Arial"/>
          <w:sz w:val="20"/>
          <w:szCs w:val="20"/>
        </w:rPr>
        <w:t xml:space="preserve"> times lower than the Mg</w:t>
      </w:r>
      <w:r w:rsidRPr="000D5AA9">
        <w:rPr>
          <w:rFonts w:ascii="Arial" w:hAnsi="Arial" w:cs="Arial"/>
          <w:sz w:val="20"/>
          <w:szCs w:val="20"/>
          <w:vertAlign w:val="superscript"/>
        </w:rPr>
        <w:t>2+</w:t>
      </w:r>
      <w:r w:rsidRPr="000D5AA9">
        <w:rPr>
          <w:rFonts w:ascii="Arial" w:hAnsi="Arial" w:cs="Arial"/>
          <w:sz w:val="20"/>
          <w:szCs w:val="20"/>
        </w:rPr>
        <w:t xml:space="preserve"> concentration (~ 10</w:t>
      </w:r>
      <w:r w:rsidRPr="000D5AA9">
        <w:rPr>
          <w:rFonts w:ascii="Arial" w:hAnsi="Arial" w:cs="Arial"/>
          <w:sz w:val="20"/>
          <w:szCs w:val="20"/>
          <w:vertAlign w:val="superscript"/>
        </w:rPr>
        <w:t>-7</w:t>
      </w:r>
      <w:r w:rsidRPr="000D5AA9">
        <w:rPr>
          <w:rFonts w:ascii="Arial" w:hAnsi="Arial" w:cs="Arial"/>
          <w:sz w:val="20"/>
          <w:szCs w:val="20"/>
        </w:rPr>
        <w:t xml:space="preserve"> M vs. ~ 10</w:t>
      </w:r>
      <w:r w:rsidRPr="000D5AA9">
        <w:rPr>
          <w:rFonts w:ascii="Arial" w:hAnsi="Arial" w:cs="Arial"/>
          <w:sz w:val="20"/>
          <w:szCs w:val="20"/>
          <w:vertAlign w:val="superscript"/>
        </w:rPr>
        <w:t>-2</w:t>
      </w:r>
      <w:r w:rsidRPr="000D5AA9">
        <w:rPr>
          <w:rFonts w:ascii="Arial" w:hAnsi="Arial" w:cs="Arial"/>
          <w:sz w:val="20"/>
          <w:szCs w:val="20"/>
        </w:rPr>
        <w:t xml:space="preserve"> M), although their concentrations outside the cells are usually comparable (Table </w:t>
      </w:r>
      <w:r w:rsidR="002064F7" w:rsidRPr="000D5AA9">
        <w:rPr>
          <w:rFonts w:ascii="Arial" w:hAnsi="Arial" w:cs="Arial"/>
          <w:sz w:val="20"/>
          <w:szCs w:val="20"/>
        </w:rPr>
        <w:t>S2.</w:t>
      </w:r>
      <w:r w:rsidRPr="000D5AA9">
        <w:rPr>
          <w:rFonts w:ascii="Arial" w:hAnsi="Arial" w:cs="Arial"/>
          <w:sz w:val="20"/>
          <w:szCs w:val="20"/>
        </w:rPr>
        <w:t>1</w:t>
      </w:r>
      <w:r w:rsidR="002064F7" w:rsidRPr="000D5AA9">
        <w:rPr>
          <w:rFonts w:ascii="Arial" w:hAnsi="Arial" w:cs="Arial"/>
          <w:sz w:val="20"/>
          <w:szCs w:val="20"/>
        </w:rPr>
        <w:t>.</w:t>
      </w:r>
      <w:r w:rsidRPr="000D5AA9">
        <w:rPr>
          <w:rFonts w:ascii="Arial" w:hAnsi="Arial" w:cs="Arial"/>
          <w:sz w:val="20"/>
          <w:szCs w:val="20"/>
        </w:rPr>
        <w:t xml:space="preserve">). </w:t>
      </w:r>
      <w:r w:rsidR="00882357" w:rsidRPr="000D5AA9">
        <w:rPr>
          <w:rFonts w:ascii="Arial" w:hAnsi="Arial" w:cs="Arial"/>
          <w:color w:val="000000" w:themeColor="text1"/>
          <w:sz w:val="20"/>
          <w:szCs w:val="20"/>
        </w:rPr>
        <w:t>Magnesium makes about 20% of the Earth’s core;</w:t>
      </w:r>
      <w:r w:rsidR="00882357" w:rsidRPr="000D5AA9">
        <w:rPr>
          <w:rFonts w:ascii="Arial" w:hAnsi="Arial" w:cs="Arial"/>
          <w:sz w:val="20"/>
          <w:szCs w:val="20"/>
        </w:rPr>
        <w:t xml:space="preserve"> n</w:t>
      </w:r>
      <w:r w:rsidRPr="000D5AA9">
        <w:rPr>
          <w:rFonts w:ascii="Arial" w:hAnsi="Arial" w:cs="Arial"/>
          <w:sz w:val="20"/>
          <w:szCs w:val="20"/>
        </w:rPr>
        <w:t xml:space="preserve">ot surprisingly, many </w:t>
      </w:r>
      <w:r w:rsidRPr="000D5AA9">
        <w:rPr>
          <w:rFonts w:ascii="Arial" w:hAnsi="Arial" w:cs="Arial"/>
          <w:sz w:val="20"/>
          <w:szCs w:val="20"/>
        </w:rPr>
        <w:lastRenderedPageBreak/>
        <w:t>enzymes attributed to the LUCA use Mg</w:t>
      </w:r>
      <w:r w:rsidRPr="000D5AA9">
        <w:rPr>
          <w:rFonts w:ascii="Arial" w:hAnsi="Arial" w:cs="Arial"/>
          <w:sz w:val="20"/>
          <w:szCs w:val="20"/>
          <w:vertAlign w:val="superscript"/>
        </w:rPr>
        <w:t>2+</w:t>
      </w:r>
      <w:r w:rsidRPr="000D5AA9">
        <w:rPr>
          <w:rFonts w:ascii="Arial" w:hAnsi="Arial" w:cs="Arial"/>
          <w:sz w:val="20"/>
          <w:szCs w:val="20"/>
        </w:rPr>
        <w:t xml:space="preserve"> ions as cofactors (see Table </w:t>
      </w:r>
      <w:r w:rsidR="002064F7" w:rsidRPr="000D5AA9">
        <w:rPr>
          <w:rFonts w:ascii="Arial" w:hAnsi="Arial" w:cs="Arial"/>
          <w:sz w:val="20"/>
          <w:szCs w:val="20"/>
        </w:rPr>
        <w:t>S2.</w:t>
      </w:r>
      <w:r w:rsidRPr="000D5AA9">
        <w:rPr>
          <w:rFonts w:ascii="Arial" w:hAnsi="Arial" w:cs="Arial"/>
          <w:sz w:val="20"/>
          <w:szCs w:val="20"/>
        </w:rPr>
        <w:t>2</w:t>
      </w:r>
      <w:r w:rsidR="002064F7" w:rsidRPr="000D5AA9">
        <w:rPr>
          <w:rFonts w:ascii="Arial" w:hAnsi="Arial" w:cs="Arial"/>
          <w:sz w:val="20"/>
          <w:szCs w:val="20"/>
        </w:rPr>
        <w:t>.</w:t>
      </w:r>
      <w:r w:rsidRPr="000D5AA9">
        <w:rPr>
          <w:rFonts w:ascii="Arial" w:hAnsi="Arial" w:cs="Arial"/>
          <w:sz w:val="20"/>
          <w:szCs w:val="20"/>
        </w:rPr>
        <w:t xml:space="preserve">). Intracellular Mg levels do not differ dramatically from those in the cell environment (Table </w:t>
      </w:r>
      <w:r w:rsidR="002064F7" w:rsidRPr="000D5AA9">
        <w:rPr>
          <w:rFonts w:ascii="Arial" w:hAnsi="Arial" w:cs="Arial"/>
          <w:sz w:val="20"/>
          <w:szCs w:val="20"/>
        </w:rPr>
        <w:t>S</w:t>
      </w:r>
      <w:r w:rsidRPr="000D5AA9">
        <w:rPr>
          <w:rFonts w:ascii="Arial" w:hAnsi="Arial" w:cs="Arial"/>
          <w:sz w:val="20"/>
          <w:szCs w:val="20"/>
        </w:rPr>
        <w:t>2</w:t>
      </w:r>
      <w:r w:rsidR="002064F7" w:rsidRPr="000D5AA9">
        <w:rPr>
          <w:rFonts w:ascii="Arial" w:hAnsi="Arial" w:cs="Arial"/>
          <w:sz w:val="20"/>
          <w:szCs w:val="20"/>
        </w:rPr>
        <w:t>.1.</w:t>
      </w:r>
      <w:r w:rsidRPr="000D5AA9">
        <w:rPr>
          <w:rFonts w:ascii="Arial" w:hAnsi="Arial" w:cs="Arial"/>
          <w:sz w:val="20"/>
          <w:szCs w:val="20"/>
        </w:rPr>
        <w:t>), so maintaining physiological levels of Mg</w:t>
      </w:r>
      <w:r w:rsidRPr="000D5AA9">
        <w:rPr>
          <w:rFonts w:ascii="Arial" w:hAnsi="Arial" w:cs="Arial"/>
          <w:sz w:val="20"/>
          <w:szCs w:val="20"/>
          <w:vertAlign w:val="superscript"/>
        </w:rPr>
        <w:t>2+</w:t>
      </w:r>
      <w:r w:rsidRPr="000D5AA9">
        <w:rPr>
          <w:rFonts w:ascii="Arial" w:hAnsi="Arial" w:cs="Arial"/>
          <w:sz w:val="20"/>
          <w:szCs w:val="20"/>
        </w:rPr>
        <w:t xml:space="preserve"> is not very costly. In contrast, pumping the in-leaking Ca</w:t>
      </w:r>
      <w:r w:rsidRPr="000D5AA9">
        <w:rPr>
          <w:rFonts w:ascii="Arial" w:hAnsi="Arial" w:cs="Arial"/>
          <w:sz w:val="20"/>
          <w:szCs w:val="20"/>
          <w:vertAlign w:val="superscript"/>
        </w:rPr>
        <w:t>2+</w:t>
      </w:r>
      <w:r w:rsidRPr="000D5AA9">
        <w:rPr>
          <w:rFonts w:ascii="Arial" w:hAnsi="Arial" w:cs="Arial"/>
          <w:sz w:val="20"/>
          <w:szCs w:val="20"/>
        </w:rPr>
        <w:t xml:space="preserve"> ions out of the cell costs energy. </w:t>
      </w:r>
    </w:p>
    <w:p w14:paraId="1A654254" w14:textId="4C507165" w:rsidR="00072896" w:rsidRPr="000D5AA9" w:rsidRDefault="00882357" w:rsidP="00072896">
      <w:pPr>
        <w:spacing w:before="120" w:after="0" w:line="480" w:lineRule="auto"/>
        <w:jc w:val="both"/>
        <w:rPr>
          <w:rFonts w:ascii="Arial" w:hAnsi="Arial" w:cs="Arial"/>
          <w:sz w:val="20"/>
          <w:szCs w:val="20"/>
        </w:rPr>
      </w:pPr>
      <w:r w:rsidRPr="000D5AA9">
        <w:rPr>
          <w:rFonts w:ascii="Arial" w:hAnsi="Arial" w:cs="Arial"/>
          <w:sz w:val="20"/>
          <w:szCs w:val="20"/>
        </w:rPr>
        <w:t>The chemistry</w:t>
      </w:r>
      <w:r w:rsidR="00072896" w:rsidRPr="000D5AA9">
        <w:rPr>
          <w:rFonts w:ascii="Arial" w:hAnsi="Arial" w:cs="Arial"/>
          <w:sz w:val="20"/>
          <w:szCs w:val="20"/>
        </w:rPr>
        <w:t xml:space="preserve"> conservation </w:t>
      </w:r>
      <w:r w:rsidRPr="000D5AA9">
        <w:rPr>
          <w:rFonts w:ascii="Arial" w:hAnsi="Arial" w:cs="Arial"/>
          <w:sz w:val="20"/>
          <w:szCs w:val="20"/>
        </w:rPr>
        <w:t xml:space="preserve">principle </w:t>
      </w:r>
      <w:r w:rsidR="00072896" w:rsidRPr="000D5AA9">
        <w:rPr>
          <w:rFonts w:ascii="Arial" w:hAnsi="Arial" w:cs="Arial"/>
          <w:sz w:val="20"/>
          <w:szCs w:val="20"/>
        </w:rPr>
        <w:t>implies that low intracellular Ca</w:t>
      </w:r>
      <w:r w:rsidR="00072896" w:rsidRPr="000D5AA9">
        <w:rPr>
          <w:rFonts w:ascii="Arial" w:hAnsi="Arial" w:cs="Arial"/>
          <w:sz w:val="20"/>
          <w:szCs w:val="20"/>
          <w:vertAlign w:val="superscript"/>
        </w:rPr>
        <w:t>2+</w:t>
      </w:r>
      <w:r w:rsidR="00072896" w:rsidRPr="000D5AA9">
        <w:rPr>
          <w:rFonts w:ascii="Arial" w:hAnsi="Arial" w:cs="Arial"/>
          <w:sz w:val="20"/>
          <w:szCs w:val="20"/>
        </w:rPr>
        <w:t xml:space="preserve"> levels may reflect the environmental conditions under which the very first cells may have formed. Why, then, were Ca</w:t>
      </w:r>
      <w:r w:rsidR="00072896" w:rsidRPr="000D5AA9">
        <w:rPr>
          <w:rFonts w:ascii="Arial" w:hAnsi="Arial" w:cs="Arial"/>
          <w:sz w:val="20"/>
          <w:szCs w:val="20"/>
          <w:vertAlign w:val="superscript"/>
        </w:rPr>
        <w:t>2+</w:t>
      </w:r>
      <w:r w:rsidR="00072896" w:rsidRPr="000D5AA9">
        <w:rPr>
          <w:rFonts w:ascii="Arial" w:hAnsi="Arial" w:cs="Arial"/>
          <w:sz w:val="20"/>
          <w:szCs w:val="20"/>
        </w:rPr>
        <w:t xml:space="preserve"> levels in the habitats of the first cells </w:t>
      </w:r>
      <w:r w:rsidR="00F14ED3" w:rsidRPr="000D5AA9">
        <w:rPr>
          <w:rFonts w:ascii="Arial" w:hAnsi="Arial" w:cs="Arial"/>
          <w:sz w:val="20"/>
          <w:szCs w:val="20"/>
        </w:rPr>
        <w:t>~</w:t>
      </w:r>
      <w:r w:rsidR="004E32D5" w:rsidRPr="000D5AA9">
        <w:rPr>
          <w:rFonts w:ascii="Arial" w:hAnsi="Arial" w:cs="Arial"/>
          <w:sz w:val="20"/>
          <w:szCs w:val="20"/>
        </w:rPr>
        <w:t>10</w:t>
      </w:r>
      <w:r w:rsidR="004E32D5" w:rsidRPr="000D5AA9">
        <w:rPr>
          <w:rFonts w:ascii="Arial" w:hAnsi="Arial" w:cs="Arial"/>
          <w:sz w:val="20"/>
          <w:szCs w:val="20"/>
          <w:vertAlign w:val="superscript"/>
        </w:rPr>
        <w:t>4</w:t>
      </w:r>
      <w:r w:rsidR="00072896" w:rsidRPr="000D5AA9">
        <w:rPr>
          <w:rFonts w:ascii="Arial" w:hAnsi="Arial" w:cs="Arial"/>
          <w:sz w:val="20"/>
          <w:szCs w:val="20"/>
        </w:rPr>
        <w:t xml:space="preserve"> times lower than in today’s </w:t>
      </w:r>
      <w:proofErr w:type="gramStart"/>
      <w:r w:rsidR="00072896" w:rsidRPr="000D5AA9">
        <w:rPr>
          <w:rFonts w:ascii="Arial" w:hAnsi="Arial" w:cs="Arial"/>
          <w:sz w:val="20"/>
          <w:szCs w:val="20"/>
        </w:rPr>
        <w:t>environments</w:t>
      </w:r>
      <w:proofErr w:type="gramEnd"/>
      <w:r w:rsidR="00072896" w:rsidRPr="000D5AA9">
        <w:rPr>
          <w:rFonts w:ascii="Arial" w:hAnsi="Arial" w:cs="Arial"/>
          <w:sz w:val="20"/>
          <w:szCs w:val="20"/>
        </w:rPr>
        <w:t xml:space="preserve">? </w:t>
      </w:r>
    </w:p>
    <w:p w14:paraId="39AE5EAB" w14:textId="67F3529B" w:rsidR="00072896" w:rsidRPr="000D5AA9" w:rsidRDefault="00072896" w:rsidP="00072896">
      <w:pPr>
        <w:spacing w:before="120" w:after="0" w:line="480" w:lineRule="auto"/>
        <w:jc w:val="both"/>
        <w:rPr>
          <w:rFonts w:ascii="Arial" w:hAnsi="Arial" w:cs="Arial"/>
          <w:sz w:val="20"/>
          <w:szCs w:val="20"/>
        </w:rPr>
      </w:pPr>
      <w:r w:rsidRPr="000D5AA9">
        <w:rPr>
          <w:rFonts w:ascii="Arial" w:hAnsi="Arial" w:cs="Arial"/>
          <w:sz w:val="20"/>
          <w:szCs w:val="20"/>
        </w:rPr>
        <w:t>A possible solution to this [Mg</w:t>
      </w:r>
      <w:r w:rsidRPr="000D5AA9">
        <w:rPr>
          <w:rFonts w:ascii="Arial" w:hAnsi="Arial" w:cs="Arial"/>
          <w:sz w:val="20"/>
          <w:szCs w:val="20"/>
          <w:vertAlign w:val="superscript"/>
        </w:rPr>
        <w:t>2+</w:t>
      </w:r>
      <w:r w:rsidRPr="000D5AA9">
        <w:rPr>
          <w:rFonts w:ascii="Arial" w:hAnsi="Arial" w:cs="Arial"/>
          <w:sz w:val="20"/>
          <w:szCs w:val="20"/>
        </w:rPr>
        <w:t>]/[Ca</w:t>
      </w:r>
      <w:r w:rsidRPr="000D5AA9">
        <w:rPr>
          <w:rFonts w:ascii="Arial" w:hAnsi="Arial" w:cs="Arial"/>
          <w:sz w:val="20"/>
          <w:szCs w:val="20"/>
          <w:vertAlign w:val="superscript"/>
        </w:rPr>
        <w:t>2+</w:t>
      </w:r>
      <w:r w:rsidRPr="000D5AA9">
        <w:rPr>
          <w:rFonts w:ascii="Arial" w:hAnsi="Arial" w:cs="Arial"/>
          <w:sz w:val="20"/>
          <w:szCs w:val="20"/>
        </w:rPr>
        <w:t xml:space="preserve">] paradox can be seen in the recent data of </w:t>
      </w:r>
      <w:proofErr w:type="spellStart"/>
      <w:r w:rsidRPr="000D5AA9">
        <w:rPr>
          <w:rFonts w:ascii="Arial" w:hAnsi="Arial" w:cs="Arial"/>
          <w:sz w:val="20"/>
          <w:szCs w:val="20"/>
        </w:rPr>
        <w:t>Mustaev</w:t>
      </w:r>
      <w:proofErr w:type="spellEnd"/>
      <w:r w:rsidRPr="000D5AA9">
        <w:rPr>
          <w:rFonts w:ascii="Arial" w:hAnsi="Arial" w:cs="Arial"/>
          <w:sz w:val="20"/>
          <w:szCs w:val="20"/>
        </w:rPr>
        <w:t xml:space="preserve"> and his colleagues </w:t>
      </w:r>
      <w:r w:rsidR="0072273D" w:rsidRPr="000D5AA9">
        <w:rPr>
          <w:rFonts w:ascii="Arial" w:hAnsi="Arial" w:cs="Arial"/>
          <w:noProof/>
          <w:sz w:val="20"/>
          <w:szCs w:val="20"/>
        </w:rPr>
        <w:t>[327]</w:t>
      </w:r>
      <w:r w:rsidRPr="000D5AA9">
        <w:rPr>
          <w:rFonts w:ascii="Arial" w:hAnsi="Arial" w:cs="Arial"/>
          <w:sz w:val="20"/>
          <w:szCs w:val="20"/>
        </w:rPr>
        <w:t>. They investigated whether the involvement of the Mg</w:t>
      </w:r>
      <w:r w:rsidRPr="000D5AA9">
        <w:rPr>
          <w:rFonts w:ascii="Arial" w:hAnsi="Arial" w:cs="Arial"/>
          <w:sz w:val="20"/>
          <w:szCs w:val="20"/>
          <w:vertAlign w:val="superscript"/>
        </w:rPr>
        <w:t>2+</w:t>
      </w:r>
      <w:r w:rsidRPr="000D5AA9">
        <w:rPr>
          <w:rFonts w:ascii="Arial" w:hAnsi="Arial" w:cs="Arial"/>
          <w:sz w:val="20"/>
          <w:szCs w:val="20"/>
        </w:rPr>
        <w:t xml:space="preserve"> ion as a cofactor in the </w:t>
      </w:r>
      <w:r w:rsidR="004E32D5" w:rsidRPr="000D5AA9">
        <w:rPr>
          <w:rFonts w:ascii="Arial" w:hAnsi="Arial" w:cs="Arial"/>
          <w:sz w:val="20"/>
          <w:szCs w:val="20"/>
        </w:rPr>
        <w:t>thirteen</w:t>
      </w:r>
      <w:r w:rsidRPr="000D5AA9">
        <w:rPr>
          <w:rFonts w:ascii="Arial" w:hAnsi="Arial" w:cs="Arial"/>
          <w:sz w:val="20"/>
          <w:szCs w:val="20"/>
        </w:rPr>
        <w:t xml:space="preserve"> evolutionarily ancient RNA and DNA processing enzymes is related to some specific property of Mg</w:t>
      </w:r>
      <w:r w:rsidRPr="000D5AA9">
        <w:rPr>
          <w:rFonts w:ascii="Arial" w:hAnsi="Arial" w:cs="Arial"/>
          <w:sz w:val="20"/>
          <w:szCs w:val="20"/>
          <w:vertAlign w:val="superscript"/>
        </w:rPr>
        <w:t>2+</w:t>
      </w:r>
      <w:r w:rsidRPr="000D5AA9">
        <w:rPr>
          <w:rFonts w:ascii="Arial" w:hAnsi="Arial" w:cs="Arial"/>
          <w:sz w:val="20"/>
          <w:szCs w:val="20"/>
        </w:rPr>
        <w:t xml:space="preserve"> ions – or simply to their availability in the environment in which these enzymes originated. To answer this question, the authors measured the activities of these 13 enzymes in the presence of Mg</w:t>
      </w:r>
      <w:r w:rsidRPr="000D5AA9">
        <w:rPr>
          <w:rFonts w:ascii="Arial" w:hAnsi="Arial" w:cs="Arial"/>
          <w:sz w:val="20"/>
          <w:szCs w:val="20"/>
          <w:vertAlign w:val="superscript"/>
        </w:rPr>
        <w:t>2+</w:t>
      </w:r>
      <w:r w:rsidRPr="000D5AA9">
        <w:rPr>
          <w:rFonts w:ascii="Arial" w:hAnsi="Arial" w:cs="Arial"/>
          <w:sz w:val="20"/>
          <w:szCs w:val="20"/>
        </w:rPr>
        <w:t>, Mn</w:t>
      </w:r>
      <w:r w:rsidRPr="000D5AA9">
        <w:rPr>
          <w:rFonts w:ascii="Arial" w:hAnsi="Arial" w:cs="Arial"/>
          <w:sz w:val="20"/>
          <w:szCs w:val="20"/>
          <w:vertAlign w:val="superscript"/>
        </w:rPr>
        <w:t>2+</w:t>
      </w:r>
      <w:r w:rsidRPr="000D5AA9">
        <w:rPr>
          <w:rFonts w:ascii="Arial" w:hAnsi="Arial" w:cs="Arial"/>
          <w:sz w:val="20"/>
          <w:szCs w:val="20"/>
        </w:rPr>
        <w:t>, Co</w:t>
      </w:r>
      <w:r w:rsidRPr="000D5AA9">
        <w:rPr>
          <w:rFonts w:ascii="Arial" w:hAnsi="Arial" w:cs="Arial"/>
          <w:sz w:val="20"/>
          <w:szCs w:val="20"/>
          <w:vertAlign w:val="superscript"/>
        </w:rPr>
        <w:t>2+</w:t>
      </w:r>
      <w:r w:rsidRPr="000D5AA9">
        <w:rPr>
          <w:rFonts w:ascii="Arial" w:hAnsi="Arial" w:cs="Arial"/>
          <w:sz w:val="20"/>
          <w:szCs w:val="20"/>
        </w:rPr>
        <w:t>, Zn</w:t>
      </w:r>
      <w:r w:rsidRPr="000D5AA9">
        <w:rPr>
          <w:rFonts w:ascii="Arial" w:hAnsi="Arial" w:cs="Arial"/>
          <w:sz w:val="20"/>
          <w:szCs w:val="20"/>
          <w:vertAlign w:val="superscript"/>
        </w:rPr>
        <w:t>2+</w:t>
      </w:r>
      <w:r w:rsidRPr="000D5AA9">
        <w:rPr>
          <w:rFonts w:ascii="Arial" w:hAnsi="Arial" w:cs="Arial"/>
          <w:sz w:val="20"/>
          <w:szCs w:val="20"/>
        </w:rPr>
        <w:t>, Cu</w:t>
      </w:r>
      <w:r w:rsidRPr="000D5AA9">
        <w:rPr>
          <w:rFonts w:ascii="Arial" w:hAnsi="Arial" w:cs="Arial"/>
          <w:sz w:val="20"/>
          <w:szCs w:val="20"/>
          <w:vertAlign w:val="superscript"/>
        </w:rPr>
        <w:t>2+</w:t>
      </w:r>
      <w:r w:rsidRPr="000D5AA9">
        <w:rPr>
          <w:rFonts w:ascii="Arial" w:hAnsi="Arial" w:cs="Arial"/>
          <w:sz w:val="20"/>
          <w:szCs w:val="20"/>
        </w:rPr>
        <w:t>, Ni</w:t>
      </w:r>
      <w:r w:rsidRPr="000D5AA9">
        <w:rPr>
          <w:rFonts w:ascii="Arial" w:hAnsi="Arial" w:cs="Arial"/>
          <w:sz w:val="20"/>
          <w:szCs w:val="20"/>
          <w:vertAlign w:val="superscript"/>
        </w:rPr>
        <w:t>2+</w:t>
      </w:r>
      <w:r w:rsidRPr="000D5AA9">
        <w:rPr>
          <w:rFonts w:ascii="Arial" w:hAnsi="Arial" w:cs="Arial"/>
          <w:sz w:val="20"/>
          <w:szCs w:val="20"/>
        </w:rPr>
        <w:t>, Cd</w:t>
      </w:r>
      <w:r w:rsidRPr="000D5AA9">
        <w:rPr>
          <w:rFonts w:ascii="Arial" w:hAnsi="Arial" w:cs="Arial"/>
          <w:sz w:val="20"/>
          <w:szCs w:val="20"/>
          <w:vertAlign w:val="superscript"/>
        </w:rPr>
        <w:t>2+</w:t>
      </w:r>
      <w:r w:rsidRPr="000D5AA9">
        <w:rPr>
          <w:rFonts w:ascii="Arial" w:hAnsi="Arial" w:cs="Arial"/>
          <w:sz w:val="20"/>
          <w:szCs w:val="20"/>
        </w:rPr>
        <w:t>, Ca</w:t>
      </w:r>
      <w:r w:rsidRPr="000D5AA9">
        <w:rPr>
          <w:rFonts w:ascii="Arial" w:hAnsi="Arial" w:cs="Arial"/>
          <w:sz w:val="20"/>
          <w:szCs w:val="20"/>
          <w:vertAlign w:val="superscript"/>
        </w:rPr>
        <w:t>2+</w:t>
      </w:r>
      <w:r w:rsidRPr="000D5AA9">
        <w:rPr>
          <w:rFonts w:ascii="Arial" w:hAnsi="Arial" w:cs="Arial"/>
          <w:sz w:val="20"/>
          <w:szCs w:val="20"/>
        </w:rPr>
        <w:t>, and Fe</w:t>
      </w:r>
      <w:r w:rsidRPr="000D5AA9">
        <w:rPr>
          <w:rFonts w:ascii="Arial" w:hAnsi="Arial" w:cs="Arial"/>
          <w:sz w:val="20"/>
          <w:szCs w:val="20"/>
          <w:vertAlign w:val="superscript"/>
        </w:rPr>
        <w:t>2+</w:t>
      </w:r>
      <w:r w:rsidRPr="000D5AA9">
        <w:rPr>
          <w:rFonts w:ascii="Arial" w:hAnsi="Arial" w:cs="Arial"/>
          <w:sz w:val="20"/>
          <w:szCs w:val="20"/>
        </w:rPr>
        <w:t>, respectively. Each of the enzymes studied could be activated by one or more cations other than Mg</w:t>
      </w:r>
      <w:r w:rsidRPr="000D5AA9">
        <w:rPr>
          <w:rFonts w:ascii="Arial" w:hAnsi="Arial" w:cs="Arial"/>
          <w:sz w:val="20"/>
          <w:szCs w:val="20"/>
          <w:vertAlign w:val="superscript"/>
        </w:rPr>
        <w:t>2+</w:t>
      </w:r>
      <w:r w:rsidRPr="000D5AA9">
        <w:rPr>
          <w:rFonts w:ascii="Arial" w:hAnsi="Arial" w:cs="Arial"/>
          <w:sz w:val="20"/>
          <w:szCs w:val="20"/>
        </w:rPr>
        <w:t>. The authors then evaluated the solubility of all these divalent cations (at 10 mM) in the presence of common anions such as phosphate (PO</w:t>
      </w:r>
      <w:r w:rsidRPr="000D5AA9">
        <w:rPr>
          <w:rFonts w:ascii="Arial" w:hAnsi="Arial" w:cs="Arial"/>
          <w:sz w:val="20"/>
          <w:szCs w:val="20"/>
          <w:vertAlign w:val="subscript"/>
        </w:rPr>
        <w:t>4</w:t>
      </w:r>
      <w:r w:rsidRPr="000D5AA9">
        <w:rPr>
          <w:rFonts w:ascii="Arial" w:hAnsi="Arial" w:cs="Arial"/>
          <w:sz w:val="20"/>
          <w:szCs w:val="20"/>
          <w:vertAlign w:val="superscript"/>
        </w:rPr>
        <w:t>3-</w:t>
      </w:r>
      <w:r w:rsidRPr="000D5AA9">
        <w:rPr>
          <w:rFonts w:ascii="Arial" w:hAnsi="Arial" w:cs="Arial"/>
          <w:sz w:val="20"/>
          <w:szCs w:val="20"/>
        </w:rPr>
        <w:t>) and carbonate (CO</w:t>
      </w:r>
      <w:r w:rsidRPr="000D5AA9">
        <w:rPr>
          <w:rFonts w:ascii="Arial" w:hAnsi="Arial" w:cs="Arial"/>
          <w:sz w:val="20"/>
          <w:szCs w:val="20"/>
          <w:vertAlign w:val="subscript"/>
        </w:rPr>
        <w:t>3</w:t>
      </w:r>
      <w:r w:rsidRPr="000D5AA9">
        <w:rPr>
          <w:rFonts w:ascii="Arial" w:hAnsi="Arial" w:cs="Arial"/>
          <w:sz w:val="20"/>
          <w:szCs w:val="20"/>
          <w:vertAlign w:val="superscript"/>
        </w:rPr>
        <w:t>2-</w:t>
      </w:r>
      <w:r w:rsidRPr="000D5AA9">
        <w:rPr>
          <w:rFonts w:ascii="Arial" w:hAnsi="Arial" w:cs="Arial"/>
          <w:sz w:val="20"/>
          <w:szCs w:val="20"/>
        </w:rPr>
        <w:t>), taken at concentrations of 20 mM and 10 mM, respectively, as the authors anticipated for primordial environments. In these experiments, only the Mg</w:t>
      </w:r>
      <w:r w:rsidRPr="000D5AA9">
        <w:rPr>
          <w:rFonts w:ascii="Arial" w:hAnsi="Arial" w:cs="Arial"/>
          <w:sz w:val="20"/>
          <w:szCs w:val="20"/>
          <w:vertAlign w:val="superscript"/>
        </w:rPr>
        <w:t>2+</w:t>
      </w:r>
      <w:r w:rsidRPr="000D5AA9">
        <w:rPr>
          <w:rFonts w:ascii="Arial" w:hAnsi="Arial" w:cs="Arial"/>
          <w:sz w:val="20"/>
          <w:szCs w:val="20"/>
        </w:rPr>
        <w:t xml:space="preserve"> </w:t>
      </w:r>
      <w:proofErr w:type="gramStart"/>
      <w:r w:rsidRPr="000D5AA9">
        <w:rPr>
          <w:rFonts w:ascii="Arial" w:hAnsi="Arial" w:cs="Arial"/>
          <w:sz w:val="20"/>
          <w:szCs w:val="20"/>
        </w:rPr>
        <w:t>salts</w:t>
      </w:r>
      <w:proofErr w:type="gramEnd"/>
      <w:r w:rsidRPr="000D5AA9">
        <w:rPr>
          <w:rFonts w:ascii="Arial" w:hAnsi="Arial" w:cs="Arial"/>
          <w:sz w:val="20"/>
          <w:szCs w:val="20"/>
        </w:rPr>
        <w:t xml:space="preserve"> remained soluble. The authors concluded that </w:t>
      </w:r>
      <w:proofErr w:type="gramStart"/>
      <w:r w:rsidRPr="000D5AA9">
        <w:rPr>
          <w:rFonts w:ascii="Arial" w:hAnsi="Arial" w:cs="Arial"/>
          <w:sz w:val="20"/>
          <w:szCs w:val="20"/>
        </w:rPr>
        <w:t>all of</w:t>
      </w:r>
      <w:proofErr w:type="gramEnd"/>
      <w:r w:rsidRPr="000D5AA9">
        <w:rPr>
          <w:rFonts w:ascii="Arial" w:hAnsi="Arial" w:cs="Arial"/>
          <w:sz w:val="20"/>
          <w:szCs w:val="20"/>
        </w:rPr>
        <w:t xml:space="preserve"> these enzymes use Mg</w:t>
      </w:r>
      <w:r w:rsidRPr="000D5AA9">
        <w:rPr>
          <w:rFonts w:ascii="Arial" w:hAnsi="Arial" w:cs="Arial"/>
          <w:sz w:val="20"/>
          <w:szCs w:val="20"/>
          <w:vertAlign w:val="superscript"/>
        </w:rPr>
        <w:t>2+</w:t>
      </w:r>
      <w:r w:rsidRPr="000D5AA9">
        <w:rPr>
          <w:rFonts w:ascii="Arial" w:hAnsi="Arial" w:cs="Arial"/>
          <w:sz w:val="20"/>
          <w:szCs w:val="20"/>
        </w:rPr>
        <w:t xml:space="preserve"> as a cofactor because it was the only divalent cation that remained soluble at high primordial carbonate and/or phosphate levels. </w:t>
      </w:r>
    </w:p>
    <w:p w14:paraId="71728AE7" w14:textId="6792FF77" w:rsidR="00072896" w:rsidRPr="000D5AA9" w:rsidRDefault="00072896" w:rsidP="00072896">
      <w:pPr>
        <w:spacing w:before="120" w:after="0" w:line="480" w:lineRule="auto"/>
        <w:jc w:val="both"/>
        <w:rPr>
          <w:rFonts w:ascii="Arial" w:hAnsi="Arial" w:cs="Arial"/>
          <w:sz w:val="20"/>
          <w:szCs w:val="20"/>
        </w:rPr>
      </w:pPr>
      <w:r w:rsidRPr="000D5AA9">
        <w:rPr>
          <w:rFonts w:ascii="Arial" w:hAnsi="Arial" w:cs="Arial"/>
          <w:sz w:val="20"/>
          <w:szCs w:val="20"/>
        </w:rPr>
        <w:t>It is noteworthy that Ca</w:t>
      </w:r>
      <w:r w:rsidRPr="000D5AA9">
        <w:rPr>
          <w:rFonts w:ascii="Arial" w:hAnsi="Arial" w:cs="Arial"/>
          <w:sz w:val="20"/>
          <w:szCs w:val="20"/>
          <w:vertAlign w:val="superscript"/>
        </w:rPr>
        <w:t>2+</w:t>
      </w:r>
      <w:r w:rsidRPr="000D5AA9">
        <w:rPr>
          <w:rFonts w:ascii="Arial" w:hAnsi="Arial" w:cs="Arial"/>
          <w:sz w:val="20"/>
          <w:szCs w:val="20"/>
        </w:rPr>
        <w:t xml:space="preserve"> ions precipitate</w:t>
      </w:r>
      <w:r w:rsidR="00882357" w:rsidRPr="000D5AA9">
        <w:rPr>
          <w:rFonts w:ascii="Arial" w:hAnsi="Arial" w:cs="Arial"/>
          <w:sz w:val="20"/>
          <w:szCs w:val="20"/>
        </w:rPr>
        <w:t>d</w:t>
      </w:r>
      <w:r w:rsidRPr="000D5AA9">
        <w:rPr>
          <w:rFonts w:ascii="Arial" w:hAnsi="Arial" w:cs="Arial"/>
          <w:sz w:val="20"/>
          <w:szCs w:val="20"/>
        </w:rPr>
        <w:t xml:space="preserve"> both phosphate and carbonate ions in the experiments of </w:t>
      </w:r>
      <w:proofErr w:type="spellStart"/>
      <w:r w:rsidRPr="000D5AA9">
        <w:rPr>
          <w:rFonts w:ascii="Arial" w:hAnsi="Arial" w:cs="Arial"/>
          <w:sz w:val="20"/>
          <w:szCs w:val="20"/>
        </w:rPr>
        <w:t>Mustaev</w:t>
      </w:r>
      <w:proofErr w:type="spellEnd"/>
      <w:r w:rsidRPr="000D5AA9">
        <w:rPr>
          <w:rFonts w:ascii="Arial" w:hAnsi="Arial" w:cs="Arial"/>
          <w:sz w:val="20"/>
          <w:szCs w:val="20"/>
        </w:rPr>
        <w:t xml:space="preserve"> and his colleagues. Based on their data, it is tempting to suggest that the current intracellular concentration of Ca</w:t>
      </w:r>
      <w:r w:rsidRPr="000D5AA9">
        <w:rPr>
          <w:rFonts w:ascii="Arial" w:hAnsi="Arial" w:cs="Arial"/>
          <w:sz w:val="20"/>
          <w:szCs w:val="20"/>
          <w:vertAlign w:val="superscript"/>
        </w:rPr>
        <w:t>2+</w:t>
      </w:r>
      <w:r w:rsidRPr="000D5AA9">
        <w:rPr>
          <w:rFonts w:ascii="Arial" w:hAnsi="Arial" w:cs="Arial"/>
          <w:sz w:val="20"/>
          <w:szCs w:val="20"/>
        </w:rPr>
        <w:t xml:space="preserve"> corresponds to the concentration of free Ca</w:t>
      </w:r>
      <w:r w:rsidRPr="000D5AA9">
        <w:rPr>
          <w:rFonts w:ascii="Arial" w:hAnsi="Arial" w:cs="Arial"/>
          <w:sz w:val="20"/>
          <w:szCs w:val="20"/>
          <w:vertAlign w:val="superscript"/>
        </w:rPr>
        <w:t>2+</w:t>
      </w:r>
      <w:r w:rsidRPr="000D5AA9">
        <w:rPr>
          <w:rFonts w:ascii="Arial" w:hAnsi="Arial" w:cs="Arial"/>
          <w:sz w:val="20"/>
          <w:szCs w:val="20"/>
        </w:rPr>
        <w:t xml:space="preserve"> ions in the habitats of the first cells. These concentrations </w:t>
      </w:r>
      <w:r w:rsidR="00882357" w:rsidRPr="000D5AA9">
        <w:rPr>
          <w:rFonts w:ascii="Arial" w:hAnsi="Arial" w:cs="Arial"/>
          <w:sz w:val="20"/>
          <w:szCs w:val="20"/>
        </w:rPr>
        <w:t xml:space="preserve">must have been </w:t>
      </w:r>
      <w:r w:rsidRPr="000D5AA9">
        <w:rPr>
          <w:rFonts w:ascii="Arial" w:hAnsi="Arial" w:cs="Arial"/>
          <w:sz w:val="20"/>
          <w:szCs w:val="20"/>
        </w:rPr>
        <w:t>much lower than today because of higher concentrations of natural Ca</w:t>
      </w:r>
      <w:r w:rsidRPr="000D5AA9">
        <w:rPr>
          <w:rFonts w:ascii="Arial" w:hAnsi="Arial" w:cs="Arial"/>
          <w:sz w:val="20"/>
          <w:szCs w:val="20"/>
          <w:vertAlign w:val="superscript"/>
        </w:rPr>
        <w:t>2+</w:t>
      </w:r>
      <w:r w:rsidRPr="000D5AA9">
        <w:rPr>
          <w:rFonts w:ascii="Arial" w:hAnsi="Arial" w:cs="Arial"/>
          <w:sz w:val="20"/>
          <w:szCs w:val="20"/>
        </w:rPr>
        <w:t>-precipitating anions, especially phosphate and water-dissolved (bi)carbonate in equilibrium with the CO</w:t>
      </w:r>
      <w:r w:rsidRPr="000D5AA9">
        <w:rPr>
          <w:rFonts w:ascii="Arial" w:hAnsi="Arial" w:cs="Arial"/>
          <w:sz w:val="20"/>
          <w:szCs w:val="20"/>
          <w:vertAlign w:val="subscript"/>
        </w:rPr>
        <w:t>2</w:t>
      </w:r>
      <w:r w:rsidRPr="000D5AA9">
        <w:rPr>
          <w:rFonts w:ascii="Arial" w:hAnsi="Arial" w:cs="Arial"/>
          <w:sz w:val="20"/>
          <w:szCs w:val="20"/>
        </w:rPr>
        <w:t>-rich atmosphere. Remarkably, the difference in solubility of Mg and Ca carbonates is exploited in industry when mixed mine wastewater is treated with pressurized CO</w:t>
      </w:r>
      <w:r w:rsidRPr="000D5AA9">
        <w:rPr>
          <w:rFonts w:ascii="Arial" w:hAnsi="Arial" w:cs="Arial"/>
          <w:sz w:val="20"/>
          <w:szCs w:val="20"/>
          <w:vertAlign w:val="subscript"/>
        </w:rPr>
        <w:t>2</w:t>
      </w:r>
      <w:r w:rsidRPr="000D5AA9">
        <w:rPr>
          <w:rFonts w:ascii="Arial" w:hAnsi="Arial" w:cs="Arial"/>
          <w:sz w:val="20"/>
          <w:szCs w:val="20"/>
        </w:rPr>
        <w:t xml:space="preserve"> to separate soluble Mg-containing brine from insoluble CaCO</w:t>
      </w:r>
      <w:r w:rsidRPr="000D5AA9">
        <w:rPr>
          <w:rFonts w:ascii="Arial" w:hAnsi="Arial" w:cs="Arial"/>
          <w:sz w:val="20"/>
          <w:szCs w:val="20"/>
          <w:vertAlign w:val="subscript"/>
        </w:rPr>
        <w:t>3</w:t>
      </w:r>
      <w:r w:rsidRPr="000D5AA9">
        <w:rPr>
          <w:rFonts w:ascii="Arial" w:hAnsi="Arial" w:cs="Arial"/>
          <w:sz w:val="20"/>
          <w:szCs w:val="20"/>
        </w:rPr>
        <w:t xml:space="preserve"> </w:t>
      </w:r>
      <w:r w:rsidR="0072273D" w:rsidRPr="000D5AA9">
        <w:rPr>
          <w:rFonts w:ascii="Arial" w:hAnsi="Arial" w:cs="Arial"/>
          <w:noProof/>
          <w:sz w:val="20"/>
          <w:szCs w:val="20"/>
        </w:rPr>
        <w:t>[328]</w:t>
      </w:r>
      <w:r w:rsidRPr="000D5AA9">
        <w:rPr>
          <w:rFonts w:ascii="Arial" w:hAnsi="Arial" w:cs="Arial"/>
          <w:sz w:val="20"/>
          <w:szCs w:val="20"/>
        </w:rPr>
        <w:t>.</w:t>
      </w:r>
    </w:p>
    <w:p w14:paraId="5247B661" w14:textId="181B2652" w:rsidR="00072896" w:rsidRPr="000D5AA9" w:rsidRDefault="00072896" w:rsidP="00072896">
      <w:pPr>
        <w:spacing w:before="120" w:after="0" w:line="480" w:lineRule="auto"/>
        <w:jc w:val="both"/>
        <w:rPr>
          <w:rFonts w:ascii="Arial" w:hAnsi="Arial" w:cs="Arial"/>
          <w:sz w:val="20"/>
          <w:szCs w:val="20"/>
        </w:rPr>
      </w:pPr>
      <w:r w:rsidRPr="000D5AA9">
        <w:rPr>
          <w:rFonts w:ascii="Arial" w:hAnsi="Arial" w:cs="Arial"/>
          <w:sz w:val="20"/>
          <w:szCs w:val="20"/>
        </w:rPr>
        <w:t xml:space="preserve">From the data of </w:t>
      </w:r>
      <w:proofErr w:type="spellStart"/>
      <w:r w:rsidRPr="000D5AA9">
        <w:rPr>
          <w:rFonts w:ascii="Arial" w:hAnsi="Arial" w:cs="Arial"/>
          <w:sz w:val="20"/>
          <w:szCs w:val="20"/>
        </w:rPr>
        <w:t>Mustaev</w:t>
      </w:r>
      <w:proofErr w:type="spellEnd"/>
      <w:r w:rsidRPr="000D5AA9">
        <w:rPr>
          <w:rFonts w:ascii="Arial" w:hAnsi="Arial" w:cs="Arial"/>
          <w:sz w:val="20"/>
          <w:szCs w:val="20"/>
        </w:rPr>
        <w:t xml:space="preserve"> and his colleagues, the concentration of bicarbonate in the habitats of the first cells can be estimated in the order of tens of millimoles, i.e. at least </w:t>
      </w:r>
      <w:r w:rsidR="002A57BC" w:rsidRPr="000D5AA9">
        <w:rPr>
          <w:rFonts w:ascii="Arial" w:hAnsi="Arial" w:cs="Arial"/>
          <w:sz w:val="20"/>
          <w:szCs w:val="20"/>
        </w:rPr>
        <w:t>10-</w:t>
      </w:r>
      <w:r w:rsidR="0026766A" w:rsidRPr="000D5AA9">
        <w:rPr>
          <w:rFonts w:ascii="Arial" w:hAnsi="Arial" w:cs="Arial"/>
          <w:sz w:val="20"/>
          <w:szCs w:val="20"/>
        </w:rPr>
        <w:t>100</w:t>
      </w:r>
      <w:r w:rsidRPr="000D5AA9">
        <w:rPr>
          <w:rFonts w:ascii="Arial" w:hAnsi="Arial" w:cs="Arial"/>
          <w:sz w:val="20"/>
          <w:szCs w:val="20"/>
        </w:rPr>
        <w:t xml:space="preserve"> times higher than in </w:t>
      </w:r>
      <w:r w:rsidR="002A57BC" w:rsidRPr="000D5AA9">
        <w:rPr>
          <w:rFonts w:ascii="Arial" w:hAnsi="Arial" w:cs="Arial"/>
          <w:sz w:val="20"/>
          <w:szCs w:val="20"/>
        </w:rPr>
        <w:t>today’s</w:t>
      </w:r>
      <w:r w:rsidRPr="000D5AA9">
        <w:rPr>
          <w:rFonts w:ascii="Arial" w:hAnsi="Arial" w:cs="Arial"/>
          <w:sz w:val="20"/>
          <w:szCs w:val="20"/>
        </w:rPr>
        <w:t xml:space="preserve"> water basins. </w:t>
      </w:r>
    </w:p>
    <w:p w14:paraId="242C87D3" w14:textId="77777777" w:rsidR="00072896" w:rsidRPr="000D5AA9" w:rsidRDefault="00072896" w:rsidP="00072896">
      <w:pPr>
        <w:spacing w:before="120" w:after="0" w:line="480" w:lineRule="auto"/>
        <w:jc w:val="both"/>
        <w:rPr>
          <w:rFonts w:ascii="Arial" w:hAnsi="Arial" w:cs="Arial"/>
          <w:sz w:val="20"/>
          <w:szCs w:val="20"/>
        </w:rPr>
      </w:pPr>
      <w:bookmarkStart w:id="24" w:name="_Hlk109407592"/>
    </w:p>
    <w:p w14:paraId="5B63624C" w14:textId="1B62538A" w:rsidR="00072896" w:rsidRPr="000D5AA9" w:rsidRDefault="00AC6ACC" w:rsidP="00072896">
      <w:pPr>
        <w:spacing w:before="120" w:after="0" w:line="480" w:lineRule="auto"/>
        <w:jc w:val="both"/>
        <w:rPr>
          <w:rFonts w:ascii="Arial" w:hAnsi="Arial" w:cs="Arial"/>
          <w:b/>
          <w:bCs/>
          <w:sz w:val="20"/>
          <w:szCs w:val="20"/>
        </w:rPr>
      </w:pPr>
      <w:r w:rsidRPr="000D5AA9">
        <w:rPr>
          <w:rFonts w:ascii="Arial" w:hAnsi="Arial" w:cs="Arial"/>
          <w:b/>
          <w:bCs/>
          <w:sz w:val="20"/>
          <w:szCs w:val="20"/>
        </w:rPr>
        <w:lastRenderedPageBreak/>
        <w:t>S</w:t>
      </w:r>
      <w:r w:rsidR="00072896" w:rsidRPr="000D5AA9">
        <w:rPr>
          <w:rFonts w:ascii="Arial" w:hAnsi="Arial" w:cs="Arial"/>
          <w:b/>
          <w:bCs/>
          <w:sz w:val="20"/>
          <w:szCs w:val="20"/>
        </w:rPr>
        <w:t>2.10. Abundance of Zn</w:t>
      </w:r>
      <w:r w:rsidR="00072896" w:rsidRPr="000D5AA9">
        <w:rPr>
          <w:rFonts w:ascii="Arial" w:hAnsi="Arial" w:cs="Arial"/>
          <w:b/>
          <w:bCs/>
          <w:sz w:val="20"/>
          <w:szCs w:val="20"/>
          <w:vertAlign w:val="superscript"/>
        </w:rPr>
        <w:t>2+</w:t>
      </w:r>
      <w:r w:rsidR="00072896" w:rsidRPr="000D5AA9">
        <w:rPr>
          <w:rFonts w:ascii="Arial" w:hAnsi="Arial" w:cs="Arial"/>
          <w:b/>
          <w:bCs/>
          <w:sz w:val="20"/>
          <w:szCs w:val="20"/>
        </w:rPr>
        <w:t xml:space="preserve"> ions and absence of Fe</w:t>
      </w:r>
      <w:r w:rsidR="00072896" w:rsidRPr="000D5AA9">
        <w:rPr>
          <w:rFonts w:ascii="Arial" w:hAnsi="Arial" w:cs="Arial"/>
          <w:b/>
          <w:bCs/>
          <w:sz w:val="20"/>
          <w:szCs w:val="20"/>
          <w:vertAlign w:val="superscript"/>
        </w:rPr>
        <w:t>2+</w:t>
      </w:r>
      <w:r w:rsidR="00072896" w:rsidRPr="000D5AA9">
        <w:rPr>
          <w:rFonts w:ascii="Arial" w:hAnsi="Arial" w:cs="Arial"/>
          <w:b/>
          <w:bCs/>
          <w:sz w:val="20"/>
          <w:szCs w:val="20"/>
        </w:rPr>
        <w:t xml:space="preserve"> ions in the evolutionary oldest enzymes (the zinc/iron paradox). </w:t>
      </w:r>
    </w:p>
    <w:p w14:paraId="0EBEE3BD" w14:textId="0798E73E" w:rsidR="00072896" w:rsidRPr="000D5AA9" w:rsidRDefault="00072896" w:rsidP="00072896">
      <w:pPr>
        <w:spacing w:before="120" w:after="0" w:line="480" w:lineRule="auto"/>
        <w:jc w:val="both"/>
        <w:rPr>
          <w:rFonts w:ascii="Arial" w:hAnsi="Arial" w:cs="Arial"/>
          <w:sz w:val="20"/>
          <w:szCs w:val="20"/>
        </w:rPr>
      </w:pPr>
      <w:r w:rsidRPr="000D5AA9">
        <w:rPr>
          <w:rFonts w:ascii="Arial" w:hAnsi="Arial" w:cs="Arial"/>
          <w:sz w:val="20"/>
          <w:szCs w:val="20"/>
        </w:rPr>
        <w:t>Many proteins use zinc ions as cofactors. Zn</w:t>
      </w:r>
      <w:r w:rsidRPr="000D5AA9">
        <w:rPr>
          <w:rFonts w:ascii="Arial" w:hAnsi="Arial" w:cs="Arial"/>
          <w:sz w:val="20"/>
          <w:szCs w:val="20"/>
          <w:vertAlign w:val="superscript"/>
        </w:rPr>
        <w:t>2+</w:t>
      </w:r>
      <w:r w:rsidRPr="000D5AA9">
        <w:rPr>
          <w:rFonts w:ascii="Arial" w:hAnsi="Arial" w:cs="Arial"/>
          <w:sz w:val="20"/>
          <w:szCs w:val="20"/>
        </w:rPr>
        <w:t xml:space="preserve"> ions can serve both as catalytic cofactors and as structural elements that stabilize the protein folds by linking several amino acid residues </w:t>
      </w:r>
      <w:r w:rsidR="0072273D" w:rsidRPr="000D5AA9">
        <w:rPr>
          <w:rFonts w:ascii="Arial" w:hAnsi="Arial" w:cs="Arial"/>
          <w:noProof/>
          <w:sz w:val="20"/>
          <w:szCs w:val="20"/>
        </w:rPr>
        <w:t>[329]</w:t>
      </w:r>
      <w:r w:rsidRPr="000D5AA9">
        <w:rPr>
          <w:rFonts w:ascii="Arial" w:hAnsi="Arial" w:cs="Arial"/>
          <w:sz w:val="20"/>
          <w:szCs w:val="20"/>
        </w:rPr>
        <w:t xml:space="preserve">. Zn seems to be the only metal whose ions are routinely used by proteins in just such a structural role </w:t>
      </w:r>
      <w:r w:rsidR="0072273D" w:rsidRPr="000D5AA9">
        <w:rPr>
          <w:rFonts w:ascii="Arial" w:hAnsi="Arial" w:cs="Arial"/>
          <w:noProof/>
          <w:sz w:val="20"/>
          <w:szCs w:val="20"/>
        </w:rPr>
        <w:t>[330,331]</w:t>
      </w:r>
      <w:r w:rsidRPr="000D5AA9">
        <w:rPr>
          <w:rFonts w:ascii="Arial" w:hAnsi="Arial" w:cs="Arial"/>
          <w:sz w:val="20"/>
          <w:szCs w:val="20"/>
        </w:rPr>
        <w:t xml:space="preserve">. Furthermore, the ubiquitous proteins common to all free-living cellular organisms and thought to be present in the LUCA mostly use Zn as a transition metal cofactor, see Table </w:t>
      </w:r>
      <w:r w:rsidR="002064F7" w:rsidRPr="000D5AA9">
        <w:rPr>
          <w:rFonts w:ascii="Arial" w:hAnsi="Arial" w:cs="Arial"/>
          <w:sz w:val="20"/>
          <w:szCs w:val="20"/>
        </w:rPr>
        <w:t>S</w:t>
      </w:r>
      <w:r w:rsidRPr="000D5AA9">
        <w:rPr>
          <w:rFonts w:ascii="Arial" w:hAnsi="Arial" w:cs="Arial"/>
          <w:sz w:val="20"/>
          <w:szCs w:val="20"/>
        </w:rPr>
        <w:t>2</w:t>
      </w:r>
      <w:r w:rsidR="002064F7" w:rsidRPr="000D5AA9">
        <w:rPr>
          <w:rFonts w:ascii="Arial" w:hAnsi="Arial" w:cs="Arial"/>
          <w:sz w:val="20"/>
          <w:szCs w:val="20"/>
        </w:rPr>
        <w:t>.2.</w:t>
      </w:r>
      <w:r w:rsidRPr="000D5AA9">
        <w:rPr>
          <w:rFonts w:ascii="Arial" w:hAnsi="Arial" w:cs="Arial"/>
          <w:sz w:val="20"/>
          <w:szCs w:val="20"/>
        </w:rPr>
        <w:t xml:space="preserve"> and </w:t>
      </w:r>
      <w:r w:rsidR="0072273D" w:rsidRPr="000D5AA9">
        <w:rPr>
          <w:rFonts w:ascii="Arial" w:hAnsi="Arial" w:cs="Arial"/>
          <w:noProof/>
          <w:sz w:val="20"/>
          <w:szCs w:val="20"/>
        </w:rPr>
        <w:t>[152]</w:t>
      </w:r>
      <w:r w:rsidRPr="000D5AA9">
        <w:rPr>
          <w:rFonts w:ascii="Arial" w:hAnsi="Arial" w:cs="Arial"/>
          <w:sz w:val="20"/>
          <w:szCs w:val="20"/>
        </w:rPr>
        <w:t xml:space="preserve">. In addition, Zn correlates with the oldest protein folds and </w:t>
      </w:r>
      <w:bookmarkStart w:id="25" w:name="_Hlk184413615"/>
      <w:r w:rsidRPr="000D5AA9">
        <w:rPr>
          <w:rFonts w:ascii="Arial" w:hAnsi="Arial" w:cs="Arial"/>
          <w:sz w:val="20"/>
          <w:szCs w:val="20"/>
        </w:rPr>
        <w:t xml:space="preserve">is the most abundant transition metal found in the RNA structures, see </w:t>
      </w:r>
      <w:r w:rsidR="0072273D" w:rsidRPr="000D5AA9">
        <w:rPr>
          <w:rFonts w:ascii="Arial" w:hAnsi="Arial" w:cs="Arial"/>
          <w:noProof/>
          <w:sz w:val="20"/>
          <w:szCs w:val="20"/>
        </w:rPr>
        <w:t>[152,277,331,332]</w:t>
      </w:r>
      <w:r w:rsidRPr="000D5AA9">
        <w:rPr>
          <w:rFonts w:ascii="Arial" w:hAnsi="Arial" w:cs="Arial"/>
          <w:sz w:val="20"/>
          <w:szCs w:val="20"/>
        </w:rPr>
        <w:t xml:space="preserve"> and references therein. </w:t>
      </w:r>
    </w:p>
    <w:bookmarkEnd w:id="25"/>
    <w:p w14:paraId="4C33933D" w14:textId="2858F3F6" w:rsidR="00072896" w:rsidRPr="000D5AA9" w:rsidRDefault="00072896" w:rsidP="00072896">
      <w:pPr>
        <w:spacing w:before="120" w:after="0" w:line="480" w:lineRule="auto"/>
        <w:jc w:val="both"/>
        <w:rPr>
          <w:rFonts w:ascii="Arial" w:hAnsi="Arial" w:cs="Arial"/>
          <w:sz w:val="20"/>
          <w:szCs w:val="20"/>
        </w:rPr>
      </w:pPr>
      <w:r w:rsidRPr="000D5AA9">
        <w:rPr>
          <w:rFonts w:ascii="Arial" w:hAnsi="Arial" w:cs="Arial"/>
          <w:sz w:val="20"/>
          <w:szCs w:val="20"/>
        </w:rPr>
        <w:t>The total concentration of Zn</w:t>
      </w:r>
      <w:r w:rsidRPr="000D5AA9">
        <w:rPr>
          <w:rFonts w:ascii="Arial" w:hAnsi="Arial" w:cs="Arial"/>
          <w:sz w:val="20"/>
          <w:szCs w:val="20"/>
          <w:vertAlign w:val="superscript"/>
        </w:rPr>
        <w:t>2+</w:t>
      </w:r>
      <w:r w:rsidRPr="000D5AA9">
        <w:rPr>
          <w:rFonts w:ascii="Arial" w:hAnsi="Arial" w:cs="Arial"/>
          <w:sz w:val="20"/>
          <w:szCs w:val="20"/>
        </w:rPr>
        <w:t xml:space="preserve"> ions in modern cells is about 2-4x10</w:t>
      </w:r>
      <w:r w:rsidRPr="000D5AA9">
        <w:rPr>
          <w:rFonts w:ascii="Arial" w:hAnsi="Arial" w:cs="Arial"/>
          <w:sz w:val="20"/>
          <w:szCs w:val="20"/>
          <w:vertAlign w:val="superscript"/>
        </w:rPr>
        <w:t>-4</w:t>
      </w:r>
      <w:r w:rsidRPr="000D5AA9">
        <w:rPr>
          <w:rFonts w:ascii="Arial" w:hAnsi="Arial" w:cs="Arial"/>
          <w:sz w:val="20"/>
          <w:szCs w:val="20"/>
        </w:rPr>
        <w:t xml:space="preserve"> M, many orders of magnitude higher than in the environment (Table </w:t>
      </w:r>
      <w:r w:rsidR="002064F7" w:rsidRPr="000D5AA9">
        <w:rPr>
          <w:rFonts w:ascii="Arial" w:hAnsi="Arial" w:cs="Arial"/>
          <w:sz w:val="20"/>
          <w:szCs w:val="20"/>
        </w:rPr>
        <w:t>S2.</w:t>
      </w:r>
      <w:r w:rsidRPr="000D5AA9">
        <w:rPr>
          <w:rFonts w:ascii="Arial" w:hAnsi="Arial" w:cs="Arial"/>
          <w:sz w:val="20"/>
          <w:szCs w:val="20"/>
        </w:rPr>
        <w:t>1</w:t>
      </w:r>
      <w:r w:rsidR="002064F7" w:rsidRPr="000D5AA9">
        <w:rPr>
          <w:rFonts w:ascii="Arial" w:hAnsi="Arial" w:cs="Arial"/>
          <w:sz w:val="20"/>
          <w:szCs w:val="20"/>
        </w:rPr>
        <w:t>.</w:t>
      </w:r>
      <w:r w:rsidRPr="000D5AA9">
        <w:rPr>
          <w:rFonts w:ascii="Arial" w:hAnsi="Arial" w:cs="Arial"/>
          <w:sz w:val="20"/>
          <w:szCs w:val="20"/>
        </w:rPr>
        <w:t>). The accumulation of Zn</w:t>
      </w:r>
      <w:r w:rsidRPr="000D5AA9">
        <w:rPr>
          <w:rFonts w:ascii="Arial" w:hAnsi="Arial" w:cs="Arial"/>
          <w:sz w:val="20"/>
          <w:szCs w:val="20"/>
          <w:vertAlign w:val="superscript"/>
        </w:rPr>
        <w:t>2+</w:t>
      </w:r>
      <w:r w:rsidRPr="000D5AA9">
        <w:rPr>
          <w:rFonts w:ascii="Arial" w:hAnsi="Arial" w:cs="Arial"/>
          <w:sz w:val="20"/>
          <w:szCs w:val="20"/>
        </w:rPr>
        <w:t xml:space="preserve"> ions inside the cells demands sophisticated ion pumps, ion-tight membranes, and zinc-storing proteins (</w:t>
      </w:r>
      <w:proofErr w:type="spellStart"/>
      <w:r w:rsidRPr="000D5AA9">
        <w:rPr>
          <w:rFonts w:ascii="Arial" w:hAnsi="Arial" w:cs="Arial"/>
          <w:sz w:val="20"/>
          <w:szCs w:val="20"/>
        </w:rPr>
        <w:t>metallothioneins</w:t>
      </w:r>
      <w:proofErr w:type="spellEnd"/>
      <w:r w:rsidRPr="000D5AA9">
        <w:rPr>
          <w:rFonts w:ascii="Arial" w:hAnsi="Arial" w:cs="Arial"/>
          <w:sz w:val="20"/>
          <w:szCs w:val="20"/>
        </w:rPr>
        <w:t xml:space="preserve">) </w:t>
      </w:r>
      <w:r w:rsidR="0072273D" w:rsidRPr="000D5AA9">
        <w:rPr>
          <w:rFonts w:ascii="Arial" w:hAnsi="Arial" w:cs="Arial"/>
          <w:noProof/>
          <w:sz w:val="20"/>
          <w:szCs w:val="20"/>
        </w:rPr>
        <w:t>[333-335]</w:t>
      </w:r>
      <w:r w:rsidRPr="000D5AA9">
        <w:rPr>
          <w:rFonts w:ascii="Arial" w:hAnsi="Arial" w:cs="Arial"/>
          <w:sz w:val="20"/>
          <w:szCs w:val="20"/>
        </w:rPr>
        <w:t>. Since the first cells were unlikely to have all th</w:t>
      </w:r>
      <w:r w:rsidR="00B06A94" w:rsidRPr="000D5AA9">
        <w:rPr>
          <w:rFonts w:ascii="Arial" w:hAnsi="Arial" w:cs="Arial"/>
          <w:sz w:val="20"/>
          <w:szCs w:val="20"/>
        </w:rPr>
        <w:t>ese</w:t>
      </w:r>
      <w:r w:rsidRPr="000D5AA9">
        <w:rPr>
          <w:rFonts w:ascii="Arial" w:hAnsi="Arial" w:cs="Arial"/>
          <w:sz w:val="20"/>
          <w:szCs w:val="20"/>
        </w:rPr>
        <w:t xml:space="preserve"> </w:t>
      </w:r>
      <w:r w:rsidR="007B6CF9" w:rsidRPr="000D5AA9">
        <w:rPr>
          <w:rFonts w:ascii="Arial" w:hAnsi="Arial" w:cs="Arial"/>
          <w:sz w:val="20"/>
          <w:szCs w:val="20"/>
        </w:rPr>
        <w:t>gears</w:t>
      </w:r>
      <w:r w:rsidRPr="000D5AA9">
        <w:rPr>
          <w:rFonts w:ascii="Arial" w:hAnsi="Arial" w:cs="Arial"/>
          <w:sz w:val="20"/>
          <w:szCs w:val="20"/>
        </w:rPr>
        <w:t>, they could only recruit Zn</w:t>
      </w:r>
      <w:r w:rsidRPr="000D5AA9">
        <w:rPr>
          <w:rFonts w:ascii="Arial" w:hAnsi="Arial" w:cs="Arial"/>
          <w:sz w:val="20"/>
          <w:szCs w:val="20"/>
          <w:vertAlign w:val="superscript"/>
        </w:rPr>
        <w:t>2+</w:t>
      </w:r>
      <w:r w:rsidRPr="000D5AA9">
        <w:rPr>
          <w:rFonts w:ascii="Arial" w:hAnsi="Arial" w:cs="Arial"/>
          <w:sz w:val="20"/>
          <w:szCs w:val="20"/>
        </w:rPr>
        <w:t xml:space="preserve"> ions if they lived in a Zn-rich environment. The recruitment of Zn</w:t>
      </w:r>
      <w:r w:rsidRPr="000D5AA9">
        <w:rPr>
          <w:rFonts w:ascii="Arial" w:hAnsi="Arial" w:cs="Arial"/>
          <w:sz w:val="20"/>
          <w:szCs w:val="20"/>
          <w:vertAlign w:val="superscript"/>
        </w:rPr>
        <w:t>2+</w:t>
      </w:r>
      <w:r w:rsidRPr="000D5AA9">
        <w:rPr>
          <w:rFonts w:ascii="Arial" w:hAnsi="Arial" w:cs="Arial"/>
          <w:sz w:val="20"/>
          <w:szCs w:val="20"/>
        </w:rPr>
        <w:t xml:space="preserve"> ions as mere structural elements(!)</w:t>
      </w:r>
      <w:r w:rsidR="002E0E8E" w:rsidRPr="000D5AA9">
        <w:rPr>
          <w:rFonts w:ascii="Arial" w:hAnsi="Arial" w:cs="Arial"/>
          <w:sz w:val="20"/>
          <w:szCs w:val="20"/>
        </w:rPr>
        <w:t xml:space="preserve"> </w:t>
      </w:r>
      <w:r w:rsidRPr="000D5AA9">
        <w:rPr>
          <w:rFonts w:ascii="Arial" w:hAnsi="Arial" w:cs="Arial"/>
          <w:sz w:val="20"/>
          <w:szCs w:val="20"/>
        </w:rPr>
        <w:t>indicates the high abundance of Zn</w:t>
      </w:r>
      <w:r w:rsidRPr="000D5AA9">
        <w:rPr>
          <w:rFonts w:ascii="Arial" w:hAnsi="Arial" w:cs="Arial"/>
          <w:sz w:val="20"/>
          <w:szCs w:val="20"/>
          <w:vertAlign w:val="superscript"/>
        </w:rPr>
        <w:t>2+</w:t>
      </w:r>
      <w:r w:rsidRPr="000D5AA9">
        <w:rPr>
          <w:rFonts w:ascii="Arial" w:hAnsi="Arial" w:cs="Arial"/>
          <w:sz w:val="20"/>
          <w:szCs w:val="20"/>
        </w:rPr>
        <w:t xml:space="preserve"> ions around the first organisms. </w:t>
      </w:r>
    </w:p>
    <w:p w14:paraId="71A4733C" w14:textId="57DA0EC8" w:rsidR="00072896" w:rsidRPr="000D5AA9" w:rsidRDefault="00072896" w:rsidP="00072896">
      <w:pPr>
        <w:spacing w:before="120" w:after="0" w:line="480" w:lineRule="auto"/>
        <w:jc w:val="both"/>
        <w:rPr>
          <w:rFonts w:ascii="Arial" w:hAnsi="Arial" w:cs="Arial"/>
          <w:sz w:val="20"/>
          <w:szCs w:val="20"/>
        </w:rPr>
      </w:pPr>
      <w:r w:rsidRPr="000D5AA9">
        <w:rPr>
          <w:rFonts w:ascii="Arial" w:hAnsi="Arial" w:cs="Arial"/>
          <w:sz w:val="20"/>
          <w:szCs w:val="20"/>
        </w:rPr>
        <w:t>However, this inferred abundance of Zn</w:t>
      </w:r>
      <w:r w:rsidRPr="000D5AA9">
        <w:rPr>
          <w:rFonts w:ascii="Arial" w:hAnsi="Arial" w:cs="Arial"/>
          <w:sz w:val="20"/>
          <w:szCs w:val="20"/>
          <w:vertAlign w:val="superscript"/>
        </w:rPr>
        <w:t>2+</w:t>
      </w:r>
      <w:r w:rsidRPr="000D5AA9">
        <w:rPr>
          <w:rFonts w:ascii="Arial" w:hAnsi="Arial" w:cs="Arial"/>
          <w:sz w:val="20"/>
          <w:szCs w:val="20"/>
        </w:rPr>
        <w:t xml:space="preserve"> ions in primordial environments conflicts with the poor solubility of common zinc salts (see also the previous Section </w:t>
      </w:r>
      <w:r w:rsidR="00AC6ACC" w:rsidRPr="000D5AA9">
        <w:rPr>
          <w:rFonts w:ascii="Arial" w:hAnsi="Arial" w:cs="Arial"/>
          <w:sz w:val="20"/>
          <w:szCs w:val="20"/>
        </w:rPr>
        <w:t>S</w:t>
      </w:r>
      <w:r w:rsidRPr="000D5AA9">
        <w:rPr>
          <w:rFonts w:ascii="Arial" w:hAnsi="Arial" w:cs="Arial"/>
          <w:sz w:val="20"/>
          <w:szCs w:val="20"/>
        </w:rPr>
        <w:t>2.</w:t>
      </w:r>
      <w:r w:rsidR="00AC6ACC" w:rsidRPr="000D5AA9">
        <w:rPr>
          <w:rFonts w:ascii="Arial" w:hAnsi="Arial" w:cs="Arial"/>
          <w:sz w:val="20"/>
          <w:szCs w:val="20"/>
        </w:rPr>
        <w:t>9.</w:t>
      </w:r>
      <w:r w:rsidRPr="000D5AA9">
        <w:rPr>
          <w:rFonts w:ascii="Arial" w:hAnsi="Arial" w:cs="Arial"/>
          <w:sz w:val="20"/>
          <w:szCs w:val="20"/>
        </w:rPr>
        <w:t xml:space="preserve"> and </w:t>
      </w:r>
      <w:r w:rsidR="0072273D" w:rsidRPr="000D5AA9">
        <w:rPr>
          <w:rFonts w:ascii="Arial" w:hAnsi="Arial" w:cs="Arial"/>
          <w:noProof/>
          <w:sz w:val="20"/>
          <w:szCs w:val="20"/>
        </w:rPr>
        <w:t>[327]</w:t>
      </w:r>
      <w:r w:rsidRPr="000D5AA9">
        <w:rPr>
          <w:rFonts w:ascii="Arial" w:hAnsi="Arial" w:cs="Arial"/>
          <w:sz w:val="20"/>
          <w:szCs w:val="20"/>
        </w:rPr>
        <w:t>). Accordingly, the concentration of free Zn</w:t>
      </w:r>
      <w:r w:rsidRPr="000D5AA9">
        <w:rPr>
          <w:rFonts w:ascii="Arial" w:hAnsi="Arial" w:cs="Arial"/>
          <w:sz w:val="20"/>
          <w:szCs w:val="20"/>
          <w:vertAlign w:val="superscript"/>
        </w:rPr>
        <w:t>2</w:t>
      </w:r>
      <w:r w:rsidRPr="000D5AA9">
        <w:rPr>
          <w:rFonts w:ascii="Arial" w:hAnsi="Arial" w:cs="Arial"/>
          <w:sz w:val="20"/>
          <w:szCs w:val="20"/>
        </w:rPr>
        <w:t xml:space="preserve"> in primordial anoxic waters has been estimated to be as low as ≤ 10</w:t>
      </w:r>
      <w:r w:rsidRPr="000D5AA9">
        <w:rPr>
          <w:rFonts w:ascii="Arial" w:hAnsi="Arial" w:cs="Arial"/>
          <w:sz w:val="20"/>
          <w:szCs w:val="20"/>
          <w:vertAlign w:val="superscript"/>
        </w:rPr>
        <w:t xml:space="preserve">-12 </w:t>
      </w:r>
      <w:r w:rsidRPr="000D5AA9">
        <w:rPr>
          <w:rFonts w:ascii="Arial" w:hAnsi="Arial" w:cs="Arial"/>
          <w:sz w:val="20"/>
          <w:szCs w:val="20"/>
        </w:rPr>
        <w:t xml:space="preserve">M </w:t>
      </w:r>
      <w:r w:rsidR="0072273D" w:rsidRPr="000D5AA9">
        <w:rPr>
          <w:rFonts w:ascii="Arial" w:hAnsi="Arial" w:cs="Arial"/>
          <w:noProof/>
          <w:sz w:val="20"/>
          <w:szCs w:val="20"/>
        </w:rPr>
        <w:t>[260,261]</w:t>
      </w:r>
      <w:r w:rsidRPr="000D5AA9">
        <w:rPr>
          <w:rFonts w:ascii="Arial" w:hAnsi="Arial" w:cs="Arial"/>
          <w:sz w:val="20"/>
          <w:szCs w:val="20"/>
        </w:rPr>
        <w:t xml:space="preserve">.  </w:t>
      </w:r>
      <w:r w:rsidR="002E0E8E" w:rsidRPr="000D5AA9">
        <w:rPr>
          <w:rFonts w:ascii="Arial" w:hAnsi="Arial" w:cs="Arial"/>
          <w:sz w:val="20"/>
          <w:szCs w:val="20"/>
        </w:rPr>
        <w:t xml:space="preserve">How, then, could the first cells have gained access to the </w:t>
      </w:r>
      <w:r w:rsidRPr="000D5AA9">
        <w:rPr>
          <w:rFonts w:ascii="Arial" w:hAnsi="Arial" w:cs="Arial"/>
          <w:sz w:val="20"/>
          <w:szCs w:val="20"/>
        </w:rPr>
        <w:t>Zn</w:t>
      </w:r>
      <w:r w:rsidRPr="000D5AA9">
        <w:rPr>
          <w:rFonts w:ascii="Arial" w:hAnsi="Arial" w:cs="Arial"/>
          <w:sz w:val="20"/>
          <w:szCs w:val="20"/>
          <w:vertAlign w:val="superscript"/>
        </w:rPr>
        <w:t>2+</w:t>
      </w:r>
      <w:r w:rsidRPr="000D5AA9">
        <w:rPr>
          <w:rFonts w:ascii="Arial" w:hAnsi="Arial" w:cs="Arial"/>
          <w:sz w:val="20"/>
          <w:szCs w:val="20"/>
        </w:rPr>
        <w:t xml:space="preserve"> ions?</w:t>
      </w:r>
    </w:p>
    <w:p w14:paraId="050CAF2B" w14:textId="791B3FB1" w:rsidR="008A2D35" w:rsidRPr="000D5AA9" w:rsidRDefault="00B06A94" w:rsidP="00072896">
      <w:pPr>
        <w:spacing w:line="480" w:lineRule="auto"/>
        <w:jc w:val="both"/>
        <w:rPr>
          <w:rFonts w:ascii="Arial" w:hAnsi="Arial" w:cs="Arial"/>
          <w:sz w:val="20"/>
          <w:szCs w:val="20"/>
        </w:rPr>
      </w:pPr>
      <w:r w:rsidRPr="000D5AA9">
        <w:rPr>
          <w:rFonts w:ascii="Arial" w:hAnsi="Arial" w:cs="Arial"/>
          <w:sz w:val="20"/>
          <w:szCs w:val="20"/>
        </w:rPr>
        <w:t>A natural process involving the continuous release of Zn</w:t>
      </w:r>
      <w:r w:rsidRPr="000D5AA9">
        <w:rPr>
          <w:rFonts w:ascii="Arial" w:hAnsi="Arial" w:cs="Arial"/>
          <w:sz w:val="20"/>
          <w:szCs w:val="20"/>
          <w:vertAlign w:val="superscript"/>
        </w:rPr>
        <w:t>2+</w:t>
      </w:r>
      <w:r w:rsidRPr="000D5AA9">
        <w:rPr>
          <w:rFonts w:ascii="Arial" w:hAnsi="Arial" w:cs="Arial"/>
          <w:sz w:val="20"/>
          <w:szCs w:val="20"/>
        </w:rPr>
        <w:t xml:space="preserve"> ions is one possibility. </w:t>
      </w:r>
      <w:r w:rsidR="00072896" w:rsidRPr="000D5AA9">
        <w:rPr>
          <w:rFonts w:ascii="Arial" w:hAnsi="Arial" w:cs="Arial"/>
          <w:sz w:val="20"/>
          <w:szCs w:val="20"/>
        </w:rPr>
        <w:t xml:space="preserve">In this case, biopolymers </w:t>
      </w:r>
      <w:r w:rsidRPr="000D5AA9">
        <w:rPr>
          <w:rFonts w:ascii="Arial" w:hAnsi="Arial" w:cs="Arial"/>
          <w:sz w:val="20"/>
          <w:szCs w:val="20"/>
        </w:rPr>
        <w:t>may ha</w:t>
      </w:r>
      <w:r w:rsidR="002E0E8E" w:rsidRPr="000D5AA9">
        <w:rPr>
          <w:rFonts w:ascii="Arial" w:hAnsi="Arial" w:cs="Arial"/>
          <w:sz w:val="20"/>
          <w:szCs w:val="20"/>
        </w:rPr>
        <w:t>ve ha</w:t>
      </w:r>
      <w:r w:rsidRPr="000D5AA9">
        <w:rPr>
          <w:rFonts w:ascii="Arial" w:hAnsi="Arial" w:cs="Arial"/>
          <w:sz w:val="20"/>
          <w:szCs w:val="20"/>
        </w:rPr>
        <w:t>d a chance</w:t>
      </w:r>
      <w:r w:rsidR="00072896" w:rsidRPr="000D5AA9">
        <w:rPr>
          <w:rFonts w:ascii="Arial" w:hAnsi="Arial" w:cs="Arial"/>
          <w:sz w:val="20"/>
          <w:szCs w:val="20"/>
        </w:rPr>
        <w:t xml:space="preserve"> to capture Zn</w:t>
      </w:r>
      <w:r w:rsidR="00072896" w:rsidRPr="000D5AA9">
        <w:rPr>
          <w:rFonts w:ascii="Arial" w:hAnsi="Arial" w:cs="Arial"/>
          <w:sz w:val="20"/>
          <w:szCs w:val="20"/>
          <w:vertAlign w:val="superscript"/>
        </w:rPr>
        <w:t>2+</w:t>
      </w:r>
      <w:r w:rsidR="00072896" w:rsidRPr="000D5AA9">
        <w:rPr>
          <w:rFonts w:ascii="Arial" w:hAnsi="Arial" w:cs="Arial"/>
          <w:sz w:val="20"/>
          <w:szCs w:val="20"/>
        </w:rPr>
        <w:t xml:space="preserve"> ions before they precipitated as inorganic salts, such as ZnS (sphalerite) or ZnCO</w:t>
      </w:r>
      <w:r w:rsidR="00072896" w:rsidRPr="000D5AA9">
        <w:rPr>
          <w:rFonts w:ascii="Arial" w:hAnsi="Arial" w:cs="Arial"/>
          <w:sz w:val="20"/>
          <w:szCs w:val="20"/>
          <w:vertAlign w:val="subscript"/>
        </w:rPr>
        <w:t>3</w:t>
      </w:r>
      <w:r w:rsidR="00072896" w:rsidRPr="000D5AA9">
        <w:rPr>
          <w:rFonts w:ascii="Arial" w:hAnsi="Arial" w:cs="Arial"/>
          <w:sz w:val="20"/>
          <w:szCs w:val="20"/>
        </w:rPr>
        <w:t xml:space="preserve"> (smithsonite). Consequently, we have attributed the steady release of Zn</w:t>
      </w:r>
      <w:r w:rsidR="00072896" w:rsidRPr="000D5AA9">
        <w:rPr>
          <w:rFonts w:ascii="Arial" w:hAnsi="Arial" w:cs="Arial"/>
          <w:sz w:val="20"/>
          <w:szCs w:val="20"/>
          <w:vertAlign w:val="superscript"/>
        </w:rPr>
        <w:t>2+</w:t>
      </w:r>
      <w:r w:rsidR="00072896" w:rsidRPr="000D5AA9">
        <w:rPr>
          <w:rFonts w:ascii="Arial" w:hAnsi="Arial" w:cs="Arial"/>
          <w:sz w:val="20"/>
          <w:szCs w:val="20"/>
        </w:rPr>
        <w:t xml:space="preserve"> ions to the photochemical properties of primordial geothermal zinc sulfide (ZnS) precipitates </w:t>
      </w:r>
      <w:r w:rsidR="0072273D" w:rsidRPr="000D5AA9">
        <w:rPr>
          <w:rFonts w:ascii="Arial" w:hAnsi="Arial" w:cs="Arial"/>
          <w:noProof/>
          <w:sz w:val="20"/>
          <w:szCs w:val="20"/>
        </w:rPr>
        <w:t>[80,277,332,336]</w:t>
      </w:r>
      <w:r w:rsidR="00072896" w:rsidRPr="000D5AA9">
        <w:rPr>
          <w:rFonts w:ascii="Arial" w:hAnsi="Arial" w:cs="Arial"/>
          <w:sz w:val="20"/>
          <w:szCs w:val="20"/>
        </w:rPr>
        <w:t xml:space="preserve">. Crystals of ZnS are semiconductors, in which UV light causes a separation of electric charges. The resulting charge separated states can store the energy of the absorbed light for hours. This </w:t>
      </w:r>
      <w:r w:rsidRPr="000D5AA9">
        <w:rPr>
          <w:rFonts w:ascii="Arial" w:hAnsi="Arial" w:cs="Arial"/>
          <w:sz w:val="20"/>
          <w:szCs w:val="20"/>
        </w:rPr>
        <w:t xml:space="preserve">unique </w:t>
      </w:r>
      <w:r w:rsidR="00072896" w:rsidRPr="000D5AA9">
        <w:rPr>
          <w:rFonts w:ascii="Arial" w:hAnsi="Arial" w:cs="Arial"/>
          <w:sz w:val="20"/>
          <w:szCs w:val="20"/>
        </w:rPr>
        <w:t xml:space="preserve">property manifests itself in phosphorescence (afterglow), so that ZnS – widely known as "phosphor" – is used in numerous devices, from various types of displays to 'glow-in-the-dark' toys </w:t>
      </w:r>
      <w:r w:rsidR="0072273D" w:rsidRPr="000D5AA9">
        <w:rPr>
          <w:rFonts w:ascii="Arial" w:hAnsi="Arial" w:cs="Arial"/>
          <w:noProof/>
          <w:sz w:val="20"/>
          <w:szCs w:val="20"/>
        </w:rPr>
        <w:t>[337-339]</w:t>
      </w:r>
      <w:r w:rsidR="00072896" w:rsidRPr="000D5AA9">
        <w:rPr>
          <w:rFonts w:ascii="Arial" w:hAnsi="Arial" w:cs="Arial"/>
          <w:sz w:val="20"/>
          <w:szCs w:val="20"/>
        </w:rPr>
        <w:t xml:space="preserve">. By accumulating two or more charge separated states, natural ZnS crystals can serve as potent multielectron reducing agents with redox potentials below –1.0 V </w:t>
      </w:r>
      <w:r w:rsidR="0072273D" w:rsidRPr="000D5AA9">
        <w:rPr>
          <w:rFonts w:ascii="Arial" w:hAnsi="Arial" w:cs="Arial"/>
          <w:noProof/>
          <w:sz w:val="20"/>
          <w:szCs w:val="20"/>
        </w:rPr>
        <w:t>[77,78]</w:t>
      </w:r>
      <w:r w:rsidR="00072896" w:rsidRPr="000D5AA9">
        <w:rPr>
          <w:rFonts w:ascii="Arial" w:hAnsi="Arial" w:cs="Arial"/>
          <w:sz w:val="20"/>
          <w:szCs w:val="20"/>
        </w:rPr>
        <w:t xml:space="preserve">. </w:t>
      </w:r>
      <w:proofErr w:type="gramStart"/>
      <w:r w:rsidRPr="000D5AA9">
        <w:rPr>
          <w:rFonts w:ascii="Arial" w:hAnsi="Arial" w:cs="Arial"/>
          <w:sz w:val="20"/>
          <w:szCs w:val="20"/>
        </w:rPr>
        <w:t>In particular</w:t>
      </w:r>
      <w:r w:rsidR="00072896" w:rsidRPr="000D5AA9">
        <w:rPr>
          <w:rFonts w:ascii="Arial" w:hAnsi="Arial" w:cs="Arial"/>
          <w:sz w:val="20"/>
          <w:szCs w:val="20"/>
        </w:rPr>
        <w:t>, illuminated</w:t>
      </w:r>
      <w:proofErr w:type="gramEnd"/>
      <w:r w:rsidR="00072896" w:rsidRPr="000D5AA9">
        <w:rPr>
          <w:rFonts w:ascii="Arial" w:hAnsi="Arial" w:cs="Arial"/>
          <w:sz w:val="20"/>
          <w:szCs w:val="20"/>
        </w:rPr>
        <w:t xml:space="preserve"> nanocrystals of ZnS, which exhibit the properties of quantum dots (QD) </w:t>
      </w:r>
      <w:r w:rsidR="0072273D" w:rsidRPr="000D5AA9">
        <w:rPr>
          <w:rFonts w:ascii="Arial" w:hAnsi="Arial" w:cs="Arial"/>
          <w:noProof/>
          <w:sz w:val="20"/>
          <w:szCs w:val="20"/>
        </w:rPr>
        <w:t>[339,340]</w:t>
      </w:r>
      <w:r w:rsidR="00072896" w:rsidRPr="000D5AA9">
        <w:rPr>
          <w:rFonts w:ascii="Arial" w:hAnsi="Arial" w:cs="Arial"/>
          <w:sz w:val="20"/>
          <w:szCs w:val="20"/>
        </w:rPr>
        <w:t>, can reduce CO</w:t>
      </w:r>
      <w:r w:rsidR="00072896" w:rsidRPr="000D5AA9">
        <w:rPr>
          <w:rFonts w:ascii="Arial" w:hAnsi="Arial" w:cs="Arial"/>
          <w:sz w:val="20"/>
          <w:szCs w:val="20"/>
          <w:vertAlign w:val="subscript"/>
        </w:rPr>
        <w:t>2</w:t>
      </w:r>
      <w:r w:rsidR="00072896" w:rsidRPr="000D5AA9">
        <w:rPr>
          <w:rFonts w:ascii="Arial" w:hAnsi="Arial" w:cs="Arial"/>
          <w:sz w:val="20"/>
          <w:szCs w:val="20"/>
        </w:rPr>
        <w:t xml:space="preserve"> to </w:t>
      </w:r>
      <w:proofErr w:type="spellStart"/>
      <w:r w:rsidR="00072896" w:rsidRPr="000D5AA9">
        <w:rPr>
          <w:rFonts w:ascii="Arial" w:hAnsi="Arial" w:cs="Arial"/>
          <w:sz w:val="20"/>
          <w:szCs w:val="20"/>
        </w:rPr>
        <w:lastRenderedPageBreak/>
        <w:t>formate</w:t>
      </w:r>
      <w:proofErr w:type="spellEnd"/>
      <w:r w:rsidR="00072896" w:rsidRPr="000D5AA9">
        <w:rPr>
          <w:rFonts w:ascii="Arial" w:hAnsi="Arial" w:cs="Arial"/>
          <w:sz w:val="20"/>
          <w:szCs w:val="20"/>
        </w:rPr>
        <w:t xml:space="preserve"> with quantum efficiency of up to 80% </w:t>
      </w:r>
      <w:r w:rsidR="0072273D" w:rsidRPr="000D5AA9">
        <w:rPr>
          <w:rFonts w:ascii="Arial" w:hAnsi="Arial" w:cs="Arial"/>
          <w:noProof/>
          <w:sz w:val="20"/>
          <w:szCs w:val="20"/>
        </w:rPr>
        <w:t>[341-346]</w:t>
      </w:r>
      <w:r w:rsidR="008A2D35" w:rsidRPr="000D5AA9">
        <w:rPr>
          <w:rFonts w:ascii="Arial" w:hAnsi="Arial" w:cs="Arial"/>
          <w:sz w:val="20"/>
          <w:szCs w:val="20"/>
        </w:rPr>
        <w:t>, see Fig. S2.1</w:t>
      </w:r>
      <w:r w:rsidR="008731D1" w:rsidRPr="000D5AA9">
        <w:rPr>
          <w:rFonts w:ascii="Arial" w:hAnsi="Arial" w:cs="Arial"/>
          <w:sz w:val="20"/>
          <w:szCs w:val="20"/>
        </w:rPr>
        <w:t>2</w:t>
      </w:r>
      <w:r w:rsidR="00072896" w:rsidRPr="000D5AA9">
        <w:rPr>
          <w:rFonts w:ascii="Arial" w:hAnsi="Arial" w:cs="Arial"/>
          <w:sz w:val="20"/>
          <w:szCs w:val="20"/>
        </w:rPr>
        <w:t xml:space="preserve">. This efficiency is higher than that of the chlorophyll-based photosynthesis of green plants. </w:t>
      </w:r>
    </w:p>
    <w:p w14:paraId="4CE5AA19" w14:textId="141E5FBF" w:rsidR="006C4BF1" w:rsidRPr="000D5AA9" w:rsidRDefault="00072896" w:rsidP="00072896">
      <w:pPr>
        <w:spacing w:line="480" w:lineRule="auto"/>
        <w:jc w:val="both"/>
        <w:rPr>
          <w:rFonts w:ascii="Arial" w:hAnsi="Arial" w:cs="Arial"/>
          <w:sz w:val="20"/>
          <w:szCs w:val="20"/>
        </w:rPr>
      </w:pPr>
      <w:r w:rsidRPr="000D5AA9">
        <w:rPr>
          <w:rFonts w:ascii="Arial" w:hAnsi="Arial" w:cs="Arial"/>
          <w:sz w:val="20"/>
          <w:szCs w:val="20"/>
        </w:rPr>
        <w:t xml:space="preserve">In general, ZnS </w:t>
      </w:r>
      <w:proofErr w:type="gramStart"/>
      <w:r w:rsidRPr="000D5AA9">
        <w:rPr>
          <w:rFonts w:ascii="Arial" w:hAnsi="Arial" w:cs="Arial"/>
          <w:sz w:val="20"/>
          <w:szCs w:val="20"/>
        </w:rPr>
        <w:t>is considered to be</w:t>
      </w:r>
      <w:proofErr w:type="gramEnd"/>
      <w:r w:rsidRPr="000D5AA9">
        <w:rPr>
          <w:rFonts w:ascii="Arial" w:hAnsi="Arial" w:cs="Arial"/>
          <w:sz w:val="20"/>
          <w:szCs w:val="20"/>
        </w:rPr>
        <w:t xml:space="preserve"> the most potent photocatalyst of natural origin. Similar but weaker photochemical activity is inherent in </w:t>
      </w:r>
      <w:proofErr w:type="spellStart"/>
      <w:r w:rsidRPr="000D5AA9">
        <w:rPr>
          <w:rFonts w:ascii="Arial" w:hAnsi="Arial" w:cs="Arial"/>
          <w:sz w:val="20"/>
          <w:szCs w:val="20"/>
        </w:rPr>
        <w:t>MnS</w:t>
      </w:r>
      <w:proofErr w:type="spellEnd"/>
      <w:r w:rsidRPr="000D5AA9">
        <w:rPr>
          <w:rFonts w:ascii="Arial" w:hAnsi="Arial" w:cs="Arial"/>
          <w:sz w:val="20"/>
          <w:szCs w:val="20"/>
        </w:rPr>
        <w:t xml:space="preserve"> and </w:t>
      </w:r>
      <w:proofErr w:type="spellStart"/>
      <w:r w:rsidRPr="000D5AA9">
        <w:rPr>
          <w:rFonts w:ascii="Arial" w:hAnsi="Arial" w:cs="Arial"/>
          <w:sz w:val="20"/>
          <w:szCs w:val="20"/>
        </w:rPr>
        <w:t>CdS</w:t>
      </w:r>
      <w:proofErr w:type="spellEnd"/>
      <w:r w:rsidRPr="000D5AA9">
        <w:rPr>
          <w:rFonts w:ascii="Arial" w:hAnsi="Arial" w:cs="Arial"/>
          <w:sz w:val="20"/>
          <w:szCs w:val="20"/>
        </w:rPr>
        <w:t xml:space="preserve"> crystals, as well as in zinc oxide, </w:t>
      </w:r>
      <w:proofErr w:type="spellStart"/>
      <w:r w:rsidRPr="000D5AA9">
        <w:rPr>
          <w:rFonts w:ascii="Arial" w:hAnsi="Arial" w:cs="Arial"/>
          <w:sz w:val="20"/>
          <w:szCs w:val="20"/>
        </w:rPr>
        <w:t>ZnO</w:t>
      </w:r>
      <w:proofErr w:type="spellEnd"/>
      <w:r w:rsidRPr="000D5AA9">
        <w:rPr>
          <w:rFonts w:ascii="Arial" w:hAnsi="Arial" w:cs="Arial"/>
          <w:sz w:val="20"/>
          <w:szCs w:val="20"/>
        </w:rPr>
        <w:t xml:space="preserve"> </w:t>
      </w:r>
      <w:r w:rsidR="0072273D" w:rsidRPr="000D5AA9">
        <w:rPr>
          <w:rFonts w:ascii="Arial" w:hAnsi="Arial" w:cs="Arial"/>
          <w:noProof/>
          <w:sz w:val="20"/>
          <w:szCs w:val="20"/>
        </w:rPr>
        <w:t>[77,78,347]</w:t>
      </w:r>
      <w:r w:rsidRPr="000D5AA9">
        <w:rPr>
          <w:rFonts w:ascii="Arial" w:hAnsi="Arial" w:cs="Arial"/>
          <w:sz w:val="20"/>
          <w:szCs w:val="20"/>
        </w:rPr>
        <w:t xml:space="preserve">. Of these compounds, </w:t>
      </w:r>
      <w:proofErr w:type="spellStart"/>
      <w:r w:rsidRPr="000D5AA9">
        <w:rPr>
          <w:rFonts w:ascii="Arial" w:hAnsi="Arial" w:cs="Arial"/>
          <w:sz w:val="20"/>
          <w:szCs w:val="20"/>
        </w:rPr>
        <w:t>CdS</w:t>
      </w:r>
      <w:proofErr w:type="spellEnd"/>
      <w:r w:rsidRPr="000D5AA9">
        <w:rPr>
          <w:rFonts w:ascii="Arial" w:hAnsi="Arial" w:cs="Arial"/>
          <w:sz w:val="20"/>
          <w:szCs w:val="20"/>
        </w:rPr>
        <w:t xml:space="preserve"> crystals are the least biologically relevant because Cd occurs in nature only as a minor admixture to Zn. </w:t>
      </w:r>
    </w:p>
    <w:p w14:paraId="1AF47FAA" w14:textId="77777777" w:rsidR="00072896" w:rsidRPr="000D5AA9" w:rsidRDefault="00072896" w:rsidP="00072896">
      <w:pPr>
        <w:spacing w:line="480" w:lineRule="auto"/>
        <w:jc w:val="both"/>
        <w:rPr>
          <w:rFonts w:ascii="Arial" w:hAnsi="Arial" w:cs="Arial"/>
          <w:sz w:val="20"/>
          <w:szCs w:val="20"/>
        </w:rPr>
      </w:pPr>
    </w:p>
    <w:p w14:paraId="21BB711A" w14:textId="6B4C73C3" w:rsidR="00072896" w:rsidRPr="000D5AA9" w:rsidRDefault="000C3F99" w:rsidP="00072896">
      <w:pPr>
        <w:spacing w:line="480" w:lineRule="auto"/>
        <w:jc w:val="both"/>
        <w:rPr>
          <w:rFonts w:ascii="Arial" w:hAnsi="Arial" w:cs="Arial"/>
          <w:sz w:val="20"/>
          <w:szCs w:val="20"/>
        </w:rPr>
      </w:pPr>
      <w:r w:rsidRPr="000D5AA9">
        <w:rPr>
          <w:rFonts w:ascii="Arial" w:hAnsi="Arial" w:cs="Arial"/>
          <w:noProof/>
          <w:sz w:val="20"/>
          <w:szCs w:val="20"/>
        </w:rPr>
        <w:drawing>
          <wp:inline distT="0" distB="0" distL="0" distR="0" wp14:anchorId="6F01F1E1" wp14:editId="4DAD46FE">
            <wp:extent cx="5687219" cy="2819794"/>
            <wp:effectExtent l="0" t="0" r="0" b="0"/>
            <wp:docPr id="2042015792" name="Grafik 1" descr="Ein Bild, das Text, Screensho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15792" name="Grafik 1" descr="Ein Bild, das Text, Screenshot, Karte enthält.&#10;&#10;Automatisch generierte Beschreibung"/>
                    <pic:cNvPicPr/>
                  </pic:nvPicPr>
                  <pic:blipFill>
                    <a:blip r:embed="rId34"/>
                    <a:stretch>
                      <a:fillRect/>
                    </a:stretch>
                  </pic:blipFill>
                  <pic:spPr>
                    <a:xfrm>
                      <a:off x="0" y="0"/>
                      <a:ext cx="5687219" cy="2819794"/>
                    </a:xfrm>
                    <a:prstGeom prst="rect">
                      <a:avLst/>
                    </a:prstGeom>
                  </pic:spPr>
                </pic:pic>
              </a:graphicData>
            </a:graphic>
          </wp:inline>
        </w:drawing>
      </w:r>
    </w:p>
    <w:p w14:paraId="178D9BCF" w14:textId="6F8B752E" w:rsidR="00072896" w:rsidRPr="000D5AA9" w:rsidRDefault="00072896" w:rsidP="0026766A">
      <w:pPr>
        <w:jc w:val="both"/>
        <w:rPr>
          <w:rFonts w:ascii="Arial" w:hAnsi="Arial" w:cs="Arial"/>
          <w:sz w:val="20"/>
          <w:szCs w:val="20"/>
        </w:rPr>
      </w:pPr>
      <w:r w:rsidRPr="000D5AA9">
        <w:rPr>
          <w:rFonts w:ascii="Arial" w:hAnsi="Arial" w:cs="Arial"/>
          <w:sz w:val="20"/>
          <w:szCs w:val="20"/>
        </w:rPr>
        <w:t xml:space="preserve">Fig. </w:t>
      </w:r>
      <w:r w:rsidR="0026766A" w:rsidRPr="000D5AA9">
        <w:rPr>
          <w:rFonts w:ascii="Arial" w:hAnsi="Arial" w:cs="Arial"/>
          <w:sz w:val="20"/>
          <w:szCs w:val="20"/>
        </w:rPr>
        <w:t>S2.1</w:t>
      </w:r>
      <w:r w:rsidR="008731D1" w:rsidRPr="000D5AA9">
        <w:rPr>
          <w:rFonts w:ascii="Arial" w:hAnsi="Arial" w:cs="Arial"/>
          <w:sz w:val="20"/>
          <w:szCs w:val="20"/>
        </w:rPr>
        <w:t>2</w:t>
      </w:r>
      <w:r w:rsidRPr="000D5AA9">
        <w:rPr>
          <w:rFonts w:ascii="Arial" w:hAnsi="Arial" w:cs="Arial"/>
          <w:sz w:val="20"/>
          <w:szCs w:val="20"/>
        </w:rPr>
        <w:t xml:space="preserve">. </w:t>
      </w:r>
      <w:r w:rsidR="0026766A" w:rsidRPr="000D5AA9">
        <w:rPr>
          <w:rFonts w:ascii="Arial" w:hAnsi="Arial" w:cs="Arial"/>
          <w:b/>
          <w:bCs/>
          <w:sz w:val="20"/>
          <w:szCs w:val="20"/>
        </w:rPr>
        <w:t>Primeval ZnS-mediated photosynthesis in sub-aerial, illuminated settings (</w:t>
      </w:r>
      <w:r w:rsidR="0026766A" w:rsidRPr="000D5AA9">
        <w:rPr>
          <w:rFonts w:ascii="Arial" w:hAnsi="Arial" w:cs="Arial"/>
          <w:sz w:val="20"/>
          <w:szCs w:val="20"/>
        </w:rPr>
        <w:t xml:space="preserve">from </w:t>
      </w:r>
      <w:r w:rsidR="0072273D" w:rsidRPr="000D5AA9">
        <w:rPr>
          <w:rFonts w:ascii="Arial" w:hAnsi="Arial" w:cs="Arial"/>
          <w:noProof/>
          <w:sz w:val="20"/>
          <w:szCs w:val="20"/>
        </w:rPr>
        <w:t>[80]</w:t>
      </w:r>
      <w:r w:rsidR="0026766A" w:rsidRPr="000D5AA9">
        <w:rPr>
          <w:rFonts w:ascii="Arial" w:hAnsi="Arial" w:cs="Arial"/>
          <w:sz w:val="20"/>
          <w:szCs w:val="20"/>
        </w:rPr>
        <w:t xml:space="preserve">, modified). </w:t>
      </w:r>
      <w:r w:rsidR="0026766A" w:rsidRPr="000D5AA9">
        <w:rPr>
          <w:rFonts w:ascii="Arial" w:hAnsi="Arial" w:cs="Arial"/>
          <w:b/>
          <w:bCs/>
          <w:sz w:val="20"/>
          <w:szCs w:val="20"/>
        </w:rPr>
        <w:t>Right</w:t>
      </w:r>
      <w:r w:rsidR="0026766A" w:rsidRPr="000D5AA9">
        <w:rPr>
          <w:rFonts w:ascii="Arial" w:hAnsi="Arial" w:cs="Arial"/>
          <w:sz w:val="20"/>
          <w:szCs w:val="20"/>
        </w:rPr>
        <w:t xml:space="preserve">: </w:t>
      </w:r>
      <w:r w:rsidR="000C3F99" w:rsidRPr="000D5AA9">
        <w:rPr>
          <w:rFonts w:ascii="Arial" w:hAnsi="Arial" w:cs="Arial"/>
          <w:sz w:val="20"/>
          <w:szCs w:val="20"/>
        </w:rPr>
        <w:t>Diverse nanoparticles, including particles of ZnS, in a Hadean geothermal pool</w:t>
      </w:r>
      <w:r w:rsidR="0026766A" w:rsidRPr="000D5AA9">
        <w:rPr>
          <w:rFonts w:ascii="Arial" w:hAnsi="Arial" w:cs="Arial"/>
          <w:sz w:val="20"/>
          <w:szCs w:val="20"/>
        </w:rPr>
        <w:t xml:space="preserve">. </w:t>
      </w:r>
      <w:r w:rsidR="0026766A" w:rsidRPr="000D5AA9">
        <w:rPr>
          <w:rFonts w:ascii="Arial" w:hAnsi="Arial" w:cs="Arial"/>
          <w:b/>
          <w:bCs/>
          <w:sz w:val="20"/>
          <w:szCs w:val="20"/>
        </w:rPr>
        <w:t>Left</w:t>
      </w:r>
      <w:r w:rsidR="0026766A" w:rsidRPr="000D5AA9">
        <w:rPr>
          <w:rFonts w:ascii="Arial" w:hAnsi="Arial" w:cs="Arial"/>
          <w:sz w:val="20"/>
          <w:szCs w:val="20"/>
        </w:rPr>
        <w:t xml:space="preserve">: A schematic presentation of reactions within a photosynthesizing ZnS nanoparticle, as combined with an energy diagram. Initially the absorption of a UV quantum leads to the separation of electric charges. The electrons migrate </w:t>
      </w:r>
      <w:r w:rsidR="006C4BF1" w:rsidRPr="000D5AA9">
        <w:rPr>
          <w:rFonts w:ascii="Arial" w:hAnsi="Arial" w:cs="Arial"/>
          <w:sz w:val="20"/>
          <w:szCs w:val="20"/>
        </w:rPr>
        <w:t>with</w:t>
      </w:r>
      <w:r w:rsidR="0026766A" w:rsidRPr="000D5AA9">
        <w:rPr>
          <w:rFonts w:ascii="Arial" w:hAnsi="Arial" w:cs="Arial"/>
          <w:sz w:val="20"/>
          <w:szCs w:val="20"/>
        </w:rPr>
        <w:t>in the crystal until they are trapped at the surface; the trapped electrons can reduce a CO</w:t>
      </w:r>
      <w:r w:rsidR="0026766A" w:rsidRPr="000D5AA9">
        <w:rPr>
          <w:rFonts w:ascii="Arial" w:hAnsi="Arial" w:cs="Arial"/>
          <w:sz w:val="20"/>
          <w:szCs w:val="20"/>
          <w:vertAlign w:val="subscript"/>
        </w:rPr>
        <w:t>2</w:t>
      </w:r>
      <w:r w:rsidR="0026766A" w:rsidRPr="000D5AA9">
        <w:rPr>
          <w:rFonts w:ascii="Arial" w:hAnsi="Arial" w:cs="Arial"/>
          <w:sz w:val="20"/>
          <w:szCs w:val="20"/>
        </w:rPr>
        <w:t xml:space="preserve"> molecule either via two one-electron transfers </w:t>
      </w:r>
      <w:r w:rsidR="0072273D" w:rsidRPr="000D5AA9">
        <w:rPr>
          <w:rFonts w:ascii="Arial" w:hAnsi="Arial" w:cs="Arial"/>
          <w:noProof/>
          <w:sz w:val="20"/>
          <w:szCs w:val="20"/>
        </w:rPr>
        <w:t>[342]</w:t>
      </w:r>
      <w:r w:rsidR="008A2D35" w:rsidRPr="000D5AA9">
        <w:rPr>
          <w:rFonts w:ascii="Arial" w:hAnsi="Arial" w:cs="Arial"/>
          <w:sz w:val="20"/>
          <w:szCs w:val="20"/>
        </w:rPr>
        <w:t xml:space="preserve"> </w:t>
      </w:r>
      <w:r w:rsidR="0026766A" w:rsidRPr="000D5AA9">
        <w:rPr>
          <w:rFonts w:ascii="Arial" w:hAnsi="Arial" w:cs="Arial"/>
          <w:sz w:val="20"/>
          <w:szCs w:val="20"/>
        </w:rPr>
        <w:t xml:space="preserve">or, possibly, in a concerted two-electron reaction. The </w:t>
      </w:r>
      <w:r w:rsidR="006C4BF1" w:rsidRPr="000D5AA9">
        <w:rPr>
          <w:rFonts w:ascii="Arial" w:hAnsi="Arial" w:cs="Arial"/>
          <w:sz w:val="20"/>
          <w:szCs w:val="20"/>
        </w:rPr>
        <w:t xml:space="preserve">remaining </w:t>
      </w:r>
      <w:r w:rsidR="0026766A" w:rsidRPr="000D5AA9">
        <w:rPr>
          <w:rFonts w:ascii="Arial" w:hAnsi="Arial" w:cs="Arial"/>
          <w:sz w:val="20"/>
          <w:szCs w:val="20"/>
        </w:rPr>
        <w:t>electron vacancy (hole) is initially reduced by the S</w:t>
      </w:r>
      <w:r w:rsidR="0026766A" w:rsidRPr="000D5AA9">
        <w:rPr>
          <w:rFonts w:ascii="Arial" w:hAnsi="Arial" w:cs="Arial"/>
          <w:sz w:val="20"/>
          <w:szCs w:val="20"/>
          <w:vertAlign w:val="subscript"/>
        </w:rPr>
        <w:t>2</w:t>
      </w:r>
      <w:r w:rsidR="0026766A" w:rsidRPr="000D5AA9">
        <w:rPr>
          <w:rFonts w:ascii="Arial" w:hAnsi="Arial" w:cs="Arial"/>
          <w:sz w:val="20"/>
          <w:szCs w:val="20"/>
          <w:vertAlign w:val="superscript"/>
        </w:rPr>
        <w:t>-</w:t>
      </w:r>
      <w:r w:rsidR="0026766A" w:rsidRPr="000D5AA9">
        <w:rPr>
          <w:rFonts w:ascii="Arial" w:hAnsi="Arial" w:cs="Arial"/>
          <w:sz w:val="20"/>
          <w:szCs w:val="20"/>
        </w:rPr>
        <w:t xml:space="preserve"> ion of the crystal; however, the ultimate electron equilibration requires external electron donors, e.g. H</w:t>
      </w:r>
      <w:r w:rsidR="0026766A" w:rsidRPr="000D5AA9">
        <w:rPr>
          <w:rFonts w:ascii="Arial" w:hAnsi="Arial" w:cs="Arial"/>
          <w:sz w:val="20"/>
          <w:szCs w:val="20"/>
          <w:vertAlign w:val="subscript"/>
        </w:rPr>
        <w:t>2</w:t>
      </w:r>
      <w:r w:rsidR="0026766A" w:rsidRPr="000D5AA9">
        <w:rPr>
          <w:rFonts w:ascii="Arial" w:hAnsi="Arial" w:cs="Arial"/>
          <w:sz w:val="20"/>
          <w:szCs w:val="20"/>
        </w:rPr>
        <w:t xml:space="preserve">S. </w:t>
      </w:r>
    </w:p>
    <w:p w14:paraId="5F2E9155" w14:textId="77777777" w:rsidR="006C4BF1" w:rsidRPr="000D5AA9" w:rsidRDefault="006C4BF1" w:rsidP="00072896">
      <w:pPr>
        <w:spacing w:line="480" w:lineRule="auto"/>
        <w:jc w:val="both"/>
        <w:rPr>
          <w:rFonts w:ascii="Arial" w:hAnsi="Arial" w:cs="Arial"/>
          <w:sz w:val="20"/>
          <w:szCs w:val="20"/>
        </w:rPr>
      </w:pPr>
    </w:p>
    <w:p w14:paraId="2E9F1E3B" w14:textId="5D9CDC5D" w:rsidR="00072896" w:rsidRPr="000D5AA9" w:rsidRDefault="00072896" w:rsidP="00072896">
      <w:pPr>
        <w:spacing w:line="480" w:lineRule="auto"/>
        <w:jc w:val="both"/>
        <w:rPr>
          <w:rFonts w:ascii="Arial" w:hAnsi="Arial" w:cs="Arial"/>
          <w:sz w:val="20"/>
          <w:szCs w:val="20"/>
        </w:rPr>
      </w:pPr>
      <w:r w:rsidRPr="000D5AA9">
        <w:rPr>
          <w:rFonts w:ascii="Arial" w:hAnsi="Arial" w:cs="Arial"/>
          <w:sz w:val="20"/>
          <w:szCs w:val="20"/>
        </w:rPr>
        <w:t xml:space="preserve">Notably, ZnS-, </w:t>
      </w:r>
      <w:proofErr w:type="spellStart"/>
      <w:r w:rsidRPr="000D5AA9">
        <w:rPr>
          <w:rFonts w:ascii="Arial" w:hAnsi="Arial" w:cs="Arial"/>
          <w:sz w:val="20"/>
          <w:szCs w:val="20"/>
        </w:rPr>
        <w:t>MnS</w:t>
      </w:r>
      <w:proofErr w:type="spellEnd"/>
      <w:r w:rsidRPr="000D5AA9">
        <w:rPr>
          <w:rFonts w:ascii="Arial" w:hAnsi="Arial" w:cs="Arial"/>
          <w:sz w:val="20"/>
          <w:szCs w:val="20"/>
        </w:rPr>
        <w:t xml:space="preserve">- and </w:t>
      </w:r>
      <w:proofErr w:type="spellStart"/>
      <w:r w:rsidRPr="000D5AA9">
        <w:rPr>
          <w:rFonts w:ascii="Arial" w:hAnsi="Arial" w:cs="Arial"/>
          <w:sz w:val="20"/>
          <w:szCs w:val="20"/>
        </w:rPr>
        <w:t>CdS</w:t>
      </w:r>
      <w:proofErr w:type="spellEnd"/>
      <w:r w:rsidRPr="000D5AA9">
        <w:rPr>
          <w:rFonts w:ascii="Arial" w:hAnsi="Arial" w:cs="Arial"/>
          <w:sz w:val="20"/>
          <w:szCs w:val="20"/>
        </w:rPr>
        <w:t>-mediated photochemical reduction is accompanied by the disruption of photosynthesizing crystals and the release of Zn</w:t>
      </w:r>
      <w:r w:rsidRPr="000D5AA9">
        <w:rPr>
          <w:rFonts w:ascii="Arial" w:hAnsi="Arial" w:cs="Arial"/>
          <w:sz w:val="20"/>
          <w:szCs w:val="20"/>
          <w:vertAlign w:val="superscript"/>
        </w:rPr>
        <w:t>2+</w:t>
      </w:r>
      <w:r w:rsidRPr="000D5AA9">
        <w:rPr>
          <w:rFonts w:ascii="Arial" w:hAnsi="Arial" w:cs="Arial"/>
          <w:sz w:val="20"/>
          <w:szCs w:val="20"/>
        </w:rPr>
        <w:t>, Mn</w:t>
      </w:r>
      <w:r w:rsidRPr="000D5AA9">
        <w:rPr>
          <w:rFonts w:ascii="Arial" w:hAnsi="Arial" w:cs="Arial"/>
          <w:sz w:val="20"/>
          <w:szCs w:val="20"/>
          <w:vertAlign w:val="superscript"/>
        </w:rPr>
        <w:t>2+</w:t>
      </w:r>
      <w:r w:rsidRPr="000D5AA9">
        <w:rPr>
          <w:rFonts w:ascii="Arial" w:hAnsi="Arial" w:cs="Arial"/>
          <w:sz w:val="20"/>
          <w:szCs w:val="20"/>
        </w:rPr>
        <w:t>, and Cd</w:t>
      </w:r>
      <w:r w:rsidRPr="000D5AA9">
        <w:rPr>
          <w:rFonts w:ascii="Arial" w:hAnsi="Arial" w:cs="Arial"/>
          <w:sz w:val="20"/>
          <w:szCs w:val="20"/>
          <w:vertAlign w:val="superscript"/>
        </w:rPr>
        <w:t>2+</w:t>
      </w:r>
      <w:r w:rsidRPr="000D5AA9">
        <w:rPr>
          <w:rFonts w:ascii="Arial" w:hAnsi="Arial" w:cs="Arial"/>
          <w:sz w:val="20"/>
          <w:szCs w:val="20"/>
        </w:rPr>
        <w:t xml:space="preserve"> ions, respectively, see Figure </w:t>
      </w:r>
      <w:r w:rsidR="008A2D35" w:rsidRPr="000D5AA9">
        <w:rPr>
          <w:rFonts w:ascii="Arial" w:hAnsi="Arial" w:cs="Arial"/>
          <w:sz w:val="20"/>
          <w:szCs w:val="20"/>
        </w:rPr>
        <w:t>S2.1</w:t>
      </w:r>
      <w:r w:rsidR="008731D1" w:rsidRPr="000D5AA9">
        <w:rPr>
          <w:rFonts w:ascii="Arial" w:hAnsi="Arial" w:cs="Arial"/>
          <w:sz w:val="20"/>
          <w:szCs w:val="20"/>
        </w:rPr>
        <w:t>2</w:t>
      </w:r>
      <w:r w:rsidRPr="000D5AA9">
        <w:rPr>
          <w:rFonts w:ascii="Arial" w:hAnsi="Arial" w:cs="Arial"/>
          <w:sz w:val="20"/>
          <w:szCs w:val="20"/>
        </w:rPr>
        <w:t xml:space="preserve"> and </w:t>
      </w:r>
      <w:r w:rsidR="0072273D" w:rsidRPr="000D5AA9">
        <w:rPr>
          <w:rFonts w:ascii="Arial" w:hAnsi="Arial" w:cs="Arial"/>
          <w:noProof/>
          <w:sz w:val="20"/>
          <w:szCs w:val="20"/>
        </w:rPr>
        <w:t>[342,348]</w:t>
      </w:r>
      <w:r w:rsidRPr="000D5AA9">
        <w:rPr>
          <w:rFonts w:ascii="Arial" w:hAnsi="Arial" w:cs="Arial"/>
          <w:sz w:val="20"/>
          <w:szCs w:val="20"/>
        </w:rPr>
        <w:t>. With this property, we have explained the exclusive recruitment of Zn</w:t>
      </w:r>
      <w:r w:rsidRPr="000D5AA9">
        <w:rPr>
          <w:rFonts w:ascii="Arial" w:hAnsi="Arial" w:cs="Arial"/>
          <w:sz w:val="20"/>
          <w:szCs w:val="20"/>
          <w:vertAlign w:val="superscript"/>
        </w:rPr>
        <w:t>2+</w:t>
      </w:r>
      <w:r w:rsidRPr="000D5AA9">
        <w:rPr>
          <w:rFonts w:ascii="Arial" w:hAnsi="Arial" w:cs="Arial"/>
          <w:sz w:val="20"/>
          <w:szCs w:val="20"/>
        </w:rPr>
        <w:t xml:space="preserve"> and Mn</w:t>
      </w:r>
      <w:r w:rsidRPr="000D5AA9">
        <w:rPr>
          <w:rFonts w:ascii="Arial" w:hAnsi="Arial" w:cs="Arial"/>
          <w:sz w:val="20"/>
          <w:szCs w:val="20"/>
          <w:vertAlign w:val="superscript"/>
        </w:rPr>
        <w:t>2+</w:t>
      </w:r>
      <w:r w:rsidRPr="000D5AA9">
        <w:rPr>
          <w:rFonts w:ascii="Arial" w:hAnsi="Arial" w:cs="Arial"/>
          <w:sz w:val="20"/>
          <w:szCs w:val="20"/>
        </w:rPr>
        <w:t xml:space="preserve"> ions by the first proteins – </w:t>
      </w:r>
      <w:proofErr w:type="gramStart"/>
      <w:r w:rsidRPr="000D5AA9">
        <w:rPr>
          <w:rFonts w:ascii="Arial" w:hAnsi="Arial" w:cs="Arial"/>
          <w:sz w:val="20"/>
          <w:szCs w:val="20"/>
        </w:rPr>
        <w:t>assuming that</w:t>
      </w:r>
      <w:proofErr w:type="gramEnd"/>
      <w:r w:rsidRPr="000D5AA9">
        <w:rPr>
          <w:rFonts w:ascii="Arial" w:hAnsi="Arial" w:cs="Arial"/>
          <w:sz w:val="20"/>
          <w:szCs w:val="20"/>
        </w:rPr>
        <w:t xml:space="preserve"> the habitats of their hosts contained Mn and Zn sulfides and were accessible to the UV-rich radiation of the young Sun (see Section </w:t>
      </w:r>
      <w:r w:rsidR="008A2D35" w:rsidRPr="000D5AA9">
        <w:rPr>
          <w:rFonts w:ascii="Arial" w:hAnsi="Arial" w:cs="Arial"/>
          <w:sz w:val="20"/>
          <w:szCs w:val="20"/>
        </w:rPr>
        <w:t>S</w:t>
      </w:r>
      <w:r w:rsidRPr="000D5AA9">
        <w:rPr>
          <w:rFonts w:ascii="Arial" w:hAnsi="Arial" w:cs="Arial"/>
          <w:sz w:val="20"/>
          <w:szCs w:val="20"/>
        </w:rPr>
        <w:t>2.</w:t>
      </w:r>
      <w:r w:rsidR="00B06A94" w:rsidRPr="000D5AA9">
        <w:rPr>
          <w:rFonts w:ascii="Arial" w:hAnsi="Arial" w:cs="Arial"/>
          <w:sz w:val="20"/>
          <w:szCs w:val="20"/>
        </w:rPr>
        <w:t>6</w:t>
      </w:r>
      <w:r w:rsidRPr="000D5AA9">
        <w:rPr>
          <w:rFonts w:ascii="Arial" w:hAnsi="Arial" w:cs="Arial"/>
          <w:sz w:val="20"/>
          <w:szCs w:val="20"/>
        </w:rPr>
        <w:t xml:space="preserve">.). </w:t>
      </w:r>
      <w:r w:rsidR="00B06A94" w:rsidRPr="000D5AA9">
        <w:rPr>
          <w:rFonts w:ascii="Arial" w:hAnsi="Arial" w:cs="Arial"/>
          <w:sz w:val="20"/>
          <w:szCs w:val="20"/>
        </w:rPr>
        <w:t>We have called this early Zn-</w:t>
      </w:r>
      <w:r w:rsidR="00B06A94" w:rsidRPr="000D5AA9">
        <w:rPr>
          <w:rFonts w:ascii="Arial" w:hAnsi="Arial" w:cs="Arial"/>
          <w:sz w:val="20"/>
          <w:szCs w:val="20"/>
        </w:rPr>
        <w:lastRenderedPageBreak/>
        <w:t>dependent step in the evolution of life the '</w:t>
      </w:r>
      <w:r w:rsidR="002E0E8E" w:rsidRPr="000D5AA9">
        <w:rPr>
          <w:rFonts w:ascii="Arial" w:hAnsi="Arial" w:cs="Arial"/>
          <w:sz w:val="20"/>
          <w:szCs w:val="20"/>
        </w:rPr>
        <w:t>Z</w:t>
      </w:r>
      <w:r w:rsidR="00B06A94" w:rsidRPr="000D5AA9">
        <w:rPr>
          <w:rFonts w:ascii="Arial" w:hAnsi="Arial" w:cs="Arial"/>
          <w:sz w:val="20"/>
          <w:szCs w:val="20"/>
        </w:rPr>
        <w:t xml:space="preserve">inc </w:t>
      </w:r>
      <w:r w:rsidR="002E0E8E" w:rsidRPr="000D5AA9">
        <w:rPr>
          <w:rFonts w:ascii="Arial" w:hAnsi="Arial" w:cs="Arial"/>
          <w:sz w:val="20"/>
          <w:szCs w:val="20"/>
        </w:rPr>
        <w:t>W</w:t>
      </w:r>
      <w:r w:rsidR="00B06A94" w:rsidRPr="000D5AA9">
        <w:rPr>
          <w:rFonts w:ascii="Arial" w:hAnsi="Arial" w:cs="Arial"/>
          <w:sz w:val="20"/>
          <w:szCs w:val="20"/>
        </w:rPr>
        <w:t>orld', whose past existence is evidenced by the almost exclusive dependence of the evolutionarily oldest proteins on zinc</w:t>
      </w:r>
      <w:r w:rsidRPr="000D5AA9">
        <w:rPr>
          <w:rFonts w:ascii="Arial" w:hAnsi="Arial" w:cs="Arial"/>
          <w:sz w:val="20"/>
          <w:szCs w:val="20"/>
        </w:rPr>
        <w:t xml:space="preserve"> </w:t>
      </w:r>
      <w:r w:rsidR="0072273D" w:rsidRPr="000D5AA9">
        <w:rPr>
          <w:rFonts w:ascii="Arial" w:hAnsi="Arial" w:cs="Arial"/>
          <w:noProof/>
          <w:sz w:val="20"/>
          <w:szCs w:val="20"/>
        </w:rPr>
        <w:t>[80,152,277,332,336]</w:t>
      </w:r>
      <w:r w:rsidRPr="000D5AA9">
        <w:rPr>
          <w:rFonts w:ascii="Arial" w:hAnsi="Arial" w:cs="Arial"/>
          <w:sz w:val="20"/>
          <w:szCs w:val="20"/>
        </w:rPr>
        <w:t xml:space="preserve">. </w:t>
      </w:r>
    </w:p>
    <w:p w14:paraId="29578298" w14:textId="77777777" w:rsidR="00072896" w:rsidRPr="000D5AA9" w:rsidRDefault="00072896" w:rsidP="00072896">
      <w:pPr>
        <w:spacing w:line="480" w:lineRule="auto"/>
        <w:jc w:val="both"/>
        <w:rPr>
          <w:rFonts w:ascii="Arial" w:hAnsi="Arial" w:cs="Arial"/>
          <w:sz w:val="20"/>
          <w:szCs w:val="20"/>
        </w:rPr>
      </w:pPr>
      <w:r w:rsidRPr="000D5AA9">
        <w:rPr>
          <w:rFonts w:ascii="Arial" w:hAnsi="Arial" w:cs="Arial"/>
          <w:sz w:val="20"/>
          <w:szCs w:val="20"/>
        </w:rPr>
        <w:t xml:space="preserve">However, the geochemistry of these primordial ZnS-rich habitats has remained obscure. In nature, large amounts of ZnS, along with other metal sulfides, are found only at the sites of current or ancient geothermal activity, where the leached metals are/were brought to the surface by very hot geothermal fluids. It has remained unclear whether such ZnS-rich systems existed </w:t>
      </w:r>
      <w:proofErr w:type="spellStart"/>
      <w:r w:rsidRPr="000D5AA9">
        <w:rPr>
          <w:rFonts w:ascii="Arial" w:hAnsi="Arial" w:cs="Arial"/>
          <w:sz w:val="20"/>
          <w:szCs w:val="20"/>
        </w:rPr>
        <w:t>en</w:t>
      </w:r>
      <w:proofErr w:type="spellEnd"/>
      <w:r w:rsidRPr="000D5AA9">
        <w:rPr>
          <w:rFonts w:ascii="Arial" w:hAnsi="Arial" w:cs="Arial"/>
          <w:sz w:val="20"/>
          <w:szCs w:val="20"/>
        </w:rPr>
        <w:t xml:space="preserve"> masse during the Hadean. </w:t>
      </w:r>
    </w:p>
    <w:p w14:paraId="1D39CDCC" w14:textId="2306CF0F" w:rsidR="00072896" w:rsidRPr="000D5AA9" w:rsidRDefault="00072896" w:rsidP="00072896">
      <w:pPr>
        <w:spacing w:before="120" w:after="0" w:line="480" w:lineRule="auto"/>
        <w:jc w:val="both"/>
        <w:rPr>
          <w:rFonts w:ascii="Arial" w:hAnsi="Arial" w:cs="Arial"/>
          <w:sz w:val="20"/>
          <w:szCs w:val="20"/>
        </w:rPr>
      </w:pPr>
      <w:r w:rsidRPr="000D5AA9">
        <w:rPr>
          <w:rFonts w:ascii="Arial" w:hAnsi="Arial" w:cs="Arial"/>
          <w:sz w:val="20"/>
          <w:szCs w:val="20"/>
        </w:rPr>
        <w:t xml:space="preserve">We were also unable to explain </w:t>
      </w:r>
      <w:r w:rsidR="002E0E8E" w:rsidRPr="000D5AA9">
        <w:rPr>
          <w:rFonts w:ascii="Arial" w:hAnsi="Arial" w:cs="Arial"/>
          <w:sz w:val="20"/>
          <w:szCs w:val="20"/>
        </w:rPr>
        <w:t xml:space="preserve">convincingly </w:t>
      </w:r>
      <w:r w:rsidRPr="000D5AA9">
        <w:rPr>
          <w:rFonts w:ascii="Arial" w:hAnsi="Arial" w:cs="Arial"/>
          <w:sz w:val="20"/>
          <w:szCs w:val="20"/>
        </w:rPr>
        <w:t xml:space="preserve">why the </w:t>
      </w:r>
      <w:proofErr w:type="gramStart"/>
      <w:r w:rsidRPr="000D5AA9">
        <w:rPr>
          <w:rFonts w:ascii="Arial" w:hAnsi="Arial" w:cs="Arial"/>
          <w:sz w:val="20"/>
          <w:szCs w:val="20"/>
        </w:rPr>
        <w:t>evolutionarily</w:t>
      </w:r>
      <w:proofErr w:type="gramEnd"/>
      <w:r w:rsidRPr="000D5AA9">
        <w:rPr>
          <w:rFonts w:ascii="Arial" w:hAnsi="Arial" w:cs="Arial"/>
          <w:sz w:val="20"/>
          <w:szCs w:val="20"/>
        </w:rPr>
        <w:t xml:space="preserve"> oldest proteins avoid using Fe</w:t>
      </w:r>
      <w:r w:rsidRPr="000D5AA9">
        <w:rPr>
          <w:rFonts w:ascii="Arial" w:hAnsi="Arial" w:cs="Arial"/>
          <w:sz w:val="20"/>
          <w:szCs w:val="20"/>
          <w:vertAlign w:val="superscript"/>
        </w:rPr>
        <w:t>2+</w:t>
      </w:r>
      <w:r w:rsidRPr="000D5AA9">
        <w:rPr>
          <w:rFonts w:ascii="Arial" w:hAnsi="Arial" w:cs="Arial"/>
          <w:sz w:val="20"/>
          <w:szCs w:val="20"/>
        </w:rPr>
        <w:t xml:space="preserve"> ions as cofactors (Table </w:t>
      </w:r>
      <w:r w:rsidR="002064F7" w:rsidRPr="000D5AA9">
        <w:rPr>
          <w:rFonts w:ascii="Arial" w:hAnsi="Arial" w:cs="Arial"/>
          <w:sz w:val="20"/>
          <w:szCs w:val="20"/>
        </w:rPr>
        <w:t>S</w:t>
      </w:r>
      <w:r w:rsidRPr="000D5AA9">
        <w:rPr>
          <w:rFonts w:ascii="Arial" w:hAnsi="Arial" w:cs="Arial"/>
          <w:sz w:val="20"/>
          <w:szCs w:val="20"/>
        </w:rPr>
        <w:t>2</w:t>
      </w:r>
      <w:r w:rsidR="00C40F2C" w:rsidRPr="000D5AA9">
        <w:rPr>
          <w:rFonts w:ascii="Arial" w:hAnsi="Arial" w:cs="Arial"/>
          <w:sz w:val="20"/>
          <w:szCs w:val="20"/>
        </w:rPr>
        <w:t>.2</w:t>
      </w:r>
      <w:r w:rsidRPr="000D5AA9">
        <w:rPr>
          <w:rFonts w:ascii="Arial" w:hAnsi="Arial" w:cs="Arial"/>
          <w:sz w:val="20"/>
          <w:szCs w:val="20"/>
        </w:rPr>
        <w:t>). The absence of Fe</w:t>
      </w:r>
      <w:r w:rsidRPr="000D5AA9">
        <w:rPr>
          <w:rFonts w:ascii="Arial" w:hAnsi="Arial" w:cs="Arial"/>
          <w:sz w:val="20"/>
          <w:szCs w:val="20"/>
          <w:vertAlign w:val="superscript"/>
        </w:rPr>
        <w:t>2+</w:t>
      </w:r>
      <w:r w:rsidRPr="000D5AA9">
        <w:rPr>
          <w:rFonts w:ascii="Arial" w:hAnsi="Arial" w:cs="Arial"/>
          <w:sz w:val="20"/>
          <w:szCs w:val="20"/>
        </w:rPr>
        <w:t xml:space="preserve"> ions in such proteins is </w:t>
      </w:r>
      <w:proofErr w:type="gramStart"/>
      <w:r w:rsidRPr="000D5AA9">
        <w:rPr>
          <w:rFonts w:ascii="Arial" w:hAnsi="Arial" w:cs="Arial"/>
          <w:sz w:val="20"/>
          <w:szCs w:val="20"/>
        </w:rPr>
        <w:t>all the more</w:t>
      </w:r>
      <w:proofErr w:type="gramEnd"/>
      <w:r w:rsidRPr="000D5AA9">
        <w:rPr>
          <w:rFonts w:ascii="Arial" w:hAnsi="Arial" w:cs="Arial"/>
          <w:sz w:val="20"/>
          <w:szCs w:val="20"/>
        </w:rPr>
        <w:t xml:space="preserve"> paradoxical because the Earth’s crust and mantle contain a thousand times more iron than zinc. Geothermal settings, although they accumulate more ZnS and </w:t>
      </w:r>
      <w:proofErr w:type="spellStart"/>
      <w:r w:rsidRPr="000D5AA9">
        <w:rPr>
          <w:rFonts w:ascii="Arial" w:hAnsi="Arial" w:cs="Arial"/>
          <w:sz w:val="20"/>
          <w:szCs w:val="20"/>
        </w:rPr>
        <w:t>MnS</w:t>
      </w:r>
      <w:proofErr w:type="spellEnd"/>
      <w:r w:rsidRPr="000D5AA9">
        <w:rPr>
          <w:rFonts w:ascii="Arial" w:hAnsi="Arial" w:cs="Arial"/>
          <w:sz w:val="20"/>
          <w:szCs w:val="20"/>
        </w:rPr>
        <w:t xml:space="preserve"> compared to the unaltered rock, are always dominated by Fe</w:t>
      </w:r>
      <w:r w:rsidRPr="000D5AA9">
        <w:rPr>
          <w:rFonts w:ascii="Arial" w:hAnsi="Arial" w:cs="Arial"/>
          <w:sz w:val="20"/>
          <w:szCs w:val="20"/>
          <w:vertAlign w:val="superscript"/>
        </w:rPr>
        <w:t>2+</w:t>
      </w:r>
      <w:r w:rsidRPr="000D5AA9">
        <w:rPr>
          <w:rFonts w:ascii="Arial" w:hAnsi="Arial" w:cs="Arial"/>
          <w:sz w:val="20"/>
          <w:szCs w:val="20"/>
        </w:rPr>
        <w:t xml:space="preserve"> ions which are also prevalent in geothermal vapor, see Table </w:t>
      </w:r>
      <w:r w:rsidR="002064F7" w:rsidRPr="000D5AA9">
        <w:rPr>
          <w:rFonts w:ascii="Arial" w:hAnsi="Arial" w:cs="Arial"/>
          <w:sz w:val="20"/>
          <w:szCs w:val="20"/>
        </w:rPr>
        <w:t>S</w:t>
      </w:r>
      <w:r w:rsidR="00C40F2C" w:rsidRPr="000D5AA9">
        <w:rPr>
          <w:rFonts w:ascii="Arial" w:hAnsi="Arial" w:cs="Arial"/>
          <w:sz w:val="20"/>
          <w:szCs w:val="20"/>
        </w:rPr>
        <w:t>2.</w:t>
      </w:r>
      <w:r w:rsidRPr="000D5AA9">
        <w:rPr>
          <w:rFonts w:ascii="Arial" w:hAnsi="Arial" w:cs="Arial"/>
          <w:sz w:val="20"/>
          <w:szCs w:val="20"/>
        </w:rPr>
        <w:t>3.</w:t>
      </w:r>
    </w:p>
    <w:p w14:paraId="4D98D703" w14:textId="52F9C6F9" w:rsidR="00072896" w:rsidRPr="000D5AA9" w:rsidRDefault="00072896" w:rsidP="00072896">
      <w:pPr>
        <w:spacing w:before="120" w:after="0" w:line="480" w:lineRule="auto"/>
        <w:jc w:val="both"/>
        <w:rPr>
          <w:rFonts w:ascii="Arial" w:hAnsi="Arial" w:cs="Arial"/>
          <w:sz w:val="20"/>
          <w:szCs w:val="20"/>
        </w:rPr>
      </w:pPr>
      <w:r w:rsidRPr="000D5AA9">
        <w:rPr>
          <w:rFonts w:ascii="Arial" w:hAnsi="Arial" w:cs="Arial"/>
          <w:sz w:val="20"/>
          <w:szCs w:val="20"/>
        </w:rPr>
        <w:t>Furthermore, the sulfides, phosphates and carbonates of divalent iron are moderately soluble. Consequently, the equilibrium concentration of Fe</w:t>
      </w:r>
      <w:r w:rsidRPr="000D5AA9">
        <w:rPr>
          <w:rFonts w:ascii="Arial" w:hAnsi="Arial" w:cs="Arial"/>
          <w:sz w:val="20"/>
          <w:szCs w:val="20"/>
          <w:vertAlign w:val="superscript"/>
        </w:rPr>
        <w:t>2+</w:t>
      </w:r>
      <w:r w:rsidRPr="000D5AA9">
        <w:rPr>
          <w:rFonts w:ascii="Arial" w:hAnsi="Arial" w:cs="Arial"/>
          <w:sz w:val="20"/>
          <w:szCs w:val="20"/>
        </w:rPr>
        <w:t xml:space="preserve"> in the primordial anoxic waters has been estimated to be as high as 10</w:t>
      </w:r>
      <w:r w:rsidRPr="000D5AA9">
        <w:rPr>
          <w:rFonts w:ascii="Arial" w:hAnsi="Arial" w:cs="Arial"/>
          <w:sz w:val="20"/>
          <w:szCs w:val="20"/>
          <w:vertAlign w:val="superscript"/>
        </w:rPr>
        <w:t>-5</w:t>
      </w:r>
      <w:r w:rsidRPr="000D5AA9">
        <w:rPr>
          <w:rFonts w:ascii="Arial" w:hAnsi="Arial" w:cs="Arial"/>
          <w:sz w:val="20"/>
          <w:szCs w:val="20"/>
        </w:rPr>
        <w:t xml:space="preserve"> M, compared to estimates of ≤ 10</w:t>
      </w:r>
      <w:r w:rsidRPr="000D5AA9">
        <w:rPr>
          <w:rFonts w:ascii="Arial" w:hAnsi="Arial" w:cs="Arial"/>
          <w:sz w:val="20"/>
          <w:szCs w:val="20"/>
          <w:vertAlign w:val="superscript"/>
        </w:rPr>
        <w:t>-12</w:t>
      </w:r>
      <w:r w:rsidRPr="000D5AA9">
        <w:rPr>
          <w:rFonts w:ascii="Arial" w:hAnsi="Arial" w:cs="Arial"/>
          <w:sz w:val="20"/>
          <w:szCs w:val="20"/>
        </w:rPr>
        <w:t xml:space="preserve"> M for Zn</w:t>
      </w:r>
      <w:r w:rsidRPr="000D5AA9">
        <w:rPr>
          <w:rFonts w:ascii="Arial" w:hAnsi="Arial" w:cs="Arial"/>
          <w:sz w:val="20"/>
          <w:szCs w:val="20"/>
          <w:vertAlign w:val="superscript"/>
        </w:rPr>
        <w:t xml:space="preserve">2+ </w:t>
      </w:r>
      <w:r w:rsidR="0072273D" w:rsidRPr="000D5AA9">
        <w:rPr>
          <w:rFonts w:ascii="Arial" w:hAnsi="Arial" w:cs="Arial"/>
          <w:noProof/>
          <w:sz w:val="20"/>
          <w:szCs w:val="20"/>
        </w:rPr>
        <w:t>[260,261]</w:t>
      </w:r>
      <w:r w:rsidRPr="000D5AA9">
        <w:rPr>
          <w:rFonts w:ascii="Arial" w:hAnsi="Arial" w:cs="Arial"/>
          <w:sz w:val="20"/>
          <w:szCs w:val="20"/>
        </w:rPr>
        <w:t xml:space="preserve">. </w:t>
      </w:r>
    </w:p>
    <w:p w14:paraId="7B7D6800" w14:textId="048C0A0C" w:rsidR="00072896" w:rsidRPr="000D5AA9" w:rsidRDefault="00072896" w:rsidP="00072896">
      <w:pPr>
        <w:spacing w:before="120" w:after="0" w:line="480" w:lineRule="auto"/>
        <w:jc w:val="both"/>
        <w:rPr>
          <w:rFonts w:ascii="Arial" w:hAnsi="Arial" w:cs="Arial"/>
          <w:sz w:val="20"/>
          <w:szCs w:val="20"/>
        </w:rPr>
      </w:pPr>
      <w:r w:rsidRPr="000D5AA9">
        <w:rPr>
          <w:rFonts w:ascii="Arial" w:hAnsi="Arial" w:cs="Arial"/>
          <w:sz w:val="20"/>
          <w:szCs w:val="20"/>
        </w:rPr>
        <w:t>And yet, the found absence of Fe</w:t>
      </w:r>
      <w:r w:rsidRPr="000D5AA9">
        <w:rPr>
          <w:rFonts w:ascii="Arial" w:hAnsi="Arial" w:cs="Arial"/>
          <w:sz w:val="20"/>
          <w:szCs w:val="20"/>
          <w:vertAlign w:val="superscript"/>
        </w:rPr>
        <w:t>2+</w:t>
      </w:r>
      <w:r w:rsidRPr="000D5AA9">
        <w:rPr>
          <w:rFonts w:ascii="Arial" w:hAnsi="Arial" w:cs="Arial"/>
          <w:sz w:val="20"/>
          <w:szCs w:val="20"/>
        </w:rPr>
        <w:t xml:space="preserve"> ions in the evolutionarily oldest proteins </w:t>
      </w:r>
      <w:r w:rsidR="0072273D" w:rsidRPr="000D5AA9">
        <w:rPr>
          <w:rFonts w:ascii="Arial" w:hAnsi="Arial" w:cs="Arial"/>
          <w:noProof/>
          <w:sz w:val="20"/>
          <w:szCs w:val="20"/>
        </w:rPr>
        <w:t>[152,277,332]</w:t>
      </w:r>
      <w:r w:rsidRPr="000D5AA9">
        <w:rPr>
          <w:rFonts w:ascii="Arial" w:hAnsi="Arial" w:cs="Arial"/>
          <w:sz w:val="20"/>
          <w:szCs w:val="20"/>
        </w:rPr>
        <w:t xml:space="preserve"> got support from the data of David and Alm </w:t>
      </w:r>
      <w:r w:rsidR="003521F8" w:rsidRPr="000D5AA9">
        <w:rPr>
          <w:rFonts w:ascii="Arial" w:hAnsi="Arial" w:cs="Arial"/>
          <w:sz w:val="20"/>
          <w:szCs w:val="20"/>
        </w:rPr>
        <w:t>o</w:t>
      </w:r>
      <w:r w:rsidRPr="000D5AA9">
        <w:rPr>
          <w:rFonts w:ascii="Arial" w:hAnsi="Arial" w:cs="Arial"/>
          <w:sz w:val="20"/>
          <w:szCs w:val="20"/>
        </w:rPr>
        <w:t xml:space="preserve">n </w:t>
      </w:r>
      <w:r w:rsidR="003521F8" w:rsidRPr="000D5AA9">
        <w:rPr>
          <w:rFonts w:ascii="Arial" w:hAnsi="Arial" w:cs="Arial"/>
          <w:sz w:val="20"/>
          <w:szCs w:val="20"/>
        </w:rPr>
        <w:t xml:space="preserve">the delayed </w:t>
      </w:r>
      <w:r w:rsidRPr="000D5AA9">
        <w:rPr>
          <w:rFonts w:ascii="Arial" w:hAnsi="Arial" w:cs="Arial"/>
          <w:sz w:val="20"/>
          <w:szCs w:val="20"/>
        </w:rPr>
        <w:t xml:space="preserve">recruitment of iron as an enzyme cofactor. These authors “mapped the evolutionary history of 3,983 gene families across the three domains of life onto a geological timeline” </w:t>
      </w:r>
      <w:r w:rsidR="0072273D" w:rsidRPr="000D5AA9">
        <w:rPr>
          <w:rFonts w:ascii="Arial" w:hAnsi="Arial" w:cs="Arial"/>
          <w:noProof/>
          <w:sz w:val="20"/>
          <w:szCs w:val="20"/>
        </w:rPr>
        <w:t>[349]</w:t>
      </w:r>
      <w:r w:rsidRPr="000D5AA9">
        <w:rPr>
          <w:rFonts w:ascii="Arial" w:hAnsi="Arial" w:cs="Arial"/>
          <w:sz w:val="20"/>
          <w:szCs w:val="20"/>
        </w:rPr>
        <w:t>. One of their findings was that the mass appearance of Fe</w:t>
      </w:r>
      <w:r w:rsidRPr="000D5AA9">
        <w:rPr>
          <w:rFonts w:ascii="Arial" w:hAnsi="Arial" w:cs="Arial"/>
          <w:sz w:val="20"/>
          <w:szCs w:val="20"/>
          <w:vertAlign w:val="superscript"/>
        </w:rPr>
        <w:t>2+</w:t>
      </w:r>
      <w:r w:rsidRPr="000D5AA9">
        <w:rPr>
          <w:rFonts w:ascii="Arial" w:hAnsi="Arial" w:cs="Arial"/>
          <w:sz w:val="20"/>
          <w:szCs w:val="20"/>
        </w:rPr>
        <w:t xml:space="preserve">-containing enzymes occurred about 100-200 million years after the appearance of the very first enzymes. To these first enzymes, David and Alm assigned the ubiquitous nucleotide- and phosphate-processing enzymes, many of which are zinc-dependent, see Table </w:t>
      </w:r>
      <w:r w:rsidR="00C40F2C" w:rsidRPr="000D5AA9">
        <w:rPr>
          <w:rFonts w:ascii="Arial" w:hAnsi="Arial" w:cs="Arial"/>
          <w:sz w:val="20"/>
          <w:szCs w:val="20"/>
        </w:rPr>
        <w:t>S</w:t>
      </w:r>
      <w:r w:rsidRPr="000D5AA9">
        <w:rPr>
          <w:rFonts w:ascii="Arial" w:hAnsi="Arial" w:cs="Arial"/>
          <w:sz w:val="20"/>
          <w:szCs w:val="20"/>
        </w:rPr>
        <w:t>2</w:t>
      </w:r>
      <w:r w:rsidR="00C40F2C" w:rsidRPr="000D5AA9">
        <w:rPr>
          <w:rFonts w:ascii="Arial" w:hAnsi="Arial" w:cs="Arial"/>
          <w:sz w:val="20"/>
          <w:szCs w:val="20"/>
        </w:rPr>
        <w:t>.2</w:t>
      </w:r>
      <w:r w:rsidRPr="000D5AA9">
        <w:rPr>
          <w:rFonts w:ascii="Arial" w:hAnsi="Arial" w:cs="Arial"/>
          <w:sz w:val="20"/>
          <w:szCs w:val="20"/>
        </w:rPr>
        <w:t xml:space="preserve">.  </w:t>
      </w:r>
    </w:p>
    <w:p w14:paraId="150BC702" w14:textId="7C15FFCE" w:rsidR="00072896" w:rsidRPr="000D5AA9" w:rsidRDefault="002E0E8E" w:rsidP="00072896">
      <w:pPr>
        <w:spacing w:line="480" w:lineRule="auto"/>
        <w:jc w:val="both"/>
        <w:rPr>
          <w:rFonts w:ascii="Arial" w:hAnsi="Arial" w:cs="Arial"/>
          <w:sz w:val="20"/>
          <w:szCs w:val="20"/>
        </w:rPr>
      </w:pPr>
      <w:r w:rsidRPr="000D5AA9">
        <w:rPr>
          <w:rFonts w:ascii="Arial" w:hAnsi="Arial" w:cs="Arial"/>
          <w:sz w:val="20"/>
          <w:szCs w:val="20"/>
        </w:rPr>
        <w:t xml:space="preserve">A </w:t>
      </w:r>
      <w:r w:rsidR="00072896" w:rsidRPr="000D5AA9">
        <w:rPr>
          <w:rFonts w:ascii="Arial" w:hAnsi="Arial" w:cs="Arial"/>
          <w:sz w:val="20"/>
          <w:szCs w:val="20"/>
        </w:rPr>
        <w:t>tentative solution to the Zn/Fe paradox</w:t>
      </w:r>
      <w:r w:rsidRPr="000D5AA9">
        <w:rPr>
          <w:rFonts w:ascii="Arial" w:hAnsi="Arial" w:cs="Arial"/>
          <w:sz w:val="20"/>
          <w:szCs w:val="20"/>
        </w:rPr>
        <w:t xml:space="preserve"> is provided by the scenario proposed in Section 3</w:t>
      </w:r>
      <w:r w:rsidR="00072896" w:rsidRPr="000D5AA9">
        <w:rPr>
          <w:rFonts w:ascii="Arial" w:hAnsi="Arial" w:cs="Arial"/>
          <w:sz w:val="20"/>
          <w:szCs w:val="20"/>
        </w:rPr>
        <w:t xml:space="preserve">. </w:t>
      </w:r>
      <w:r w:rsidRPr="000D5AA9">
        <w:rPr>
          <w:rFonts w:ascii="Arial" w:hAnsi="Arial" w:cs="Arial"/>
          <w:sz w:val="20"/>
          <w:szCs w:val="20"/>
        </w:rPr>
        <w:t>The scenario c</w:t>
      </w:r>
      <w:r w:rsidR="00072896" w:rsidRPr="000D5AA9">
        <w:rPr>
          <w:rFonts w:ascii="Arial" w:hAnsi="Arial" w:cs="Arial"/>
          <w:sz w:val="20"/>
          <w:szCs w:val="20"/>
        </w:rPr>
        <w:t>larif</w:t>
      </w:r>
      <w:r w:rsidRPr="000D5AA9">
        <w:rPr>
          <w:rFonts w:ascii="Arial" w:hAnsi="Arial" w:cs="Arial"/>
          <w:sz w:val="20"/>
          <w:szCs w:val="20"/>
        </w:rPr>
        <w:t>ies</w:t>
      </w:r>
      <w:r w:rsidR="00072896" w:rsidRPr="000D5AA9">
        <w:rPr>
          <w:rFonts w:ascii="Arial" w:hAnsi="Arial" w:cs="Arial"/>
          <w:sz w:val="20"/>
          <w:szCs w:val="20"/>
        </w:rPr>
        <w:t xml:space="preserve"> (</w:t>
      </w:r>
      <w:proofErr w:type="spellStart"/>
      <w:r w:rsidR="00072896" w:rsidRPr="000D5AA9">
        <w:rPr>
          <w:rFonts w:ascii="Arial" w:hAnsi="Arial" w:cs="Arial"/>
          <w:sz w:val="20"/>
          <w:szCs w:val="20"/>
        </w:rPr>
        <w:t>i</w:t>
      </w:r>
      <w:proofErr w:type="spellEnd"/>
      <w:r w:rsidR="00072896" w:rsidRPr="000D5AA9">
        <w:rPr>
          <w:rFonts w:ascii="Arial" w:hAnsi="Arial" w:cs="Arial"/>
          <w:sz w:val="20"/>
          <w:szCs w:val="20"/>
        </w:rPr>
        <w:t xml:space="preserve">) how the primordial Earth became covered by Zn-enriched </w:t>
      </w:r>
      <w:proofErr w:type="spellStart"/>
      <w:r w:rsidR="00072896" w:rsidRPr="000D5AA9">
        <w:rPr>
          <w:rFonts w:ascii="Arial" w:hAnsi="Arial" w:cs="Arial"/>
          <w:sz w:val="20"/>
          <w:szCs w:val="20"/>
        </w:rPr>
        <w:t>protocrust</w:t>
      </w:r>
      <w:proofErr w:type="spellEnd"/>
      <w:r w:rsidR="00072896" w:rsidRPr="000D5AA9">
        <w:rPr>
          <w:rFonts w:ascii="Arial" w:hAnsi="Arial" w:cs="Arial"/>
          <w:sz w:val="20"/>
          <w:szCs w:val="20"/>
        </w:rPr>
        <w:t xml:space="preserve">, (ii) why and how the </w:t>
      </w:r>
      <w:proofErr w:type="gramStart"/>
      <w:r w:rsidR="00072896" w:rsidRPr="000D5AA9">
        <w:rPr>
          <w:rFonts w:ascii="Arial" w:hAnsi="Arial" w:cs="Arial"/>
          <w:sz w:val="20"/>
          <w:szCs w:val="20"/>
        </w:rPr>
        <w:t>evolutionarily</w:t>
      </w:r>
      <w:proofErr w:type="gramEnd"/>
      <w:r w:rsidR="00072896" w:rsidRPr="000D5AA9">
        <w:rPr>
          <w:rFonts w:ascii="Arial" w:hAnsi="Arial" w:cs="Arial"/>
          <w:sz w:val="20"/>
          <w:szCs w:val="20"/>
        </w:rPr>
        <w:t xml:space="preserve"> oldest proteins predominantly recruited Zn</w:t>
      </w:r>
      <w:r w:rsidR="00072896" w:rsidRPr="000D5AA9">
        <w:rPr>
          <w:rFonts w:ascii="Arial" w:hAnsi="Arial" w:cs="Arial"/>
          <w:sz w:val="20"/>
          <w:szCs w:val="20"/>
          <w:vertAlign w:val="superscript"/>
        </w:rPr>
        <w:t>2+</w:t>
      </w:r>
      <w:r w:rsidR="00072896" w:rsidRPr="000D5AA9">
        <w:rPr>
          <w:rFonts w:ascii="Arial" w:hAnsi="Arial" w:cs="Arial"/>
          <w:sz w:val="20"/>
          <w:szCs w:val="20"/>
        </w:rPr>
        <w:t xml:space="preserve"> as a transition metal cofactor, and (iii) why the recruitment of Fe</w:t>
      </w:r>
      <w:r w:rsidR="00072896" w:rsidRPr="000D5AA9">
        <w:rPr>
          <w:rFonts w:ascii="Arial" w:hAnsi="Arial" w:cs="Arial"/>
          <w:sz w:val="20"/>
          <w:szCs w:val="20"/>
          <w:vertAlign w:val="superscript"/>
        </w:rPr>
        <w:t>2+</w:t>
      </w:r>
      <w:r w:rsidR="00072896" w:rsidRPr="000D5AA9">
        <w:rPr>
          <w:rFonts w:ascii="Arial" w:hAnsi="Arial" w:cs="Arial"/>
          <w:sz w:val="20"/>
          <w:szCs w:val="20"/>
        </w:rPr>
        <w:t xml:space="preserve"> ions by enzymes may have occurred with a delay of about 100 million years as evidenced in </w:t>
      </w:r>
      <w:bookmarkEnd w:id="24"/>
      <w:r w:rsidR="0072273D" w:rsidRPr="000D5AA9">
        <w:rPr>
          <w:rFonts w:ascii="Arial" w:hAnsi="Arial" w:cs="Arial"/>
          <w:noProof/>
          <w:sz w:val="20"/>
          <w:szCs w:val="20"/>
        </w:rPr>
        <w:t>[349]</w:t>
      </w:r>
      <w:r w:rsidR="00072896" w:rsidRPr="000D5AA9">
        <w:rPr>
          <w:rFonts w:ascii="Arial" w:hAnsi="Arial" w:cs="Arial"/>
          <w:sz w:val="20"/>
          <w:szCs w:val="20"/>
        </w:rPr>
        <w:t>.</w:t>
      </w:r>
    </w:p>
    <w:p w14:paraId="46ECE931" w14:textId="77777777" w:rsidR="008731D1" w:rsidRPr="000D5AA9" w:rsidRDefault="008731D1" w:rsidP="00072896">
      <w:pPr>
        <w:spacing w:before="120" w:after="0" w:line="480" w:lineRule="auto"/>
        <w:jc w:val="both"/>
        <w:rPr>
          <w:rFonts w:ascii="Arial" w:hAnsi="Arial" w:cs="Arial"/>
          <w:b/>
          <w:bCs/>
          <w:sz w:val="20"/>
          <w:szCs w:val="20"/>
        </w:rPr>
      </w:pPr>
    </w:p>
    <w:p w14:paraId="0D4B6353" w14:textId="104B7BD4" w:rsidR="00072896" w:rsidRPr="000D5AA9" w:rsidRDefault="00072896" w:rsidP="00072896">
      <w:pPr>
        <w:spacing w:before="120" w:after="0" w:line="480" w:lineRule="auto"/>
        <w:jc w:val="both"/>
        <w:rPr>
          <w:rFonts w:ascii="Arial" w:hAnsi="Arial" w:cs="Arial"/>
          <w:b/>
          <w:bCs/>
          <w:sz w:val="20"/>
          <w:szCs w:val="20"/>
        </w:rPr>
      </w:pPr>
      <w:r w:rsidRPr="000D5AA9">
        <w:rPr>
          <w:rFonts w:ascii="Arial" w:hAnsi="Arial" w:cs="Arial"/>
          <w:b/>
          <w:bCs/>
          <w:sz w:val="20"/>
          <w:szCs w:val="20"/>
        </w:rPr>
        <w:t xml:space="preserve">2.2.11. </w:t>
      </w:r>
      <w:r w:rsidR="008731D1" w:rsidRPr="000D5AA9">
        <w:rPr>
          <w:rFonts w:ascii="Arial" w:hAnsi="Arial" w:cs="Arial"/>
          <w:b/>
          <w:bCs/>
          <w:sz w:val="20"/>
          <w:szCs w:val="20"/>
        </w:rPr>
        <w:t xml:space="preserve">The </w:t>
      </w:r>
      <w:r w:rsidRPr="000D5AA9">
        <w:rPr>
          <w:rFonts w:ascii="Arial" w:hAnsi="Arial" w:cs="Arial"/>
          <w:b/>
          <w:bCs/>
          <w:sz w:val="20"/>
          <w:szCs w:val="20"/>
        </w:rPr>
        <w:t xml:space="preserve">Phosphate Paradox </w:t>
      </w:r>
    </w:p>
    <w:p w14:paraId="202E2B6A" w14:textId="742B835B" w:rsidR="00072896" w:rsidRPr="000D5AA9" w:rsidRDefault="00072896" w:rsidP="00072896">
      <w:pPr>
        <w:spacing w:before="120" w:after="0" w:line="480" w:lineRule="auto"/>
        <w:jc w:val="both"/>
        <w:rPr>
          <w:rFonts w:ascii="Arial" w:hAnsi="Arial" w:cs="Arial"/>
          <w:sz w:val="20"/>
          <w:szCs w:val="20"/>
        </w:rPr>
      </w:pPr>
      <w:r w:rsidRPr="000D5AA9">
        <w:rPr>
          <w:rFonts w:ascii="Arial" w:hAnsi="Arial" w:cs="Arial"/>
          <w:sz w:val="20"/>
          <w:szCs w:val="20"/>
        </w:rPr>
        <w:lastRenderedPageBreak/>
        <w:t>The total concentration of phosphate in cells is on the order of 10 mM (Table 1). Since phosphate groups serve as linkers in RNA and DNA, the formation of the first RNA-like polymers, which are thought to have preceded the origin of cells (see Section</w:t>
      </w:r>
      <w:r w:rsidR="002E0E8E" w:rsidRPr="000D5AA9">
        <w:rPr>
          <w:rFonts w:ascii="Arial" w:hAnsi="Arial" w:cs="Arial"/>
          <w:sz w:val="20"/>
          <w:szCs w:val="20"/>
        </w:rPr>
        <w:t>s S1.3 and</w:t>
      </w:r>
      <w:r w:rsidRPr="000D5AA9">
        <w:rPr>
          <w:rFonts w:ascii="Arial" w:hAnsi="Arial" w:cs="Arial"/>
          <w:sz w:val="20"/>
          <w:szCs w:val="20"/>
        </w:rPr>
        <w:t xml:space="preserve"> </w:t>
      </w:r>
      <w:r w:rsidR="00553878" w:rsidRPr="000D5AA9">
        <w:rPr>
          <w:rFonts w:ascii="Arial" w:hAnsi="Arial" w:cs="Arial"/>
          <w:sz w:val="20"/>
          <w:szCs w:val="20"/>
        </w:rPr>
        <w:t>S</w:t>
      </w:r>
      <w:r w:rsidRPr="000D5AA9">
        <w:rPr>
          <w:rFonts w:ascii="Arial" w:hAnsi="Arial" w:cs="Arial"/>
          <w:sz w:val="20"/>
          <w:szCs w:val="20"/>
        </w:rPr>
        <w:t xml:space="preserve">2.6.), </w:t>
      </w:r>
      <w:r w:rsidR="00C43BAE" w:rsidRPr="000D5AA9">
        <w:rPr>
          <w:rFonts w:ascii="Arial" w:hAnsi="Arial" w:cs="Arial"/>
          <w:sz w:val="20"/>
          <w:szCs w:val="20"/>
        </w:rPr>
        <w:t>must</w:t>
      </w:r>
      <w:r w:rsidRPr="000D5AA9">
        <w:rPr>
          <w:rFonts w:ascii="Arial" w:hAnsi="Arial" w:cs="Arial"/>
          <w:sz w:val="20"/>
          <w:szCs w:val="20"/>
        </w:rPr>
        <w:t xml:space="preserve"> have occurred in phosphate-rich habitats. However, the concentration of phosphate ions in natural waters such as lakes or oceans rarely exceeds 1 µM because phosphate is precipitated by most divalent metals (see Table </w:t>
      </w:r>
      <w:r w:rsidR="00C40F2C" w:rsidRPr="000D5AA9">
        <w:rPr>
          <w:rFonts w:ascii="Arial" w:hAnsi="Arial" w:cs="Arial"/>
          <w:sz w:val="20"/>
          <w:szCs w:val="20"/>
        </w:rPr>
        <w:t>S2.</w:t>
      </w:r>
      <w:r w:rsidRPr="000D5AA9">
        <w:rPr>
          <w:rFonts w:ascii="Arial" w:hAnsi="Arial" w:cs="Arial"/>
          <w:sz w:val="20"/>
          <w:szCs w:val="20"/>
        </w:rPr>
        <w:t>1</w:t>
      </w:r>
      <w:r w:rsidR="00C40F2C" w:rsidRPr="000D5AA9">
        <w:rPr>
          <w:rFonts w:ascii="Arial" w:hAnsi="Arial" w:cs="Arial"/>
          <w:sz w:val="20"/>
          <w:szCs w:val="20"/>
        </w:rPr>
        <w:t>.</w:t>
      </w:r>
      <w:r w:rsidRPr="000D5AA9">
        <w:rPr>
          <w:rFonts w:ascii="Arial" w:hAnsi="Arial" w:cs="Arial"/>
          <w:sz w:val="20"/>
          <w:szCs w:val="20"/>
        </w:rPr>
        <w:t xml:space="preserve">, section </w:t>
      </w:r>
      <w:r w:rsidR="00553878" w:rsidRPr="000D5AA9">
        <w:rPr>
          <w:rFonts w:ascii="Arial" w:hAnsi="Arial" w:cs="Arial"/>
          <w:sz w:val="20"/>
          <w:szCs w:val="20"/>
        </w:rPr>
        <w:t>S</w:t>
      </w:r>
      <w:r w:rsidRPr="000D5AA9">
        <w:rPr>
          <w:rFonts w:ascii="Arial" w:hAnsi="Arial" w:cs="Arial"/>
          <w:sz w:val="20"/>
          <w:szCs w:val="20"/>
        </w:rPr>
        <w:t xml:space="preserve">2.9. and </w:t>
      </w:r>
      <w:r w:rsidR="0072273D" w:rsidRPr="000D5AA9">
        <w:rPr>
          <w:rFonts w:ascii="Arial" w:hAnsi="Arial" w:cs="Arial"/>
          <w:noProof/>
          <w:sz w:val="20"/>
          <w:szCs w:val="20"/>
        </w:rPr>
        <w:t>[327]</w:t>
      </w:r>
      <w:r w:rsidRPr="000D5AA9">
        <w:rPr>
          <w:rFonts w:ascii="Arial" w:hAnsi="Arial" w:cs="Arial"/>
          <w:sz w:val="20"/>
          <w:szCs w:val="20"/>
        </w:rPr>
        <w:t xml:space="preserve">). Accordingly, modern organisms invest energy and use specific membrane transporters to accumulate phosphate in their cells. </w:t>
      </w:r>
    </w:p>
    <w:p w14:paraId="26444731" w14:textId="72333F2D" w:rsidR="00072896" w:rsidRPr="000D5AA9" w:rsidRDefault="00072896" w:rsidP="00072896">
      <w:pPr>
        <w:spacing w:before="120" w:after="0" w:line="480" w:lineRule="auto"/>
        <w:jc w:val="both"/>
        <w:rPr>
          <w:rFonts w:ascii="Arial" w:hAnsi="Arial" w:cs="Arial"/>
          <w:sz w:val="20"/>
          <w:szCs w:val="20"/>
        </w:rPr>
      </w:pPr>
      <w:r w:rsidRPr="000D5AA9">
        <w:rPr>
          <w:rFonts w:ascii="Arial" w:hAnsi="Arial" w:cs="Arial"/>
          <w:sz w:val="20"/>
          <w:szCs w:val="20"/>
        </w:rPr>
        <w:t xml:space="preserve">Thus, any origin of life scenario </w:t>
      </w:r>
      <w:r w:rsidR="00C43BAE" w:rsidRPr="000D5AA9">
        <w:rPr>
          <w:rFonts w:ascii="Arial" w:hAnsi="Arial" w:cs="Arial"/>
          <w:sz w:val="20"/>
          <w:szCs w:val="20"/>
        </w:rPr>
        <w:t>must</w:t>
      </w:r>
      <w:r w:rsidRPr="000D5AA9">
        <w:rPr>
          <w:rFonts w:ascii="Arial" w:hAnsi="Arial" w:cs="Arial"/>
          <w:sz w:val="20"/>
          <w:szCs w:val="20"/>
        </w:rPr>
        <w:t xml:space="preserve"> provide a plausible and abundant source of soluble phosphorus compounds for the first, not yet sophisticated organisms.   </w:t>
      </w:r>
    </w:p>
    <w:p w14:paraId="246BF9CB" w14:textId="38F266C8" w:rsidR="00072896" w:rsidRPr="000D5AA9" w:rsidRDefault="00072896" w:rsidP="00072896">
      <w:pPr>
        <w:spacing w:before="120" w:after="0" w:line="480" w:lineRule="auto"/>
        <w:jc w:val="both"/>
        <w:rPr>
          <w:rFonts w:ascii="Arial" w:hAnsi="Arial" w:cs="Arial"/>
          <w:sz w:val="20"/>
          <w:szCs w:val="20"/>
        </w:rPr>
      </w:pPr>
      <w:r w:rsidRPr="000D5AA9">
        <w:rPr>
          <w:rFonts w:ascii="Arial" w:hAnsi="Arial" w:cs="Arial"/>
          <w:sz w:val="20"/>
          <w:szCs w:val="20"/>
        </w:rPr>
        <w:t>As early as 1955, Gulick argued that reduced phosphorus species such as hypophosphite (PO</w:t>
      </w:r>
      <w:r w:rsidRPr="000D5AA9">
        <w:rPr>
          <w:rFonts w:ascii="Arial" w:hAnsi="Arial" w:cs="Arial"/>
          <w:sz w:val="20"/>
          <w:szCs w:val="20"/>
          <w:vertAlign w:val="subscript"/>
        </w:rPr>
        <w:t>2</w:t>
      </w:r>
      <w:r w:rsidRPr="000D5AA9">
        <w:rPr>
          <w:rFonts w:ascii="Arial" w:hAnsi="Arial" w:cs="Arial"/>
          <w:sz w:val="20"/>
          <w:szCs w:val="20"/>
          <w:vertAlign w:val="superscript"/>
        </w:rPr>
        <w:t>3</w:t>
      </w:r>
      <w:r w:rsidR="000C3F99" w:rsidRPr="000D5AA9">
        <w:rPr>
          <w:rFonts w:ascii="Arial" w:hAnsi="Arial" w:cs="Arial"/>
          <w:sz w:val="20"/>
          <w:szCs w:val="20"/>
          <w:vertAlign w:val="superscript"/>
        </w:rPr>
        <w:t>-</w:t>
      </w:r>
      <w:r w:rsidRPr="000D5AA9">
        <w:rPr>
          <w:rFonts w:ascii="Arial" w:hAnsi="Arial" w:cs="Arial"/>
          <w:sz w:val="20"/>
          <w:szCs w:val="20"/>
        </w:rPr>
        <w:t>) and/or phosphite (PO</w:t>
      </w:r>
      <w:r w:rsidRPr="000D5AA9">
        <w:rPr>
          <w:rFonts w:ascii="Arial" w:hAnsi="Arial" w:cs="Arial"/>
          <w:sz w:val="20"/>
          <w:szCs w:val="20"/>
          <w:vertAlign w:val="subscript"/>
        </w:rPr>
        <w:t>3</w:t>
      </w:r>
      <w:r w:rsidRPr="000D5AA9">
        <w:rPr>
          <w:rFonts w:ascii="Arial" w:hAnsi="Arial" w:cs="Arial"/>
          <w:sz w:val="20"/>
          <w:szCs w:val="20"/>
          <w:vertAlign w:val="superscript"/>
        </w:rPr>
        <w:t>3-</w:t>
      </w:r>
      <w:r w:rsidRPr="000D5AA9">
        <w:rPr>
          <w:rFonts w:ascii="Arial" w:hAnsi="Arial" w:cs="Arial"/>
          <w:sz w:val="20"/>
          <w:szCs w:val="20"/>
        </w:rPr>
        <w:t>), which are ~1000 times more soluble than phosphate (PO</w:t>
      </w:r>
      <w:r w:rsidRPr="000D5AA9">
        <w:rPr>
          <w:rFonts w:ascii="Arial" w:hAnsi="Arial" w:cs="Arial"/>
          <w:sz w:val="20"/>
          <w:szCs w:val="20"/>
          <w:vertAlign w:val="subscript"/>
        </w:rPr>
        <w:t>4</w:t>
      </w:r>
      <w:r w:rsidRPr="000D5AA9">
        <w:rPr>
          <w:rFonts w:ascii="Arial" w:hAnsi="Arial" w:cs="Arial"/>
          <w:sz w:val="20"/>
          <w:szCs w:val="20"/>
          <w:vertAlign w:val="superscript"/>
        </w:rPr>
        <w:t>3-</w:t>
      </w:r>
      <w:r w:rsidRPr="000D5AA9">
        <w:rPr>
          <w:rFonts w:ascii="Arial" w:hAnsi="Arial" w:cs="Arial"/>
          <w:sz w:val="20"/>
          <w:szCs w:val="20"/>
        </w:rPr>
        <w:t xml:space="preserve">), could have been abundant under primordial reduced conditions </w:t>
      </w:r>
      <w:r w:rsidR="0072273D" w:rsidRPr="000D5AA9">
        <w:rPr>
          <w:rFonts w:ascii="Arial" w:hAnsi="Arial" w:cs="Arial"/>
          <w:noProof/>
          <w:sz w:val="20"/>
          <w:szCs w:val="20"/>
        </w:rPr>
        <w:t>[350]</w:t>
      </w:r>
      <w:r w:rsidRPr="000D5AA9">
        <w:rPr>
          <w:rFonts w:ascii="Arial" w:hAnsi="Arial" w:cs="Arial"/>
          <w:sz w:val="20"/>
          <w:szCs w:val="20"/>
        </w:rPr>
        <w:t xml:space="preserve">; this line of thought was further developed in the following years </w:t>
      </w:r>
      <w:r w:rsidR="0072273D" w:rsidRPr="000D5AA9">
        <w:rPr>
          <w:rFonts w:ascii="Arial" w:hAnsi="Arial" w:cs="Arial"/>
          <w:noProof/>
          <w:sz w:val="20"/>
          <w:szCs w:val="20"/>
        </w:rPr>
        <w:t>[351-356]</w:t>
      </w:r>
      <w:r w:rsidRPr="000D5AA9">
        <w:rPr>
          <w:rFonts w:ascii="Arial" w:hAnsi="Arial" w:cs="Arial"/>
          <w:sz w:val="20"/>
          <w:szCs w:val="20"/>
        </w:rPr>
        <w:t xml:space="preserve">.  The shortcoming of the original hypothesis was the lack of a clear source for these reduced phosphorus compounds. Both hypophosphite and phosphite have very low redox </w:t>
      </w:r>
      <w:proofErr w:type="gramStart"/>
      <w:r w:rsidRPr="000D5AA9">
        <w:rPr>
          <w:rFonts w:ascii="Arial" w:hAnsi="Arial" w:cs="Arial"/>
          <w:sz w:val="20"/>
          <w:szCs w:val="20"/>
        </w:rPr>
        <w:t>potentials</w:t>
      </w:r>
      <w:proofErr w:type="gramEnd"/>
      <w:r w:rsidRPr="000D5AA9">
        <w:rPr>
          <w:rFonts w:ascii="Arial" w:hAnsi="Arial" w:cs="Arial"/>
          <w:sz w:val="20"/>
          <w:szCs w:val="20"/>
        </w:rPr>
        <w:t xml:space="preserve">, well below the low-potential stability limit of water (see Fig. </w:t>
      </w:r>
      <w:r w:rsidR="00B100D1" w:rsidRPr="000D5AA9">
        <w:rPr>
          <w:rFonts w:ascii="Arial" w:hAnsi="Arial" w:cs="Arial"/>
          <w:sz w:val="20"/>
          <w:szCs w:val="20"/>
        </w:rPr>
        <w:t>S</w:t>
      </w:r>
      <w:r w:rsidR="00C40F2C" w:rsidRPr="000D5AA9">
        <w:rPr>
          <w:rFonts w:ascii="Arial" w:hAnsi="Arial" w:cs="Arial"/>
          <w:sz w:val="20"/>
          <w:szCs w:val="20"/>
        </w:rPr>
        <w:t>2</w:t>
      </w:r>
      <w:r w:rsidR="00B100D1" w:rsidRPr="000D5AA9">
        <w:rPr>
          <w:rFonts w:ascii="Arial" w:hAnsi="Arial" w:cs="Arial"/>
          <w:sz w:val="20"/>
          <w:szCs w:val="20"/>
        </w:rPr>
        <w:t>.</w:t>
      </w:r>
      <w:r w:rsidR="008731D1" w:rsidRPr="000D5AA9">
        <w:rPr>
          <w:rFonts w:ascii="Arial" w:hAnsi="Arial" w:cs="Arial"/>
          <w:sz w:val="20"/>
          <w:szCs w:val="20"/>
        </w:rPr>
        <w:t>1, S2.</w:t>
      </w:r>
      <w:r w:rsidRPr="000D5AA9">
        <w:rPr>
          <w:rFonts w:ascii="Arial" w:hAnsi="Arial" w:cs="Arial"/>
          <w:sz w:val="20"/>
          <w:szCs w:val="20"/>
        </w:rPr>
        <w:t>1</w:t>
      </w:r>
      <w:r w:rsidR="008731D1" w:rsidRPr="000D5AA9">
        <w:rPr>
          <w:rFonts w:ascii="Arial" w:hAnsi="Arial" w:cs="Arial"/>
          <w:sz w:val="20"/>
          <w:szCs w:val="20"/>
        </w:rPr>
        <w:t>3</w:t>
      </w:r>
      <w:r w:rsidRPr="000D5AA9">
        <w:rPr>
          <w:rFonts w:ascii="Arial" w:hAnsi="Arial" w:cs="Arial"/>
          <w:sz w:val="20"/>
          <w:szCs w:val="20"/>
        </w:rPr>
        <w:t xml:space="preserve">). Therefore, if dissolved in water, these compounds </w:t>
      </w:r>
      <w:r w:rsidR="00C43BAE" w:rsidRPr="000D5AA9">
        <w:rPr>
          <w:rFonts w:ascii="Arial" w:hAnsi="Arial" w:cs="Arial"/>
          <w:sz w:val="20"/>
          <w:szCs w:val="20"/>
        </w:rPr>
        <w:t>must</w:t>
      </w:r>
      <w:r w:rsidRPr="000D5AA9">
        <w:rPr>
          <w:rFonts w:ascii="Arial" w:hAnsi="Arial" w:cs="Arial"/>
          <w:sz w:val="20"/>
          <w:szCs w:val="20"/>
        </w:rPr>
        <w:t xml:space="preserve"> </w:t>
      </w:r>
      <w:r w:rsidR="006C4BF1" w:rsidRPr="000D5AA9">
        <w:rPr>
          <w:rFonts w:ascii="Arial" w:hAnsi="Arial" w:cs="Arial"/>
          <w:sz w:val="20"/>
          <w:szCs w:val="20"/>
        </w:rPr>
        <w:t>have been</w:t>
      </w:r>
      <w:r w:rsidRPr="000D5AA9">
        <w:rPr>
          <w:rFonts w:ascii="Arial" w:hAnsi="Arial" w:cs="Arial"/>
          <w:sz w:val="20"/>
          <w:szCs w:val="20"/>
        </w:rPr>
        <w:t xml:space="preserve"> oxidized by water protons, even in the absence of atmospheric oxygen. Consequently, some origin of life scenarios assumed that reduced phosphorus </w:t>
      </w:r>
      <w:r w:rsidR="00BB6BFA" w:rsidRPr="000D5AA9">
        <w:rPr>
          <w:rFonts w:ascii="Arial" w:hAnsi="Arial" w:cs="Arial"/>
          <w:sz w:val="20"/>
          <w:szCs w:val="20"/>
        </w:rPr>
        <w:t xml:space="preserve">could have </w:t>
      </w:r>
      <w:r w:rsidRPr="000D5AA9">
        <w:rPr>
          <w:rFonts w:ascii="Arial" w:hAnsi="Arial" w:cs="Arial"/>
          <w:sz w:val="20"/>
          <w:szCs w:val="20"/>
        </w:rPr>
        <w:t xml:space="preserve">resided in the solid state as a constituent of the relevant minerals and mobilized - as a substrate for primordial reactions - when these minerals were dissolved, e.g. by rainwater, see e.g. </w:t>
      </w:r>
      <w:r w:rsidR="0072273D" w:rsidRPr="000D5AA9">
        <w:rPr>
          <w:rFonts w:ascii="Arial" w:hAnsi="Arial" w:cs="Arial"/>
          <w:noProof/>
          <w:sz w:val="20"/>
          <w:szCs w:val="20"/>
        </w:rPr>
        <w:t>[190]</w:t>
      </w:r>
      <w:r w:rsidRPr="000D5AA9">
        <w:rPr>
          <w:rFonts w:ascii="Arial" w:hAnsi="Arial" w:cs="Arial"/>
          <w:sz w:val="20"/>
          <w:szCs w:val="20"/>
        </w:rPr>
        <w:t>.</w:t>
      </w:r>
    </w:p>
    <w:p w14:paraId="7C0B45CA" w14:textId="77777777" w:rsidR="00072896" w:rsidRPr="000D5AA9" w:rsidRDefault="00072896" w:rsidP="00072896">
      <w:pPr>
        <w:spacing w:before="120" w:after="0" w:line="480" w:lineRule="auto"/>
        <w:jc w:val="both"/>
        <w:rPr>
          <w:rFonts w:ascii="Arial" w:hAnsi="Arial" w:cs="Arial"/>
          <w:sz w:val="20"/>
          <w:szCs w:val="20"/>
        </w:rPr>
      </w:pPr>
    </w:p>
    <w:p w14:paraId="57816319" w14:textId="77777777" w:rsidR="00072896" w:rsidRPr="000D5AA9" w:rsidRDefault="00072896" w:rsidP="00072896">
      <w:pPr>
        <w:spacing w:before="120" w:after="0" w:line="480" w:lineRule="auto"/>
        <w:jc w:val="both"/>
        <w:rPr>
          <w:rFonts w:ascii="Arial" w:hAnsi="Arial" w:cs="Arial"/>
          <w:sz w:val="20"/>
          <w:szCs w:val="20"/>
        </w:rPr>
      </w:pPr>
      <w:r w:rsidRPr="000D5AA9">
        <w:rPr>
          <w:rFonts w:ascii="Arial" w:hAnsi="Arial" w:cs="Arial"/>
          <w:noProof/>
          <w:sz w:val="20"/>
          <w:szCs w:val="20"/>
        </w:rPr>
        <w:drawing>
          <wp:inline distT="0" distB="0" distL="0" distR="0" wp14:anchorId="1EE20DF5" wp14:editId="2462CC28">
            <wp:extent cx="5943600" cy="1576070"/>
            <wp:effectExtent l="0" t="0" r="0" b="508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biLevel thresh="75000"/>
                    </a:blip>
                    <a:stretch>
                      <a:fillRect/>
                    </a:stretch>
                  </pic:blipFill>
                  <pic:spPr>
                    <a:xfrm>
                      <a:off x="0" y="0"/>
                      <a:ext cx="5943600" cy="1576070"/>
                    </a:xfrm>
                    <a:prstGeom prst="rect">
                      <a:avLst/>
                    </a:prstGeom>
                  </pic:spPr>
                </pic:pic>
              </a:graphicData>
            </a:graphic>
          </wp:inline>
        </w:drawing>
      </w:r>
    </w:p>
    <w:p w14:paraId="19C394B8" w14:textId="6FFC0F52" w:rsidR="00072896" w:rsidRPr="000D5AA9" w:rsidRDefault="00072896" w:rsidP="00BC6C8B">
      <w:pPr>
        <w:spacing w:before="120" w:after="0"/>
        <w:jc w:val="both"/>
        <w:rPr>
          <w:rFonts w:ascii="Arial" w:hAnsi="Arial" w:cs="Arial"/>
          <w:sz w:val="20"/>
          <w:szCs w:val="20"/>
        </w:rPr>
      </w:pPr>
      <w:r w:rsidRPr="000D5AA9">
        <w:rPr>
          <w:rFonts w:ascii="Arial" w:hAnsi="Arial" w:cs="Arial"/>
          <w:sz w:val="20"/>
          <w:szCs w:val="20"/>
        </w:rPr>
        <w:t xml:space="preserve">Fig. </w:t>
      </w:r>
      <w:r w:rsidR="00553878" w:rsidRPr="000D5AA9">
        <w:rPr>
          <w:rFonts w:ascii="Arial" w:hAnsi="Arial" w:cs="Arial"/>
          <w:sz w:val="20"/>
          <w:szCs w:val="20"/>
        </w:rPr>
        <w:t>S2.1</w:t>
      </w:r>
      <w:r w:rsidR="008731D1" w:rsidRPr="000D5AA9">
        <w:rPr>
          <w:rFonts w:ascii="Arial" w:hAnsi="Arial" w:cs="Arial"/>
          <w:sz w:val="20"/>
          <w:szCs w:val="20"/>
        </w:rPr>
        <w:t>3</w:t>
      </w:r>
      <w:r w:rsidR="00553878" w:rsidRPr="000D5AA9">
        <w:rPr>
          <w:rFonts w:ascii="Arial" w:hAnsi="Arial" w:cs="Arial"/>
          <w:sz w:val="20"/>
          <w:szCs w:val="20"/>
        </w:rPr>
        <w:t>.</w:t>
      </w:r>
      <w:r w:rsidRPr="000D5AA9">
        <w:rPr>
          <w:rFonts w:ascii="Arial" w:hAnsi="Arial" w:cs="Arial"/>
          <w:sz w:val="20"/>
          <w:szCs w:val="20"/>
        </w:rPr>
        <w:t xml:space="preserve"> </w:t>
      </w:r>
      <w:r w:rsidR="00BC6C8B" w:rsidRPr="000D5AA9">
        <w:rPr>
          <w:rFonts w:ascii="Arial" w:hAnsi="Arial" w:cs="Arial"/>
          <w:sz w:val="20"/>
          <w:szCs w:val="20"/>
        </w:rPr>
        <w:t xml:space="preserve">Chemical structures of phosphorus compounds and their redox transformations (modified from </w:t>
      </w:r>
      <w:r w:rsidR="0072273D" w:rsidRPr="000D5AA9">
        <w:rPr>
          <w:rFonts w:ascii="Arial" w:hAnsi="Arial" w:cs="Arial"/>
          <w:noProof/>
          <w:sz w:val="20"/>
          <w:szCs w:val="20"/>
        </w:rPr>
        <w:t>[357]</w:t>
      </w:r>
      <w:r w:rsidR="00BC6C8B" w:rsidRPr="000D5AA9">
        <w:rPr>
          <w:rFonts w:ascii="Arial" w:hAnsi="Arial" w:cs="Arial"/>
          <w:sz w:val="20"/>
          <w:szCs w:val="20"/>
        </w:rPr>
        <w:t>). Numbers above each compound indicate the oxidation state of phosphorus. The numbers over the arrows indicate the E</w:t>
      </w:r>
      <w:r w:rsidR="00BC6C8B" w:rsidRPr="000D5AA9">
        <w:rPr>
          <w:rFonts w:ascii="Arial" w:hAnsi="Arial" w:cs="Arial"/>
          <w:sz w:val="20"/>
          <w:szCs w:val="20"/>
          <w:vertAlign w:val="subscript"/>
        </w:rPr>
        <w:t>0</w:t>
      </w:r>
      <w:r w:rsidR="00BC6C8B" w:rsidRPr="000D5AA9">
        <w:rPr>
          <w:rFonts w:ascii="Arial" w:hAnsi="Arial" w:cs="Arial"/>
          <w:sz w:val="20"/>
          <w:szCs w:val="20"/>
          <w:vertAlign w:val="superscript"/>
        </w:rPr>
        <w:t>7</w:t>
      </w:r>
      <w:r w:rsidR="00BC6C8B" w:rsidRPr="000D5AA9">
        <w:rPr>
          <w:rFonts w:ascii="Arial" w:hAnsi="Arial" w:cs="Arial"/>
          <w:sz w:val="20"/>
          <w:szCs w:val="20"/>
        </w:rPr>
        <w:t xml:space="preserve"> values or respective redox reactions.</w:t>
      </w:r>
      <w:r w:rsidRPr="000D5AA9">
        <w:rPr>
          <w:rFonts w:ascii="Arial" w:hAnsi="Arial" w:cs="Arial"/>
          <w:sz w:val="20"/>
          <w:szCs w:val="20"/>
        </w:rPr>
        <w:t xml:space="preserve"> </w:t>
      </w:r>
    </w:p>
    <w:p w14:paraId="72AEF50B" w14:textId="77777777" w:rsidR="00B100D1" w:rsidRPr="000D5AA9" w:rsidRDefault="00B100D1" w:rsidP="00072896">
      <w:pPr>
        <w:spacing w:before="120" w:after="0" w:line="480" w:lineRule="auto"/>
        <w:jc w:val="both"/>
        <w:rPr>
          <w:rFonts w:ascii="Arial" w:hAnsi="Arial" w:cs="Arial"/>
          <w:sz w:val="20"/>
          <w:szCs w:val="20"/>
        </w:rPr>
      </w:pPr>
    </w:p>
    <w:p w14:paraId="22077843" w14:textId="7F736D58" w:rsidR="00072896" w:rsidRPr="000D5AA9" w:rsidRDefault="00072896" w:rsidP="00072896">
      <w:pPr>
        <w:spacing w:before="120" w:after="0" w:line="480" w:lineRule="auto"/>
        <w:jc w:val="both"/>
        <w:rPr>
          <w:rFonts w:ascii="Arial" w:hAnsi="Arial" w:cs="Arial"/>
          <w:sz w:val="20"/>
          <w:szCs w:val="20"/>
        </w:rPr>
      </w:pPr>
      <w:r w:rsidRPr="000D5AA9">
        <w:rPr>
          <w:rFonts w:ascii="Arial" w:hAnsi="Arial" w:cs="Arial"/>
          <w:sz w:val="20"/>
          <w:szCs w:val="20"/>
        </w:rPr>
        <w:lastRenderedPageBreak/>
        <w:t>A</w:t>
      </w:r>
      <w:r w:rsidR="003521F8" w:rsidRPr="000D5AA9">
        <w:rPr>
          <w:rFonts w:ascii="Arial" w:hAnsi="Arial" w:cs="Arial"/>
          <w:sz w:val="20"/>
          <w:szCs w:val="20"/>
        </w:rPr>
        <w:t xml:space="preserve"> thinkable </w:t>
      </w:r>
      <w:r w:rsidRPr="000D5AA9">
        <w:rPr>
          <w:rFonts w:ascii="Arial" w:hAnsi="Arial" w:cs="Arial"/>
          <w:sz w:val="20"/>
          <w:szCs w:val="20"/>
        </w:rPr>
        <w:t xml:space="preserve">possibility is </w:t>
      </w:r>
      <w:r w:rsidR="003521F8" w:rsidRPr="000D5AA9">
        <w:rPr>
          <w:rFonts w:ascii="Arial" w:hAnsi="Arial" w:cs="Arial"/>
          <w:sz w:val="20"/>
          <w:szCs w:val="20"/>
        </w:rPr>
        <w:t xml:space="preserve">a continuous supply of </w:t>
      </w:r>
      <w:r w:rsidRPr="000D5AA9">
        <w:rPr>
          <w:rFonts w:ascii="Arial" w:hAnsi="Arial" w:cs="Arial"/>
          <w:sz w:val="20"/>
          <w:szCs w:val="20"/>
        </w:rPr>
        <w:t xml:space="preserve">reduced species of phosphorus by geothermal systems. The phosphorus content of geothermal vapor is, generally, relatively high, see Table </w:t>
      </w:r>
      <w:r w:rsidR="00C40F2C" w:rsidRPr="000D5AA9">
        <w:rPr>
          <w:rFonts w:ascii="Arial" w:hAnsi="Arial" w:cs="Arial"/>
          <w:sz w:val="20"/>
          <w:szCs w:val="20"/>
        </w:rPr>
        <w:t>S2.</w:t>
      </w:r>
      <w:r w:rsidRPr="000D5AA9">
        <w:rPr>
          <w:rFonts w:ascii="Arial" w:hAnsi="Arial" w:cs="Arial"/>
          <w:sz w:val="20"/>
          <w:szCs w:val="20"/>
        </w:rPr>
        <w:t xml:space="preserve">3 and </w:t>
      </w:r>
      <w:r w:rsidR="0072273D" w:rsidRPr="000D5AA9">
        <w:rPr>
          <w:rFonts w:ascii="Arial" w:hAnsi="Arial" w:cs="Arial"/>
          <w:noProof/>
          <w:sz w:val="20"/>
          <w:szCs w:val="20"/>
        </w:rPr>
        <w:t>[118,302]</w:t>
      </w:r>
      <w:r w:rsidRPr="000D5AA9">
        <w:rPr>
          <w:rFonts w:ascii="Arial" w:hAnsi="Arial" w:cs="Arial"/>
          <w:sz w:val="20"/>
          <w:szCs w:val="20"/>
        </w:rPr>
        <w:t xml:space="preserve">. The redox state of such geothermally delivered phosphorus was first determined by Foster and her colleagues for the pristine geothermal pool at Hot Creek Gorge near Mammoth Lakes, CA, which the authors considered “representative of early Earth” </w:t>
      </w:r>
      <w:r w:rsidR="0072273D" w:rsidRPr="000D5AA9">
        <w:rPr>
          <w:rFonts w:ascii="Arial" w:hAnsi="Arial" w:cs="Arial"/>
          <w:noProof/>
          <w:sz w:val="20"/>
          <w:szCs w:val="20"/>
        </w:rPr>
        <w:t>[358]</w:t>
      </w:r>
      <w:r w:rsidRPr="000D5AA9">
        <w:rPr>
          <w:rFonts w:ascii="Arial" w:hAnsi="Arial" w:cs="Arial"/>
          <w:sz w:val="20"/>
          <w:szCs w:val="20"/>
        </w:rPr>
        <w:t xml:space="preserve">. The measurement revealed almost equal amounts of phosphite and phosphate, albeit at low levels of ~ 0,05 µM. The pool at Hot Creek Gorge was described as bicarbonate-rich </w:t>
      </w:r>
      <w:r w:rsidR="0072273D" w:rsidRPr="000D5AA9">
        <w:rPr>
          <w:rFonts w:ascii="Arial" w:hAnsi="Arial" w:cs="Arial"/>
          <w:noProof/>
          <w:sz w:val="20"/>
          <w:szCs w:val="20"/>
        </w:rPr>
        <w:t>[358]</w:t>
      </w:r>
      <w:r w:rsidRPr="000D5AA9">
        <w:rPr>
          <w:rFonts w:ascii="Arial" w:hAnsi="Arial" w:cs="Arial"/>
          <w:sz w:val="20"/>
          <w:szCs w:val="20"/>
        </w:rPr>
        <w:t xml:space="preserve">, implying a contribution from </w:t>
      </w:r>
      <w:r w:rsidR="003521F8" w:rsidRPr="000D5AA9">
        <w:rPr>
          <w:rFonts w:ascii="Arial" w:hAnsi="Arial" w:cs="Arial"/>
          <w:sz w:val="20"/>
          <w:szCs w:val="20"/>
        </w:rPr>
        <w:t>geothermal vapor</w:t>
      </w:r>
      <w:r w:rsidRPr="000D5AA9">
        <w:rPr>
          <w:rFonts w:ascii="Arial" w:hAnsi="Arial" w:cs="Arial"/>
          <w:sz w:val="20"/>
          <w:szCs w:val="20"/>
        </w:rPr>
        <w:t xml:space="preserve">. The parity of phosphite and phosphate amounts </w:t>
      </w:r>
      <w:r w:rsidR="0072273D" w:rsidRPr="000D5AA9">
        <w:rPr>
          <w:rFonts w:ascii="Arial" w:hAnsi="Arial" w:cs="Arial"/>
          <w:noProof/>
          <w:sz w:val="20"/>
          <w:szCs w:val="20"/>
        </w:rPr>
        <w:t>[358,359]</w:t>
      </w:r>
      <w:r w:rsidRPr="000D5AA9">
        <w:rPr>
          <w:rFonts w:ascii="Arial" w:hAnsi="Arial" w:cs="Arial"/>
          <w:sz w:val="20"/>
          <w:szCs w:val="20"/>
        </w:rPr>
        <w:t xml:space="preserve"> may be due to the state of phosphorus in a hot geothermal vapor being (PO</w:t>
      </w:r>
      <w:proofErr w:type="gramStart"/>
      <w:r w:rsidRPr="000D5AA9">
        <w:rPr>
          <w:rFonts w:ascii="Arial" w:hAnsi="Arial" w:cs="Arial"/>
          <w:sz w:val="20"/>
          <w:szCs w:val="20"/>
          <w:vertAlign w:val="subscript"/>
        </w:rPr>
        <w:t>2</w:t>
      </w:r>
      <w:r w:rsidRPr="000D5AA9">
        <w:rPr>
          <w:rFonts w:ascii="Arial" w:hAnsi="Arial" w:cs="Arial"/>
          <w:sz w:val="20"/>
          <w:szCs w:val="20"/>
        </w:rPr>
        <w:t>)</w:t>
      </w:r>
      <w:r w:rsidRPr="000D5AA9">
        <w:rPr>
          <w:rFonts w:ascii="Arial" w:hAnsi="Arial" w:cs="Arial"/>
          <w:sz w:val="20"/>
          <w:szCs w:val="20"/>
          <w:vertAlign w:val="subscript"/>
        </w:rPr>
        <w:t>n</w:t>
      </w:r>
      <w:proofErr w:type="gramEnd"/>
      <w:r w:rsidRPr="000D5AA9">
        <w:rPr>
          <w:rFonts w:ascii="Arial" w:hAnsi="Arial" w:cs="Arial"/>
          <w:sz w:val="20"/>
          <w:szCs w:val="20"/>
        </w:rPr>
        <w:t xml:space="preserve"> </w:t>
      </w:r>
      <w:r w:rsidR="0072273D" w:rsidRPr="000D5AA9">
        <w:rPr>
          <w:rFonts w:ascii="Arial" w:hAnsi="Arial" w:cs="Arial"/>
          <w:noProof/>
          <w:sz w:val="20"/>
          <w:szCs w:val="20"/>
        </w:rPr>
        <w:t>[360-362]</w:t>
      </w:r>
      <w:r w:rsidRPr="000D5AA9">
        <w:rPr>
          <w:rFonts w:ascii="Arial" w:hAnsi="Arial" w:cs="Arial"/>
          <w:sz w:val="20"/>
          <w:szCs w:val="20"/>
        </w:rPr>
        <w:t xml:space="preserve">. Hydrolysis of such phosphorus species by water yields a mixture of hypophosphite, phosphite and phosphate. Apparently, the redox conditions in the </w:t>
      </w:r>
      <w:r w:rsidR="00BB6BFA" w:rsidRPr="000D5AA9">
        <w:rPr>
          <w:rFonts w:ascii="Arial" w:hAnsi="Arial" w:cs="Arial"/>
          <w:sz w:val="20"/>
          <w:szCs w:val="20"/>
        </w:rPr>
        <w:t>vapor</w:t>
      </w:r>
      <w:r w:rsidRPr="000D5AA9">
        <w:rPr>
          <w:rFonts w:ascii="Arial" w:hAnsi="Arial" w:cs="Arial"/>
          <w:sz w:val="20"/>
          <w:szCs w:val="20"/>
        </w:rPr>
        <w:t xml:space="preserve"> zone beneath Hot Creek Gorge are </w:t>
      </w:r>
      <w:r w:rsidR="003521F8" w:rsidRPr="000D5AA9">
        <w:rPr>
          <w:rFonts w:ascii="Arial" w:hAnsi="Arial" w:cs="Arial"/>
          <w:sz w:val="20"/>
          <w:szCs w:val="20"/>
        </w:rPr>
        <w:t xml:space="preserve">still </w:t>
      </w:r>
      <w:r w:rsidRPr="000D5AA9">
        <w:rPr>
          <w:rFonts w:ascii="Arial" w:hAnsi="Arial" w:cs="Arial"/>
          <w:sz w:val="20"/>
          <w:szCs w:val="20"/>
        </w:rPr>
        <w:t xml:space="preserve">sufficiently reducing to maintain phosphorus in a partially reduced state. Later, reduced species of phosphorus of unclarified origin were also discovered in other environmental samples </w:t>
      </w:r>
      <w:r w:rsidR="0072273D" w:rsidRPr="000D5AA9">
        <w:rPr>
          <w:rFonts w:ascii="Arial" w:hAnsi="Arial" w:cs="Arial"/>
          <w:noProof/>
          <w:sz w:val="20"/>
          <w:szCs w:val="20"/>
        </w:rPr>
        <w:t>[355,363]</w:t>
      </w:r>
      <w:r w:rsidRPr="000D5AA9">
        <w:rPr>
          <w:rFonts w:ascii="Arial" w:hAnsi="Arial" w:cs="Arial"/>
          <w:sz w:val="20"/>
          <w:szCs w:val="20"/>
        </w:rPr>
        <w:t xml:space="preserve">. </w:t>
      </w:r>
    </w:p>
    <w:p w14:paraId="139D79DC" w14:textId="3B35CBAD" w:rsidR="00072896" w:rsidRPr="000D5AA9" w:rsidRDefault="00072896" w:rsidP="00072896">
      <w:pPr>
        <w:spacing w:before="120" w:after="0" w:line="480" w:lineRule="auto"/>
        <w:jc w:val="both"/>
        <w:rPr>
          <w:rFonts w:ascii="Arial" w:hAnsi="Arial" w:cs="Arial"/>
          <w:sz w:val="20"/>
          <w:szCs w:val="20"/>
        </w:rPr>
      </w:pPr>
      <w:r w:rsidRPr="000D5AA9">
        <w:rPr>
          <w:rFonts w:ascii="Arial" w:hAnsi="Arial" w:cs="Arial"/>
          <w:sz w:val="20"/>
          <w:szCs w:val="20"/>
        </w:rPr>
        <w:t xml:space="preserve">The discovery of highly soluble phosphite in the contemporary environment justifies the existence of </w:t>
      </w:r>
      <w:r w:rsidR="00553878" w:rsidRPr="000D5AA9">
        <w:rPr>
          <w:rFonts w:ascii="Arial" w:hAnsi="Arial" w:cs="Arial"/>
          <w:sz w:val="20"/>
          <w:szCs w:val="20"/>
        </w:rPr>
        <w:t>enzymes capable of h</w:t>
      </w:r>
      <w:r w:rsidRPr="000D5AA9">
        <w:rPr>
          <w:rFonts w:ascii="Arial" w:hAnsi="Arial" w:cs="Arial"/>
          <w:sz w:val="20"/>
          <w:szCs w:val="20"/>
        </w:rPr>
        <w:t xml:space="preserve">ypophosphite and phosphite oxidation in many prokaryotes </w:t>
      </w:r>
      <w:r w:rsidR="0072273D" w:rsidRPr="000D5AA9">
        <w:rPr>
          <w:rFonts w:ascii="Arial" w:hAnsi="Arial" w:cs="Arial"/>
          <w:noProof/>
          <w:sz w:val="20"/>
          <w:szCs w:val="20"/>
        </w:rPr>
        <w:t>[364]</w:t>
      </w:r>
      <w:r w:rsidRPr="000D5AA9">
        <w:rPr>
          <w:rFonts w:ascii="Arial" w:hAnsi="Arial" w:cs="Arial"/>
          <w:sz w:val="20"/>
          <w:szCs w:val="20"/>
        </w:rPr>
        <w:t xml:space="preserve">.  </w:t>
      </w:r>
    </w:p>
    <w:p w14:paraId="1B58B4C8" w14:textId="506389BB" w:rsidR="00072896" w:rsidRPr="000D5AA9" w:rsidRDefault="00072896" w:rsidP="00072896">
      <w:pPr>
        <w:spacing w:before="120" w:after="0" w:line="480" w:lineRule="auto"/>
        <w:jc w:val="both"/>
        <w:rPr>
          <w:rFonts w:ascii="Arial" w:hAnsi="Arial" w:cs="Arial"/>
          <w:sz w:val="20"/>
          <w:szCs w:val="20"/>
        </w:rPr>
      </w:pPr>
      <w:r w:rsidRPr="000D5AA9">
        <w:rPr>
          <w:rFonts w:ascii="Arial" w:hAnsi="Arial" w:cs="Arial"/>
          <w:sz w:val="20"/>
          <w:szCs w:val="20"/>
        </w:rPr>
        <w:t xml:space="preserve">Since well-soluble reduced phosphorus species are still supplied at sites of today’s geothermal activity, their supply by geothermal/volcanic systems of the anoxic primordial Earth seems quite plausible. Further support for this view is provided in Section </w:t>
      </w:r>
      <w:r w:rsidR="00553878" w:rsidRPr="000D5AA9">
        <w:rPr>
          <w:rFonts w:ascii="Arial" w:hAnsi="Arial" w:cs="Arial"/>
          <w:sz w:val="20"/>
          <w:szCs w:val="20"/>
        </w:rPr>
        <w:t>3 of the main text</w:t>
      </w:r>
      <w:r w:rsidRPr="000D5AA9">
        <w:rPr>
          <w:rFonts w:ascii="Arial" w:hAnsi="Arial" w:cs="Arial"/>
          <w:sz w:val="20"/>
          <w:szCs w:val="20"/>
        </w:rPr>
        <w:t>.</w:t>
      </w:r>
    </w:p>
    <w:p w14:paraId="351C178D" w14:textId="77777777" w:rsidR="00072896" w:rsidRPr="000D5AA9" w:rsidRDefault="00072896" w:rsidP="00072896">
      <w:pPr>
        <w:spacing w:before="120" w:after="0" w:line="480" w:lineRule="auto"/>
        <w:jc w:val="both"/>
        <w:rPr>
          <w:rFonts w:ascii="Arial" w:hAnsi="Arial" w:cs="Arial"/>
          <w:sz w:val="20"/>
          <w:szCs w:val="20"/>
        </w:rPr>
      </w:pPr>
    </w:p>
    <w:p w14:paraId="176A2437" w14:textId="77777777" w:rsidR="007C3303" w:rsidRPr="000D5AA9" w:rsidRDefault="007C3303">
      <w:pPr>
        <w:spacing w:after="160" w:line="259" w:lineRule="auto"/>
        <w:rPr>
          <w:rFonts w:ascii="Arial" w:hAnsi="Arial" w:cs="Arial"/>
          <w:b/>
          <w:bCs/>
          <w:sz w:val="20"/>
          <w:szCs w:val="20"/>
        </w:rPr>
      </w:pPr>
      <w:r w:rsidRPr="000D5AA9">
        <w:rPr>
          <w:rFonts w:ascii="Arial" w:hAnsi="Arial" w:cs="Arial"/>
          <w:b/>
          <w:bCs/>
          <w:sz w:val="20"/>
          <w:szCs w:val="20"/>
        </w:rPr>
        <w:br w:type="page"/>
      </w:r>
    </w:p>
    <w:p w14:paraId="11C04D39" w14:textId="1F36E133" w:rsidR="00072896" w:rsidRPr="000D5AA9" w:rsidRDefault="00072896" w:rsidP="00072896">
      <w:pPr>
        <w:spacing w:before="120" w:after="0" w:line="480" w:lineRule="auto"/>
        <w:jc w:val="both"/>
        <w:rPr>
          <w:rFonts w:ascii="Arial" w:hAnsi="Arial" w:cs="Arial"/>
          <w:b/>
          <w:bCs/>
          <w:sz w:val="20"/>
          <w:szCs w:val="20"/>
        </w:rPr>
      </w:pPr>
      <w:r w:rsidRPr="000D5AA9">
        <w:rPr>
          <w:rFonts w:ascii="Arial" w:hAnsi="Arial" w:cs="Arial"/>
          <w:b/>
          <w:bCs/>
          <w:sz w:val="20"/>
          <w:szCs w:val="20"/>
        </w:rPr>
        <w:lastRenderedPageBreak/>
        <w:t>2.2.12. Faint young Sun paradox</w:t>
      </w:r>
    </w:p>
    <w:p w14:paraId="195F44BF" w14:textId="2F10E63D" w:rsidR="00072896" w:rsidRPr="000D5AA9" w:rsidRDefault="00072896" w:rsidP="00072896">
      <w:pPr>
        <w:spacing w:before="120" w:after="0" w:line="480" w:lineRule="auto"/>
        <w:jc w:val="both"/>
        <w:rPr>
          <w:rFonts w:ascii="Arial" w:hAnsi="Arial" w:cs="Arial"/>
          <w:sz w:val="20"/>
          <w:szCs w:val="20"/>
        </w:rPr>
      </w:pPr>
      <w:r w:rsidRPr="000D5AA9">
        <w:rPr>
          <w:rFonts w:ascii="Arial" w:hAnsi="Arial" w:cs="Arial"/>
          <w:sz w:val="20"/>
          <w:szCs w:val="20"/>
        </w:rPr>
        <w:t xml:space="preserve">We conclude by considering the faint young Sun paradox. While some of the paradoxes considered above have not been formulated as such before, the paradox of the faint young Sun is well recognized, see e.g. </w:t>
      </w:r>
      <w:r w:rsidR="0072273D" w:rsidRPr="000D5AA9">
        <w:rPr>
          <w:rFonts w:ascii="Arial" w:hAnsi="Arial" w:cs="Arial"/>
          <w:noProof/>
          <w:sz w:val="20"/>
          <w:szCs w:val="20"/>
        </w:rPr>
        <w:t>[365,366]</w:t>
      </w:r>
      <w:r w:rsidRPr="000D5AA9">
        <w:rPr>
          <w:rFonts w:ascii="Arial" w:hAnsi="Arial" w:cs="Arial"/>
          <w:sz w:val="20"/>
          <w:szCs w:val="20"/>
        </w:rPr>
        <w:t xml:space="preserve"> for recent reviews. As early as 1958, by applying the physical principles governing the structure and evolution of other stars to our Sun, Hoyle showed that the luminosity of Sun must have changed over time, with the young Sun being considerably less luminous than today </w:t>
      </w:r>
      <w:r w:rsidR="0072273D" w:rsidRPr="000D5AA9">
        <w:rPr>
          <w:rFonts w:ascii="Arial" w:hAnsi="Arial" w:cs="Arial"/>
          <w:noProof/>
          <w:sz w:val="20"/>
          <w:szCs w:val="20"/>
        </w:rPr>
        <w:t>[365,367]</w:t>
      </w:r>
      <w:r w:rsidRPr="000D5AA9">
        <w:rPr>
          <w:rFonts w:ascii="Arial" w:hAnsi="Arial" w:cs="Arial"/>
          <w:sz w:val="20"/>
          <w:szCs w:val="20"/>
        </w:rPr>
        <w:t xml:space="preserve">. The consequences for life on Earth were recognized by Sagan and Mullen in 1972, who noted that </w:t>
      </w:r>
      <w:r w:rsidR="00553878" w:rsidRPr="000D5AA9">
        <w:rPr>
          <w:rFonts w:ascii="Arial" w:hAnsi="Arial" w:cs="Arial"/>
          <w:sz w:val="20"/>
          <w:szCs w:val="20"/>
        </w:rPr>
        <w:t xml:space="preserve">at </w:t>
      </w:r>
      <w:r w:rsidRPr="000D5AA9">
        <w:rPr>
          <w:rFonts w:ascii="Arial" w:hAnsi="Arial" w:cs="Arial"/>
          <w:sz w:val="20"/>
          <w:szCs w:val="20"/>
        </w:rPr>
        <w:t xml:space="preserve">Sun's luminosity </w:t>
      </w:r>
      <w:r w:rsidR="00553878" w:rsidRPr="000D5AA9">
        <w:rPr>
          <w:rFonts w:ascii="Arial" w:hAnsi="Arial" w:cs="Arial"/>
          <w:sz w:val="20"/>
          <w:szCs w:val="20"/>
        </w:rPr>
        <w:t xml:space="preserve">of </w:t>
      </w:r>
      <w:r w:rsidRPr="000D5AA9">
        <w:rPr>
          <w:rFonts w:ascii="Arial" w:hAnsi="Arial" w:cs="Arial"/>
          <w:sz w:val="20"/>
          <w:szCs w:val="20"/>
        </w:rPr>
        <w:t xml:space="preserve">60-70% of today's the </w:t>
      </w:r>
      <w:r w:rsidR="00553878" w:rsidRPr="000D5AA9">
        <w:rPr>
          <w:rFonts w:ascii="Arial" w:hAnsi="Arial" w:cs="Arial"/>
          <w:sz w:val="20"/>
          <w:szCs w:val="20"/>
        </w:rPr>
        <w:t>average</w:t>
      </w:r>
      <w:r w:rsidRPr="000D5AA9">
        <w:rPr>
          <w:rFonts w:ascii="Arial" w:hAnsi="Arial" w:cs="Arial"/>
          <w:sz w:val="20"/>
          <w:szCs w:val="20"/>
        </w:rPr>
        <w:t xml:space="preserve"> temperature at </w:t>
      </w:r>
      <w:proofErr w:type="gramStart"/>
      <w:r w:rsidRPr="000D5AA9">
        <w:rPr>
          <w:rFonts w:ascii="Arial" w:hAnsi="Arial" w:cs="Arial"/>
          <w:sz w:val="20"/>
          <w:szCs w:val="20"/>
        </w:rPr>
        <w:t>the Earth's</w:t>
      </w:r>
      <w:proofErr w:type="gramEnd"/>
      <w:r w:rsidRPr="000D5AA9">
        <w:rPr>
          <w:rFonts w:ascii="Arial" w:hAnsi="Arial" w:cs="Arial"/>
          <w:sz w:val="20"/>
          <w:szCs w:val="20"/>
        </w:rPr>
        <w:t xml:space="preserve"> surface </w:t>
      </w:r>
      <w:r w:rsidR="00553878" w:rsidRPr="000D5AA9">
        <w:rPr>
          <w:rFonts w:ascii="Arial" w:hAnsi="Arial" w:cs="Arial"/>
          <w:sz w:val="20"/>
          <w:szCs w:val="20"/>
        </w:rPr>
        <w:t>must</w:t>
      </w:r>
      <w:r w:rsidRPr="000D5AA9">
        <w:rPr>
          <w:rFonts w:ascii="Arial" w:hAnsi="Arial" w:cs="Arial"/>
          <w:sz w:val="20"/>
          <w:szCs w:val="20"/>
        </w:rPr>
        <w:t xml:space="preserve"> have been about -25</w:t>
      </w:r>
      <w:r w:rsidRPr="000D5AA9">
        <w:rPr>
          <w:rFonts w:cs="Calibri"/>
          <w:sz w:val="20"/>
          <w:szCs w:val="20"/>
        </w:rPr>
        <w:t>°</w:t>
      </w:r>
      <w:r w:rsidRPr="000D5AA9">
        <w:rPr>
          <w:rFonts w:ascii="Arial" w:hAnsi="Arial" w:cs="Arial"/>
          <w:sz w:val="20"/>
          <w:szCs w:val="20"/>
        </w:rPr>
        <w:t xml:space="preserve">C, well below the freezing point of water (at today's atmospheric pressure, see </w:t>
      </w:r>
      <w:r w:rsidR="0072273D" w:rsidRPr="000D5AA9">
        <w:rPr>
          <w:rFonts w:ascii="Arial" w:hAnsi="Arial" w:cs="Arial"/>
          <w:noProof/>
          <w:sz w:val="20"/>
          <w:szCs w:val="20"/>
        </w:rPr>
        <w:t>[368]</w:t>
      </w:r>
      <w:r w:rsidRPr="000D5AA9">
        <w:rPr>
          <w:rFonts w:ascii="Arial" w:hAnsi="Arial" w:cs="Arial"/>
          <w:sz w:val="20"/>
          <w:szCs w:val="20"/>
        </w:rPr>
        <w:t xml:space="preserve">).  Assuming that "liquid water is almost certainly necessary for the origin of life" </w:t>
      </w:r>
      <w:r w:rsidR="0072273D" w:rsidRPr="000D5AA9">
        <w:rPr>
          <w:rFonts w:ascii="Arial" w:hAnsi="Arial" w:cs="Arial"/>
          <w:noProof/>
          <w:sz w:val="20"/>
          <w:szCs w:val="20"/>
        </w:rPr>
        <w:t>[368]</w:t>
      </w:r>
      <w:r w:rsidRPr="000D5AA9">
        <w:rPr>
          <w:rFonts w:ascii="Arial" w:hAnsi="Arial" w:cs="Arial"/>
          <w:sz w:val="20"/>
          <w:szCs w:val="20"/>
        </w:rPr>
        <w:t xml:space="preserve">, these authors considered possible means to keep surface temperatures high enough to maintain water in a liquid state. As a solution, they proposed a greenhouse atmosphere with ammonia as the dominant greenhouse gas. </w:t>
      </w:r>
    </w:p>
    <w:p w14:paraId="76DD2056" w14:textId="52640608" w:rsidR="00072896" w:rsidRPr="000D5AA9" w:rsidRDefault="00072896" w:rsidP="00072896">
      <w:pPr>
        <w:spacing w:before="120" w:after="0" w:line="480" w:lineRule="auto"/>
        <w:jc w:val="both"/>
        <w:rPr>
          <w:rFonts w:ascii="Arial" w:hAnsi="Arial" w:cs="Arial"/>
          <w:sz w:val="20"/>
          <w:szCs w:val="20"/>
        </w:rPr>
      </w:pPr>
      <w:r w:rsidRPr="000D5AA9">
        <w:rPr>
          <w:rFonts w:ascii="Arial" w:hAnsi="Arial" w:cs="Arial"/>
          <w:sz w:val="20"/>
          <w:szCs w:val="20"/>
        </w:rPr>
        <w:t xml:space="preserve">While the analysis by Sagan and Mullen was limited to modeling the Earth's surface temperature as a function of atmospheric composition and solar luminosity </w:t>
      </w:r>
      <w:r w:rsidR="0072273D" w:rsidRPr="000D5AA9">
        <w:rPr>
          <w:rFonts w:ascii="Arial" w:hAnsi="Arial" w:cs="Arial"/>
          <w:noProof/>
          <w:sz w:val="20"/>
          <w:szCs w:val="20"/>
        </w:rPr>
        <w:t>[368]</w:t>
      </w:r>
      <w:r w:rsidRPr="000D5AA9">
        <w:rPr>
          <w:rFonts w:ascii="Arial" w:hAnsi="Arial" w:cs="Arial"/>
          <w:sz w:val="20"/>
          <w:szCs w:val="20"/>
        </w:rPr>
        <w:t xml:space="preserve">, a more sophisticated but less </w:t>
      </w:r>
      <w:proofErr w:type="gramStart"/>
      <w:r w:rsidRPr="000D5AA9">
        <w:rPr>
          <w:rFonts w:ascii="Arial" w:hAnsi="Arial" w:cs="Arial"/>
          <w:sz w:val="20"/>
          <w:szCs w:val="20"/>
        </w:rPr>
        <w:t>well known</w:t>
      </w:r>
      <w:proofErr w:type="gramEnd"/>
      <w:r w:rsidRPr="000D5AA9">
        <w:rPr>
          <w:rFonts w:ascii="Arial" w:hAnsi="Arial" w:cs="Arial"/>
          <w:sz w:val="20"/>
          <w:szCs w:val="20"/>
        </w:rPr>
        <w:t xml:space="preserve"> model by Moroz and Mukhin, while addressing the same problem, considered the Earth’s atmosphere in its interaction with geological processes </w:t>
      </w:r>
      <w:r w:rsidR="0072273D" w:rsidRPr="000D5AA9">
        <w:rPr>
          <w:rFonts w:ascii="Arial" w:hAnsi="Arial" w:cs="Arial"/>
          <w:noProof/>
          <w:sz w:val="20"/>
          <w:szCs w:val="20"/>
        </w:rPr>
        <w:t>[323,324]</w:t>
      </w:r>
      <w:r w:rsidRPr="000D5AA9">
        <w:rPr>
          <w:rFonts w:ascii="Arial" w:hAnsi="Arial" w:cs="Arial"/>
          <w:sz w:val="20"/>
          <w:szCs w:val="20"/>
        </w:rPr>
        <w:t xml:space="preserve">. In the following, we will take a closer look at this modeling, </w:t>
      </w:r>
      <w:r w:rsidR="00C40F2C" w:rsidRPr="000D5AA9">
        <w:rPr>
          <w:rFonts w:ascii="Arial" w:hAnsi="Arial" w:cs="Arial"/>
          <w:sz w:val="20"/>
          <w:szCs w:val="20"/>
        </w:rPr>
        <w:t>as</w:t>
      </w:r>
      <w:r w:rsidRPr="000D5AA9">
        <w:rPr>
          <w:rFonts w:ascii="Arial" w:hAnsi="Arial" w:cs="Arial"/>
          <w:sz w:val="20"/>
          <w:szCs w:val="20"/>
        </w:rPr>
        <w:t xml:space="preserve"> we will use its results for the evolutionary scenario </w:t>
      </w:r>
      <w:r w:rsidR="00BB605F" w:rsidRPr="000D5AA9">
        <w:rPr>
          <w:rFonts w:ascii="Arial" w:hAnsi="Arial" w:cs="Arial"/>
          <w:sz w:val="20"/>
          <w:szCs w:val="20"/>
        </w:rPr>
        <w:t>as presented in</w:t>
      </w:r>
      <w:r w:rsidRPr="000D5AA9">
        <w:rPr>
          <w:rFonts w:ascii="Arial" w:hAnsi="Arial" w:cs="Arial"/>
          <w:sz w:val="20"/>
          <w:szCs w:val="20"/>
        </w:rPr>
        <w:t xml:space="preserve"> Section </w:t>
      </w:r>
      <w:r w:rsidR="00553878" w:rsidRPr="000D5AA9">
        <w:rPr>
          <w:rFonts w:ascii="Arial" w:hAnsi="Arial" w:cs="Arial"/>
          <w:sz w:val="20"/>
          <w:szCs w:val="20"/>
        </w:rPr>
        <w:t xml:space="preserve">3 of </w:t>
      </w:r>
      <w:r w:rsidR="00C43BAE" w:rsidRPr="000D5AA9">
        <w:rPr>
          <w:rFonts w:ascii="Arial" w:hAnsi="Arial" w:cs="Arial"/>
          <w:sz w:val="20"/>
          <w:szCs w:val="20"/>
        </w:rPr>
        <w:t>the main</w:t>
      </w:r>
      <w:r w:rsidR="00553878" w:rsidRPr="000D5AA9">
        <w:rPr>
          <w:rFonts w:ascii="Arial" w:hAnsi="Arial" w:cs="Arial"/>
          <w:sz w:val="20"/>
          <w:szCs w:val="20"/>
        </w:rPr>
        <w:t xml:space="preserve"> text</w:t>
      </w:r>
      <w:r w:rsidRPr="000D5AA9">
        <w:rPr>
          <w:rFonts w:ascii="Arial" w:hAnsi="Arial" w:cs="Arial"/>
          <w:sz w:val="20"/>
          <w:szCs w:val="20"/>
        </w:rPr>
        <w:t xml:space="preserve">. </w:t>
      </w:r>
    </w:p>
    <w:p w14:paraId="1C2E71FD" w14:textId="5A8ADC63" w:rsidR="00072896" w:rsidRPr="000D5AA9" w:rsidRDefault="00072896" w:rsidP="00072896">
      <w:pPr>
        <w:spacing w:before="120" w:after="0" w:line="480" w:lineRule="auto"/>
        <w:jc w:val="both"/>
        <w:rPr>
          <w:rFonts w:ascii="Arial" w:hAnsi="Arial" w:cs="Arial"/>
          <w:sz w:val="20"/>
          <w:szCs w:val="20"/>
        </w:rPr>
      </w:pPr>
      <w:r w:rsidRPr="000D5AA9">
        <w:rPr>
          <w:rFonts w:ascii="Arial" w:hAnsi="Arial" w:cs="Arial"/>
          <w:sz w:val="20"/>
          <w:szCs w:val="20"/>
        </w:rPr>
        <w:t>Moroz and Mukhin assumed an initially dry Earth with an atmospheric pressure of 10</w:t>
      </w:r>
      <w:r w:rsidRPr="000D5AA9">
        <w:rPr>
          <w:rFonts w:ascii="Arial" w:hAnsi="Arial" w:cs="Arial"/>
          <w:sz w:val="20"/>
          <w:szCs w:val="20"/>
          <w:vertAlign w:val="superscript"/>
        </w:rPr>
        <w:t>-3</w:t>
      </w:r>
      <w:r w:rsidRPr="000D5AA9">
        <w:rPr>
          <w:rFonts w:ascii="Arial" w:hAnsi="Arial" w:cs="Arial"/>
          <w:sz w:val="20"/>
          <w:szCs w:val="20"/>
        </w:rPr>
        <w:t xml:space="preserve"> atm. With such a thin atmosphere, the Earth's surface temperature was determined by the radiation from the faint young Sun. For these conditions, average surface temperatures around -50</w:t>
      </w:r>
      <w:r w:rsidRPr="000D5AA9">
        <w:rPr>
          <w:rFonts w:cs="Calibri"/>
          <w:sz w:val="20"/>
          <w:szCs w:val="20"/>
        </w:rPr>
        <w:t>°</w:t>
      </w:r>
      <w:r w:rsidRPr="000D5AA9">
        <w:rPr>
          <w:rFonts w:ascii="Arial" w:hAnsi="Arial" w:cs="Arial"/>
          <w:sz w:val="20"/>
          <w:szCs w:val="20"/>
        </w:rPr>
        <w:t xml:space="preserve">C were calculated, in agreement with earlier estimates by Sagan and Mullen </w:t>
      </w:r>
      <w:r w:rsidR="0072273D" w:rsidRPr="000D5AA9">
        <w:rPr>
          <w:rFonts w:ascii="Arial" w:hAnsi="Arial" w:cs="Arial"/>
          <w:noProof/>
          <w:sz w:val="20"/>
          <w:szCs w:val="20"/>
        </w:rPr>
        <w:t>[368]</w:t>
      </w:r>
      <w:r w:rsidRPr="000D5AA9">
        <w:rPr>
          <w:rFonts w:ascii="Arial" w:hAnsi="Arial" w:cs="Arial"/>
          <w:sz w:val="20"/>
          <w:szCs w:val="20"/>
        </w:rPr>
        <w:t xml:space="preserve">. The temperature </w:t>
      </w:r>
      <w:r w:rsidR="00553878" w:rsidRPr="000D5AA9">
        <w:rPr>
          <w:rFonts w:ascii="Arial" w:hAnsi="Arial" w:cs="Arial"/>
          <w:sz w:val="20"/>
          <w:szCs w:val="20"/>
        </w:rPr>
        <w:t>must</w:t>
      </w:r>
      <w:r w:rsidRPr="000D5AA9">
        <w:rPr>
          <w:rFonts w:ascii="Arial" w:hAnsi="Arial" w:cs="Arial"/>
          <w:sz w:val="20"/>
          <w:szCs w:val="20"/>
        </w:rPr>
        <w:t xml:space="preserve"> have gradually risen due to the warming of the Sun and the greenhouse effect of the atmosphere built up </w:t>
      </w:r>
      <w:r w:rsidR="00C43BAE" w:rsidRPr="000D5AA9">
        <w:rPr>
          <w:rFonts w:ascii="Arial" w:hAnsi="Arial" w:cs="Arial"/>
          <w:sz w:val="20"/>
          <w:szCs w:val="20"/>
        </w:rPr>
        <w:t>through</w:t>
      </w:r>
      <w:r w:rsidRPr="000D5AA9">
        <w:rPr>
          <w:rFonts w:ascii="Arial" w:hAnsi="Arial" w:cs="Arial"/>
          <w:sz w:val="20"/>
          <w:szCs w:val="20"/>
        </w:rPr>
        <w:t xml:space="preserve"> volcanic outgassing. The authors argued that ammonia, originally proposed by Sagan and Mullen as a primordial greenhouse gas, could not perform this function because of its </w:t>
      </w:r>
      <w:proofErr w:type="spellStart"/>
      <w:r w:rsidRPr="000D5AA9">
        <w:rPr>
          <w:rFonts w:ascii="Arial" w:hAnsi="Arial" w:cs="Arial"/>
          <w:sz w:val="20"/>
          <w:szCs w:val="20"/>
        </w:rPr>
        <w:t>photolability</w:t>
      </w:r>
      <w:proofErr w:type="spellEnd"/>
      <w:r w:rsidRPr="000D5AA9">
        <w:rPr>
          <w:rFonts w:ascii="Arial" w:hAnsi="Arial" w:cs="Arial"/>
          <w:sz w:val="20"/>
          <w:szCs w:val="20"/>
        </w:rPr>
        <w:t xml:space="preserve"> in the UV range. Instead, they proposed water vapor and CO</w:t>
      </w:r>
      <w:r w:rsidRPr="000D5AA9">
        <w:rPr>
          <w:rFonts w:ascii="Arial" w:hAnsi="Arial" w:cs="Arial"/>
          <w:sz w:val="20"/>
          <w:szCs w:val="20"/>
          <w:vertAlign w:val="subscript"/>
        </w:rPr>
        <w:t>2</w:t>
      </w:r>
      <w:r w:rsidRPr="000D5AA9">
        <w:rPr>
          <w:rFonts w:ascii="Arial" w:hAnsi="Arial" w:cs="Arial"/>
          <w:sz w:val="20"/>
          <w:szCs w:val="20"/>
        </w:rPr>
        <w:t xml:space="preserve">, the main photostable products of volcanic outgassing, as greenhouse factors. </w:t>
      </w:r>
    </w:p>
    <w:p w14:paraId="1D4E54A1" w14:textId="2FC9BE5E" w:rsidR="00DA5553" w:rsidRPr="000D5AA9" w:rsidRDefault="00DA5553" w:rsidP="00DA5553">
      <w:pPr>
        <w:spacing w:before="120" w:after="0" w:line="480" w:lineRule="auto"/>
        <w:jc w:val="both"/>
        <w:rPr>
          <w:rFonts w:ascii="Arial" w:hAnsi="Arial" w:cs="Arial"/>
          <w:sz w:val="20"/>
          <w:szCs w:val="20"/>
        </w:rPr>
      </w:pPr>
      <w:r w:rsidRPr="000D5AA9">
        <w:rPr>
          <w:rFonts w:ascii="Arial" w:hAnsi="Arial" w:cs="Arial"/>
          <w:sz w:val="20"/>
          <w:szCs w:val="20"/>
        </w:rPr>
        <w:t>Moroz and Mukhin proposed that CO</w:t>
      </w:r>
      <w:r w:rsidRPr="000D5AA9">
        <w:rPr>
          <w:rFonts w:ascii="Arial" w:hAnsi="Arial" w:cs="Arial"/>
          <w:sz w:val="20"/>
          <w:szCs w:val="20"/>
          <w:vertAlign w:val="subscript"/>
        </w:rPr>
        <w:t>2</w:t>
      </w:r>
      <w:r w:rsidRPr="000D5AA9">
        <w:rPr>
          <w:rFonts w:ascii="Arial" w:hAnsi="Arial" w:cs="Arial"/>
          <w:sz w:val="20"/>
          <w:szCs w:val="20"/>
        </w:rPr>
        <w:t xml:space="preserve"> must have accumulated in the atmosphere, increasing the greenhouse effect</w:t>
      </w:r>
      <w:r w:rsidR="00DD3938" w:rsidRPr="000D5AA9">
        <w:rPr>
          <w:rFonts w:ascii="Arial" w:hAnsi="Arial" w:cs="Arial"/>
          <w:sz w:val="20"/>
          <w:szCs w:val="20"/>
        </w:rPr>
        <w:t xml:space="preserve"> (Fig. S2.1</w:t>
      </w:r>
      <w:r w:rsidR="008731D1" w:rsidRPr="000D5AA9">
        <w:rPr>
          <w:rFonts w:ascii="Arial" w:hAnsi="Arial" w:cs="Arial"/>
          <w:sz w:val="20"/>
          <w:szCs w:val="20"/>
        </w:rPr>
        <w:t>4</w:t>
      </w:r>
      <w:r w:rsidR="00DD3938" w:rsidRPr="000D5AA9">
        <w:rPr>
          <w:rFonts w:ascii="Arial" w:hAnsi="Arial" w:cs="Arial"/>
          <w:sz w:val="20"/>
          <w:szCs w:val="20"/>
        </w:rPr>
        <w:t>)</w:t>
      </w:r>
      <w:r w:rsidRPr="000D5AA9">
        <w:rPr>
          <w:rFonts w:ascii="Arial" w:hAnsi="Arial" w:cs="Arial"/>
          <w:sz w:val="20"/>
          <w:szCs w:val="20"/>
        </w:rPr>
        <w:t xml:space="preserve">, while the water vapor would have initially frozen as ice and snow and, by increasing the Earth's albedo, must have retarded the warming of the Earth. The frozen water could not have contributed to the buildup of atmospheric pressure. </w:t>
      </w:r>
    </w:p>
    <w:p w14:paraId="59EE12A6" w14:textId="77777777" w:rsidR="00DA5553" w:rsidRPr="000D5AA9" w:rsidRDefault="00DA5553" w:rsidP="00072896">
      <w:pPr>
        <w:spacing w:before="120" w:after="0" w:line="480" w:lineRule="auto"/>
        <w:jc w:val="both"/>
        <w:rPr>
          <w:rFonts w:ascii="Arial" w:hAnsi="Arial" w:cs="Arial"/>
          <w:sz w:val="20"/>
          <w:szCs w:val="20"/>
        </w:rPr>
      </w:pPr>
    </w:p>
    <w:p w14:paraId="41961B82" w14:textId="0177C8F7" w:rsidR="00DA5553" w:rsidRPr="000D5AA9" w:rsidRDefault="00DA5553" w:rsidP="00072896">
      <w:pPr>
        <w:spacing w:before="120" w:after="0" w:line="480" w:lineRule="auto"/>
        <w:jc w:val="both"/>
        <w:rPr>
          <w:rFonts w:ascii="Arial" w:hAnsi="Arial" w:cs="Arial"/>
          <w:sz w:val="20"/>
          <w:szCs w:val="20"/>
        </w:rPr>
      </w:pPr>
      <w:r w:rsidRPr="000D5AA9">
        <w:rPr>
          <w:rFonts w:ascii="Arial" w:hAnsi="Arial" w:cs="Arial"/>
          <w:noProof/>
          <w:sz w:val="20"/>
          <w:szCs w:val="20"/>
        </w:rPr>
        <w:drawing>
          <wp:inline distT="0" distB="0" distL="0" distR="0" wp14:anchorId="6B654AC0" wp14:editId="782A8DF2">
            <wp:extent cx="4153480" cy="2991267"/>
            <wp:effectExtent l="0" t="0" r="0" b="0"/>
            <wp:docPr id="635658420" name="Grafik 1" descr="Ein Bild, das Reihe, Diagramm,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58420" name="Grafik 1" descr="Ein Bild, das Reihe, Diagramm, parallel enthält.&#10;&#10;Automatisch generierte Beschreibung"/>
                    <pic:cNvPicPr/>
                  </pic:nvPicPr>
                  <pic:blipFill>
                    <a:blip r:embed="rId36"/>
                    <a:stretch>
                      <a:fillRect/>
                    </a:stretch>
                  </pic:blipFill>
                  <pic:spPr>
                    <a:xfrm>
                      <a:off x="0" y="0"/>
                      <a:ext cx="4153480" cy="2991267"/>
                    </a:xfrm>
                    <a:prstGeom prst="rect">
                      <a:avLst/>
                    </a:prstGeom>
                  </pic:spPr>
                </pic:pic>
              </a:graphicData>
            </a:graphic>
          </wp:inline>
        </w:drawing>
      </w:r>
    </w:p>
    <w:p w14:paraId="75B55EDE" w14:textId="359AFE9C" w:rsidR="00DA5553" w:rsidRPr="000D5AA9" w:rsidRDefault="00DA5553" w:rsidP="00072896">
      <w:pPr>
        <w:spacing w:before="120" w:after="0" w:line="480" w:lineRule="auto"/>
        <w:jc w:val="both"/>
        <w:rPr>
          <w:rFonts w:ascii="Arial" w:hAnsi="Arial" w:cs="Arial"/>
          <w:sz w:val="20"/>
          <w:szCs w:val="20"/>
        </w:rPr>
      </w:pPr>
      <w:r w:rsidRPr="000D5AA9">
        <w:rPr>
          <w:rFonts w:ascii="Arial" w:hAnsi="Arial" w:cs="Arial"/>
          <w:sz w:val="20"/>
          <w:szCs w:val="20"/>
        </w:rPr>
        <w:t>Fig. S2.1</w:t>
      </w:r>
      <w:r w:rsidR="008731D1" w:rsidRPr="000D5AA9">
        <w:rPr>
          <w:rFonts w:ascii="Arial" w:hAnsi="Arial" w:cs="Arial"/>
          <w:sz w:val="20"/>
          <w:szCs w:val="20"/>
        </w:rPr>
        <w:t>4</w:t>
      </w:r>
      <w:r w:rsidRPr="000D5AA9">
        <w:rPr>
          <w:rFonts w:ascii="Arial" w:hAnsi="Arial" w:cs="Arial"/>
          <w:sz w:val="20"/>
          <w:szCs w:val="20"/>
        </w:rPr>
        <w:t>. Mean temperature T</w:t>
      </w:r>
      <w:r w:rsidR="00DD3938" w:rsidRPr="000D5AA9">
        <w:rPr>
          <w:rFonts w:ascii="Arial" w:hAnsi="Arial" w:cs="Arial"/>
          <w:sz w:val="20"/>
          <w:szCs w:val="20"/>
          <w:vertAlign w:val="subscript"/>
        </w:rPr>
        <w:t>S</w:t>
      </w:r>
      <w:r w:rsidRPr="000D5AA9">
        <w:rPr>
          <w:rFonts w:ascii="Arial" w:hAnsi="Arial" w:cs="Arial"/>
          <w:sz w:val="20"/>
          <w:szCs w:val="20"/>
        </w:rPr>
        <w:t xml:space="preserve"> of the </w:t>
      </w:r>
      <w:r w:rsidR="00DD3938" w:rsidRPr="000D5AA9">
        <w:rPr>
          <w:rFonts w:ascii="Arial" w:hAnsi="Arial" w:cs="Arial"/>
          <w:sz w:val="20"/>
          <w:szCs w:val="20"/>
        </w:rPr>
        <w:t>E</w:t>
      </w:r>
      <w:r w:rsidRPr="000D5AA9">
        <w:rPr>
          <w:rFonts w:ascii="Arial" w:hAnsi="Arial" w:cs="Arial"/>
          <w:sz w:val="20"/>
          <w:szCs w:val="20"/>
        </w:rPr>
        <w:t>arth’s surface as a function of the CO</w:t>
      </w:r>
      <w:r w:rsidRPr="000D5AA9">
        <w:rPr>
          <w:rFonts w:ascii="Arial" w:hAnsi="Arial" w:cs="Arial"/>
          <w:sz w:val="20"/>
          <w:szCs w:val="20"/>
          <w:vertAlign w:val="subscript"/>
        </w:rPr>
        <w:t>2</w:t>
      </w:r>
      <w:r w:rsidRPr="000D5AA9">
        <w:rPr>
          <w:rFonts w:ascii="Arial" w:hAnsi="Arial" w:cs="Arial"/>
          <w:sz w:val="20"/>
          <w:szCs w:val="20"/>
        </w:rPr>
        <w:t xml:space="preserve"> abundance in the atmosphere at three realistic albedo values A</w:t>
      </w:r>
      <w:r w:rsidR="008731D1" w:rsidRPr="000D5AA9">
        <w:rPr>
          <w:rFonts w:ascii="Arial" w:hAnsi="Arial" w:cs="Arial"/>
          <w:sz w:val="20"/>
          <w:szCs w:val="20"/>
        </w:rPr>
        <w:t>,</w:t>
      </w:r>
      <w:r w:rsidR="000C3F99" w:rsidRPr="000D5AA9">
        <w:rPr>
          <w:rFonts w:ascii="Arial" w:hAnsi="Arial" w:cs="Arial"/>
          <w:sz w:val="20"/>
          <w:szCs w:val="20"/>
        </w:rPr>
        <w:t xml:space="preserve"> </w:t>
      </w:r>
      <w:r w:rsidR="008731D1" w:rsidRPr="000D5AA9">
        <w:rPr>
          <w:rFonts w:ascii="Arial" w:hAnsi="Arial" w:cs="Arial"/>
          <w:sz w:val="20"/>
          <w:szCs w:val="20"/>
        </w:rPr>
        <w:t xml:space="preserve">as calculated in </w:t>
      </w:r>
      <w:r w:rsidR="0072273D" w:rsidRPr="000D5AA9">
        <w:rPr>
          <w:rFonts w:ascii="Arial" w:hAnsi="Arial" w:cs="Arial"/>
          <w:noProof/>
          <w:sz w:val="20"/>
          <w:szCs w:val="20"/>
        </w:rPr>
        <w:t>[324]</w:t>
      </w:r>
      <w:r w:rsidRPr="000D5AA9">
        <w:rPr>
          <w:rFonts w:ascii="Arial" w:hAnsi="Arial" w:cs="Arial"/>
          <w:sz w:val="20"/>
          <w:szCs w:val="20"/>
        </w:rPr>
        <w:t xml:space="preserve">. The dashed line indicates 273K. </w:t>
      </w:r>
    </w:p>
    <w:p w14:paraId="4BFDE915" w14:textId="77777777" w:rsidR="00DA5553" w:rsidRPr="000D5AA9" w:rsidRDefault="00DA5553" w:rsidP="00072896">
      <w:pPr>
        <w:spacing w:before="120" w:after="0" w:line="480" w:lineRule="auto"/>
        <w:jc w:val="both"/>
        <w:rPr>
          <w:rFonts w:ascii="Arial" w:hAnsi="Arial" w:cs="Arial"/>
          <w:sz w:val="20"/>
          <w:szCs w:val="20"/>
        </w:rPr>
      </w:pPr>
    </w:p>
    <w:p w14:paraId="212249DC" w14:textId="5F59FF93" w:rsidR="00DA5553" w:rsidRPr="000D5AA9" w:rsidRDefault="00DB28DE" w:rsidP="00DA5553">
      <w:pPr>
        <w:spacing w:before="120" w:after="0" w:line="480" w:lineRule="auto"/>
        <w:jc w:val="both"/>
        <w:rPr>
          <w:rFonts w:ascii="Arial" w:hAnsi="Arial" w:cs="Arial"/>
          <w:sz w:val="20"/>
          <w:szCs w:val="20"/>
        </w:rPr>
      </w:pPr>
      <w:r w:rsidRPr="000D5AA9">
        <w:rPr>
          <w:rFonts w:ascii="Arial" w:hAnsi="Arial" w:cs="Arial"/>
          <w:sz w:val="20"/>
          <w:szCs w:val="20"/>
        </w:rPr>
        <w:t>Moroz and Mukhin assumed that the greenhouse effect from CO</w:t>
      </w:r>
      <w:r w:rsidRPr="000D5AA9">
        <w:rPr>
          <w:rFonts w:ascii="Arial" w:hAnsi="Arial" w:cs="Arial"/>
          <w:sz w:val="20"/>
          <w:szCs w:val="20"/>
          <w:vertAlign w:val="subscript"/>
        </w:rPr>
        <w:t>2</w:t>
      </w:r>
      <w:r w:rsidRPr="000D5AA9">
        <w:rPr>
          <w:rFonts w:ascii="Arial" w:hAnsi="Arial" w:cs="Arial"/>
          <w:sz w:val="20"/>
          <w:szCs w:val="20"/>
        </w:rPr>
        <w:t xml:space="preserve"> accumulation in the atmosphere must have eventually enabled the melting of the frozen water. </w:t>
      </w:r>
      <w:r w:rsidR="00072896" w:rsidRPr="000D5AA9">
        <w:rPr>
          <w:rFonts w:ascii="Arial" w:hAnsi="Arial" w:cs="Arial"/>
          <w:sz w:val="20"/>
          <w:szCs w:val="20"/>
        </w:rPr>
        <w:t xml:space="preserve">The liquid water </w:t>
      </w:r>
      <w:r w:rsidR="00C43BAE" w:rsidRPr="000D5AA9">
        <w:rPr>
          <w:rFonts w:ascii="Arial" w:hAnsi="Arial" w:cs="Arial"/>
          <w:sz w:val="20"/>
          <w:szCs w:val="20"/>
        </w:rPr>
        <w:t>might</w:t>
      </w:r>
      <w:r w:rsidR="00072896" w:rsidRPr="000D5AA9">
        <w:rPr>
          <w:rFonts w:ascii="Arial" w:hAnsi="Arial" w:cs="Arial"/>
          <w:sz w:val="20"/>
          <w:szCs w:val="20"/>
        </w:rPr>
        <w:t xml:space="preserve"> have trapped the dissolved CO</w:t>
      </w:r>
      <w:r w:rsidR="00072896" w:rsidRPr="000D5AA9">
        <w:rPr>
          <w:rFonts w:ascii="Arial" w:hAnsi="Arial" w:cs="Arial"/>
          <w:sz w:val="20"/>
          <w:szCs w:val="20"/>
          <w:vertAlign w:val="subscript"/>
        </w:rPr>
        <w:t>2</w:t>
      </w:r>
      <w:r w:rsidR="00072896" w:rsidRPr="000D5AA9">
        <w:rPr>
          <w:rFonts w:ascii="Arial" w:hAnsi="Arial" w:cs="Arial"/>
          <w:sz w:val="20"/>
          <w:szCs w:val="20"/>
        </w:rPr>
        <w:t xml:space="preserve"> through the process of so-called chemical weathering. Dissolved in water, CO</w:t>
      </w:r>
      <w:r w:rsidR="00072896" w:rsidRPr="000D5AA9">
        <w:rPr>
          <w:rFonts w:ascii="Arial" w:hAnsi="Arial" w:cs="Arial"/>
          <w:sz w:val="20"/>
          <w:szCs w:val="20"/>
          <w:vertAlign w:val="subscript"/>
        </w:rPr>
        <w:t>2</w:t>
      </w:r>
      <w:r w:rsidR="00072896" w:rsidRPr="000D5AA9">
        <w:rPr>
          <w:rFonts w:ascii="Arial" w:hAnsi="Arial" w:cs="Arial"/>
          <w:sz w:val="20"/>
          <w:szCs w:val="20"/>
        </w:rPr>
        <w:t xml:space="preserve"> </w:t>
      </w:r>
      <w:r w:rsidR="00C43BAE" w:rsidRPr="000D5AA9">
        <w:rPr>
          <w:rFonts w:ascii="Arial" w:hAnsi="Arial" w:cs="Arial"/>
          <w:sz w:val="20"/>
          <w:szCs w:val="20"/>
        </w:rPr>
        <w:t xml:space="preserve">gets </w:t>
      </w:r>
      <w:r w:rsidR="00072896" w:rsidRPr="000D5AA9">
        <w:rPr>
          <w:rFonts w:ascii="Arial" w:hAnsi="Arial" w:cs="Arial"/>
          <w:sz w:val="20"/>
          <w:szCs w:val="20"/>
        </w:rPr>
        <w:t>converted to carbonic acid (HCO</w:t>
      </w:r>
      <w:r w:rsidR="00072896" w:rsidRPr="000D5AA9">
        <w:rPr>
          <w:rFonts w:ascii="Arial" w:hAnsi="Arial" w:cs="Arial"/>
          <w:sz w:val="20"/>
          <w:szCs w:val="20"/>
          <w:vertAlign w:val="subscript"/>
        </w:rPr>
        <w:t>3</w:t>
      </w:r>
      <w:r w:rsidR="00072896" w:rsidRPr="000D5AA9">
        <w:rPr>
          <w:rFonts w:ascii="Arial" w:hAnsi="Arial" w:cs="Arial"/>
          <w:sz w:val="20"/>
          <w:szCs w:val="20"/>
          <w:vertAlign w:val="superscript"/>
        </w:rPr>
        <w:t>–</w:t>
      </w:r>
      <w:r w:rsidR="00072896" w:rsidRPr="000D5AA9">
        <w:rPr>
          <w:rFonts w:ascii="Arial" w:hAnsi="Arial" w:cs="Arial"/>
          <w:sz w:val="20"/>
          <w:szCs w:val="20"/>
        </w:rPr>
        <w:t xml:space="preserve"> or CO</w:t>
      </w:r>
      <w:r w:rsidR="00072896" w:rsidRPr="000D5AA9">
        <w:rPr>
          <w:rFonts w:ascii="Arial" w:hAnsi="Arial" w:cs="Arial"/>
          <w:sz w:val="20"/>
          <w:szCs w:val="20"/>
          <w:vertAlign w:val="subscript"/>
        </w:rPr>
        <w:t>3</w:t>
      </w:r>
      <w:r w:rsidR="00072896" w:rsidRPr="000D5AA9">
        <w:rPr>
          <w:rFonts w:ascii="Arial" w:hAnsi="Arial" w:cs="Arial"/>
          <w:sz w:val="20"/>
          <w:szCs w:val="20"/>
          <w:vertAlign w:val="superscript"/>
        </w:rPr>
        <w:t>2–</w:t>
      </w:r>
      <w:r w:rsidR="00072896" w:rsidRPr="000D5AA9">
        <w:rPr>
          <w:rFonts w:ascii="Arial" w:hAnsi="Arial" w:cs="Arial"/>
          <w:sz w:val="20"/>
          <w:szCs w:val="20"/>
        </w:rPr>
        <w:t>, depending on the pH), which leache</w:t>
      </w:r>
      <w:r w:rsidR="00C43BAE" w:rsidRPr="000D5AA9">
        <w:rPr>
          <w:rFonts w:ascii="Arial" w:hAnsi="Arial" w:cs="Arial"/>
          <w:sz w:val="20"/>
          <w:szCs w:val="20"/>
        </w:rPr>
        <w:t>s</w:t>
      </w:r>
      <w:r w:rsidR="00072896" w:rsidRPr="000D5AA9">
        <w:rPr>
          <w:rFonts w:ascii="Arial" w:hAnsi="Arial" w:cs="Arial"/>
          <w:sz w:val="20"/>
          <w:szCs w:val="20"/>
        </w:rPr>
        <w:t xml:space="preserve"> out </w:t>
      </w:r>
      <w:r w:rsidR="00C43BAE" w:rsidRPr="000D5AA9">
        <w:rPr>
          <w:rFonts w:ascii="Arial" w:hAnsi="Arial" w:cs="Arial"/>
          <w:sz w:val="20"/>
          <w:szCs w:val="20"/>
        </w:rPr>
        <w:t xml:space="preserve">of </w:t>
      </w:r>
      <w:r w:rsidR="00072896" w:rsidRPr="000D5AA9">
        <w:rPr>
          <w:rFonts w:ascii="Arial" w:hAnsi="Arial" w:cs="Arial"/>
          <w:sz w:val="20"/>
          <w:szCs w:val="20"/>
        </w:rPr>
        <w:t>the rock lining the water basins. The released metal cations, mainly Ca</w:t>
      </w:r>
      <w:r w:rsidR="00072896" w:rsidRPr="000D5AA9">
        <w:rPr>
          <w:rFonts w:ascii="Arial" w:hAnsi="Arial" w:cs="Arial"/>
          <w:sz w:val="20"/>
          <w:szCs w:val="20"/>
          <w:vertAlign w:val="superscript"/>
        </w:rPr>
        <w:t>2+</w:t>
      </w:r>
      <w:r w:rsidR="00072896" w:rsidRPr="000D5AA9">
        <w:rPr>
          <w:rFonts w:ascii="Arial" w:hAnsi="Arial" w:cs="Arial"/>
          <w:sz w:val="20"/>
          <w:szCs w:val="20"/>
        </w:rPr>
        <w:t xml:space="preserve"> ions, interact with (bi)carbonate ions</w:t>
      </w:r>
      <w:r w:rsidR="00C43BAE" w:rsidRPr="000D5AA9">
        <w:rPr>
          <w:rFonts w:ascii="Arial" w:hAnsi="Arial" w:cs="Arial"/>
          <w:sz w:val="20"/>
          <w:szCs w:val="20"/>
        </w:rPr>
        <w:t>, which leads to</w:t>
      </w:r>
      <w:r w:rsidR="00072896" w:rsidRPr="000D5AA9">
        <w:rPr>
          <w:rFonts w:ascii="Arial" w:hAnsi="Arial" w:cs="Arial"/>
          <w:sz w:val="20"/>
          <w:szCs w:val="20"/>
        </w:rPr>
        <w:t xml:space="preserve"> the precipitation of insoluble carbonates and thus to the sequestration of CO</w:t>
      </w:r>
      <w:r w:rsidR="00072896" w:rsidRPr="000D5AA9">
        <w:rPr>
          <w:rFonts w:ascii="Arial" w:hAnsi="Arial" w:cs="Arial"/>
          <w:sz w:val="20"/>
          <w:szCs w:val="20"/>
          <w:vertAlign w:val="subscript"/>
        </w:rPr>
        <w:t>2</w:t>
      </w:r>
      <w:r w:rsidR="00072896" w:rsidRPr="000D5AA9">
        <w:rPr>
          <w:rFonts w:ascii="Arial" w:hAnsi="Arial" w:cs="Arial"/>
          <w:sz w:val="20"/>
          <w:szCs w:val="20"/>
        </w:rPr>
        <w:t xml:space="preserve">. </w:t>
      </w:r>
      <w:r w:rsidR="00DA5553" w:rsidRPr="000D5AA9">
        <w:rPr>
          <w:rFonts w:ascii="Arial" w:hAnsi="Arial" w:cs="Arial"/>
          <w:sz w:val="20"/>
          <w:szCs w:val="20"/>
        </w:rPr>
        <w:t>However, chemical weathering must have continued only until the CO</w:t>
      </w:r>
      <w:r w:rsidR="00DA5553" w:rsidRPr="000D5AA9">
        <w:rPr>
          <w:rFonts w:ascii="Arial" w:hAnsi="Arial" w:cs="Arial"/>
          <w:sz w:val="20"/>
          <w:szCs w:val="20"/>
          <w:vertAlign w:val="subscript"/>
        </w:rPr>
        <w:t xml:space="preserve">2 </w:t>
      </w:r>
      <w:r w:rsidR="00DA5553" w:rsidRPr="000D5AA9">
        <w:rPr>
          <w:rFonts w:ascii="Arial" w:hAnsi="Arial" w:cs="Arial"/>
          <w:sz w:val="20"/>
          <w:szCs w:val="20"/>
        </w:rPr>
        <w:t xml:space="preserve">concentration dropped to the point where water froze. </w:t>
      </w:r>
      <w:r w:rsidR="00072896" w:rsidRPr="000D5AA9">
        <w:rPr>
          <w:rFonts w:ascii="Arial" w:hAnsi="Arial" w:cs="Arial"/>
          <w:sz w:val="20"/>
          <w:szCs w:val="20"/>
        </w:rPr>
        <w:t>As a result, after its initial rise, atmospheric CO</w:t>
      </w:r>
      <w:r w:rsidR="00072896" w:rsidRPr="000D5AA9">
        <w:rPr>
          <w:rFonts w:ascii="Arial" w:hAnsi="Arial" w:cs="Arial"/>
          <w:sz w:val="20"/>
          <w:szCs w:val="20"/>
          <w:vertAlign w:val="subscript"/>
        </w:rPr>
        <w:t>2</w:t>
      </w:r>
      <w:r w:rsidR="00072896" w:rsidRPr="000D5AA9">
        <w:rPr>
          <w:rFonts w:ascii="Arial" w:hAnsi="Arial" w:cs="Arial"/>
          <w:sz w:val="20"/>
          <w:szCs w:val="20"/>
        </w:rPr>
        <w:t xml:space="preserve"> </w:t>
      </w:r>
      <w:r w:rsidR="00C43BAE" w:rsidRPr="000D5AA9">
        <w:rPr>
          <w:rFonts w:ascii="Arial" w:hAnsi="Arial" w:cs="Arial"/>
          <w:sz w:val="20"/>
          <w:szCs w:val="20"/>
        </w:rPr>
        <w:t>must</w:t>
      </w:r>
      <w:r w:rsidR="00072896" w:rsidRPr="000D5AA9">
        <w:rPr>
          <w:rFonts w:ascii="Arial" w:hAnsi="Arial" w:cs="Arial"/>
          <w:sz w:val="20"/>
          <w:szCs w:val="20"/>
        </w:rPr>
        <w:t xml:space="preserve"> have been maintained at a constant level that provided average global temperatures around the melting point of water. </w:t>
      </w:r>
      <w:r w:rsidR="00DA5553" w:rsidRPr="000D5AA9">
        <w:rPr>
          <w:rFonts w:ascii="Arial" w:hAnsi="Arial" w:cs="Arial"/>
          <w:sz w:val="20"/>
          <w:szCs w:val="20"/>
        </w:rPr>
        <w:t xml:space="preserve">Moroz and Mukhin suggested that such a negative feedback loop must have slowed down both the rise in atmospheric pressure and the development of the greenhouse, which implied a rather mild, if not frosty, climate throughout the Hadean </w:t>
      </w:r>
      <w:r w:rsidR="0072273D" w:rsidRPr="000D5AA9">
        <w:rPr>
          <w:rFonts w:ascii="Arial" w:hAnsi="Arial" w:cs="Arial"/>
          <w:noProof/>
          <w:sz w:val="20"/>
          <w:szCs w:val="20"/>
        </w:rPr>
        <w:t>[323,324]</w:t>
      </w:r>
      <w:r w:rsidR="00DA5553" w:rsidRPr="000D5AA9">
        <w:rPr>
          <w:rFonts w:ascii="Arial" w:hAnsi="Arial" w:cs="Arial"/>
          <w:sz w:val="20"/>
          <w:szCs w:val="20"/>
        </w:rPr>
        <w:t xml:space="preserve">.  </w:t>
      </w:r>
    </w:p>
    <w:p w14:paraId="2EA51833" w14:textId="5960ED15" w:rsidR="00072896" w:rsidRPr="000D5AA9" w:rsidRDefault="00072896" w:rsidP="00072896">
      <w:pPr>
        <w:spacing w:before="120" w:after="0" w:line="480" w:lineRule="auto"/>
        <w:jc w:val="both"/>
        <w:rPr>
          <w:rFonts w:ascii="Arial" w:hAnsi="Arial" w:cs="Arial"/>
          <w:sz w:val="20"/>
          <w:szCs w:val="20"/>
        </w:rPr>
      </w:pPr>
      <w:r w:rsidRPr="000D5AA9">
        <w:rPr>
          <w:rFonts w:ascii="Arial" w:hAnsi="Arial" w:cs="Arial"/>
          <w:sz w:val="20"/>
          <w:szCs w:val="20"/>
        </w:rPr>
        <w:t xml:space="preserve">Moroz and Mukhin calculated that the average temperature </w:t>
      </w:r>
      <w:r w:rsidR="00C43BAE" w:rsidRPr="000D5AA9">
        <w:rPr>
          <w:rFonts w:ascii="Arial" w:hAnsi="Arial" w:cs="Arial"/>
          <w:sz w:val="20"/>
          <w:szCs w:val="20"/>
        </w:rPr>
        <w:t>must</w:t>
      </w:r>
      <w:r w:rsidRPr="000D5AA9">
        <w:rPr>
          <w:rFonts w:ascii="Arial" w:hAnsi="Arial" w:cs="Arial"/>
          <w:sz w:val="20"/>
          <w:szCs w:val="20"/>
        </w:rPr>
        <w:t xml:space="preserve"> not have exceeded the melting point of water until solar luminosity reached about 0.8 of its present value, about 4 Gy ago. The authors predicted that even after this point, the emergent life, by consuming CO</w:t>
      </w:r>
      <w:r w:rsidRPr="000D5AA9">
        <w:rPr>
          <w:rFonts w:ascii="Arial" w:hAnsi="Arial" w:cs="Arial"/>
          <w:sz w:val="20"/>
          <w:szCs w:val="20"/>
          <w:vertAlign w:val="subscript"/>
        </w:rPr>
        <w:t>2</w:t>
      </w:r>
      <w:r w:rsidRPr="000D5AA9">
        <w:rPr>
          <w:rFonts w:ascii="Arial" w:hAnsi="Arial" w:cs="Arial"/>
          <w:sz w:val="20"/>
          <w:szCs w:val="20"/>
        </w:rPr>
        <w:t xml:space="preserve">, could interfere with the </w:t>
      </w:r>
      <w:r w:rsidRPr="000D5AA9">
        <w:rPr>
          <w:rFonts w:ascii="Arial" w:hAnsi="Arial" w:cs="Arial"/>
          <w:sz w:val="20"/>
          <w:szCs w:val="20"/>
        </w:rPr>
        <w:lastRenderedPageBreak/>
        <w:t>constantly operating CO</w:t>
      </w:r>
      <w:r w:rsidRPr="000D5AA9">
        <w:rPr>
          <w:rFonts w:ascii="Arial" w:hAnsi="Arial" w:cs="Arial"/>
          <w:sz w:val="20"/>
          <w:szCs w:val="20"/>
          <w:vertAlign w:val="subscript"/>
        </w:rPr>
        <w:t>2</w:t>
      </w:r>
      <w:r w:rsidRPr="000D5AA9">
        <w:rPr>
          <w:rFonts w:ascii="Arial" w:hAnsi="Arial" w:cs="Arial"/>
          <w:sz w:val="20"/>
          <w:szCs w:val="20"/>
        </w:rPr>
        <w:t xml:space="preserve"> feedback loop and cause further glaciation episodes. Evidence for such glaciation periods was later found, see </w:t>
      </w:r>
      <w:r w:rsidR="0072273D" w:rsidRPr="000D5AA9">
        <w:rPr>
          <w:rFonts w:ascii="Arial" w:hAnsi="Arial" w:cs="Arial"/>
          <w:noProof/>
          <w:sz w:val="20"/>
          <w:szCs w:val="20"/>
        </w:rPr>
        <w:t>[369]</w:t>
      </w:r>
      <w:r w:rsidRPr="000D5AA9">
        <w:rPr>
          <w:rFonts w:ascii="Arial" w:hAnsi="Arial" w:cs="Arial"/>
          <w:sz w:val="20"/>
          <w:szCs w:val="20"/>
        </w:rPr>
        <w:t xml:space="preserve"> for a recent review. </w:t>
      </w:r>
    </w:p>
    <w:p w14:paraId="0E9E2716" w14:textId="03CF4BF7" w:rsidR="00072896" w:rsidRPr="000D5AA9" w:rsidRDefault="00072896" w:rsidP="00072896">
      <w:pPr>
        <w:spacing w:before="120" w:after="0" w:line="480" w:lineRule="auto"/>
        <w:jc w:val="both"/>
        <w:rPr>
          <w:rFonts w:ascii="Arial" w:hAnsi="Arial" w:cs="Arial"/>
          <w:sz w:val="20"/>
          <w:szCs w:val="20"/>
        </w:rPr>
      </w:pPr>
      <w:r w:rsidRPr="000D5AA9">
        <w:rPr>
          <w:rFonts w:ascii="Arial" w:hAnsi="Arial" w:cs="Arial"/>
          <w:sz w:val="20"/>
          <w:szCs w:val="20"/>
        </w:rPr>
        <w:t>Notably, Moroz and Mukhin were the first to identify the CO</w:t>
      </w:r>
      <w:r w:rsidRPr="000D5AA9">
        <w:rPr>
          <w:rFonts w:ascii="Arial" w:hAnsi="Arial" w:cs="Arial"/>
          <w:sz w:val="20"/>
          <w:szCs w:val="20"/>
          <w:vertAlign w:val="subscript"/>
        </w:rPr>
        <w:t>2</w:t>
      </w:r>
      <w:r w:rsidRPr="000D5AA9">
        <w:rPr>
          <w:rFonts w:ascii="Arial" w:hAnsi="Arial" w:cs="Arial"/>
          <w:sz w:val="20"/>
          <w:szCs w:val="20"/>
        </w:rPr>
        <w:t xml:space="preserve"> feedback loop as an important climate factor; </w:t>
      </w:r>
      <w:r w:rsidR="00DA5553" w:rsidRPr="000D5AA9">
        <w:rPr>
          <w:rFonts w:ascii="Arial" w:hAnsi="Arial" w:cs="Arial"/>
          <w:sz w:val="20"/>
          <w:szCs w:val="20"/>
        </w:rPr>
        <w:t>similar</w:t>
      </w:r>
      <w:r w:rsidRPr="000D5AA9">
        <w:rPr>
          <w:rFonts w:ascii="Arial" w:hAnsi="Arial" w:cs="Arial"/>
          <w:sz w:val="20"/>
          <w:szCs w:val="20"/>
        </w:rPr>
        <w:t xml:space="preserve"> ideas were later popularized by </w:t>
      </w:r>
      <w:r w:rsidR="00C43BAE" w:rsidRPr="000D5AA9">
        <w:rPr>
          <w:rFonts w:ascii="Arial" w:hAnsi="Arial" w:cs="Arial"/>
          <w:sz w:val="20"/>
          <w:szCs w:val="20"/>
        </w:rPr>
        <w:t>Walker</w:t>
      </w:r>
      <w:r w:rsidRPr="000D5AA9">
        <w:rPr>
          <w:rFonts w:ascii="Arial" w:hAnsi="Arial" w:cs="Arial"/>
          <w:sz w:val="20"/>
          <w:szCs w:val="20"/>
        </w:rPr>
        <w:t xml:space="preserve"> and his colleagues </w:t>
      </w:r>
      <w:r w:rsidR="0072273D" w:rsidRPr="000D5AA9">
        <w:rPr>
          <w:rFonts w:ascii="Arial" w:hAnsi="Arial" w:cs="Arial"/>
          <w:noProof/>
          <w:sz w:val="20"/>
          <w:szCs w:val="20"/>
        </w:rPr>
        <w:t>[370]</w:t>
      </w:r>
      <w:r w:rsidRPr="000D5AA9">
        <w:rPr>
          <w:rFonts w:ascii="Arial" w:hAnsi="Arial" w:cs="Arial"/>
          <w:sz w:val="20"/>
          <w:szCs w:val="20"/>
        </w:rPr>
        <w:t xml:space="preserve">. This feedback loop still maintains the Earth's mild climate and is considered the key element in current climate models. </w:t>
      </w:r>
    </w:p>
    <w:p w14:paraId="28B299D4" w14:textId="35A14E92" w:rsidR="00FF629F" w:rsidRPr="000D5AA9" w:rsidRDefault="00BD4B3D" w:rsidP="00FF629F">
      <w:pPr>
        <w:spacing w:before="120" w:after="0" w:line="480" w:lineRule="auto"/>
        <w:jc w:val="both"/>
        <w:rPr>
          <w:rFonts w:ascii="Arial" w:hAnsi="Arial" w:cs="Arial"/>
          <w:b/>
          <w:bCs/>
          <w:color w:val="000000" w:themeColor="text1"/>
          <w:sz w:val="20"/>
          <w:szCs w:val="20"/>
        </w:rPr>
      </w:pPr>
      <w:r w:rsidRPr="000D5AA9">
        <w:rPr>
          <w:rFonts w:ascii="Arial" w:hAnsi="Arial" w:cs="Arial"/>
          <w:color w:val="000000" w:themeColor="text1"/>
          <w:sz w:val="20"/>
          <w:szCs w:val="20"/>
        </w:rPr>
        <w:t xml:space="preserve">It is regrettable that the papers of Moroz and Mukhin did not receive the attention they deserved when published. </w:t>
      </w:r>
      <w:r w:rsidR="00FF629F" w:rsidRPr="000D5AA9">
        <w:rPr>
          <w:rFonts w:ascii="Arial" w:hAnsi="Arial" w:cs="Arial"/>
          <w:color w:val="000000" w:themeColor="text1"/>
          <w:sz w:val="20"/>
          <w:szCs w:val="20"/>
        </w:rPr>
        <w:t xml:space="preserve">Moroz and Mukhin did not specifically promote their model, as they were busy organizing the exploration of Venus by the Soviet "Venera" landers in the 70s and 80s </w:t>
      </w:r>
      <w:r w:rsidR="0072273D" w:rsidRPr="000D5AA9">
        <w:rPr>
          <w:rFonts w:ascii="Arial" w:hAnsi="Arial" w:cs="Arial"/>
          <w:noProof/>
          <w:color w:val="000000" w:themeColor="text1"/>
          <w:sz w:val="20"/>
          <w:szCs w:val="20"/>
        </w:rPr>
        <w:t>[371-373]</w:t>
      </w:r>
      <w:r w:rsidR="00FF629F" w:rsidRPr="000D5AA9">
        <w:rPr>
          <w:rFonts w:ascii="Arial" w:hAnsi="Arial" w:cs="Arial"/>
          <w:color w:val="000000" w:themeColor="text1"/>
          <w:sz w:val="20"/>
          <w:szCs w:val="20"/>
        </w:rPr>
        <w:t>. Still, the unsurpassed success of that program, in which eight "</w:t>
      </w:r>
      <w:proofErr w:type="spellStart"/>
      <w:r w:rsidR="00FF629F" w:rsidRPr="000D5AA9">
        <w:rPr>
          <w:rFonts w:ascii="Arial" w:hAnsi="Arial" w:cs="Arial"/>
          <w:color w:val="000000" w:themeColor="text1"/>
          <w:sz w:val="20"/>
          <w:szCs w:val="20"/>
        </w:rPr>
        <w:t>Veneras</w:t>
      </w:r>
      <w:proofErr w:type="spellEnd"/>
      <w:r w:rsidR="00FF629F" w:rsidRPr="000D5AA9">
        <w:rPr>
          <w:rFonts w:ascii="Arial" w:hAnsi="Arial" w:cs="Arial"/>
          <w:color w:val="000000" w:themeColor="text1"/>
          <w:sz w:val="20"/>
          <w:szCs w:val="20"/>
        </w:rPr>
        <w:t xml:space="preserve">" landed safely and sent back </w:t>
      </w:r>
      <w:r w:rsidR="00BB605F" w:rsidRPr="000D5AA9">
        <w:rPr>
          <w:rFonts w:ascii="Arial" w:hAnsi="Arial" w:cs="Arial"/>
          <w:color w:val="000000" w:themeColor="text1"/>
          <w:sz w:val="20"/>
          <w:szCs w:val="20"/>
        </w:rPr>
        <w:t>data</w:t>
      </w:r>
      <w:r w:rsidR="00FF629F" w:rsidRPr="000D5AA9">
        <w:rPr>
          <w:rFonts w:ascii="Arial" w:hAnsi="Arial" w:cs="Arial"/>
          <w:color w:val="000000" w:themeColor="text1"/>
          <w:sz w:val="20"/>
          <w:szCs w:val="20"/>
        </w:rPr>
        <w:t xml:space="preserve"> </w:t>
      </w:r>
      <w:r w:rsidR="00BB605F" w:rsidRPr="000D5AA9">
        <w:rPr>
          <w:rFonts w:ascii="Arial" w:hAnsi="Arial" w:cs="Arial"/>
          <w:color w:val="000000" w:themeColor="text1"/>
          <w:sz w:val="20"/>
          <w:szCs w:val="20"/>
        </w:rPr>
        <w:t xml:space="preserve">and images </w:t>
      </w:r>
      <w:r w:rsidR="00FF629F" w:rsidRPr="000D5AA9">
        <w:rPr>
          <w:rFonts w:ascii="Arial" w:hAnsi="Arial" w:cs="Arial"/>
          <w:color w:val="000000" w:themeColor="text1"/>
          <w:sz w:val="20"/>
          <w:szCs w:val="20"/>
        </w:rPr>
        <w:t xml:space="preserve">despite temperatures of ~500°C and pressures of ~100 bar, proves </w:t>
      </w:r>
      <w:r w:rsidR="009661FB" w:rsidRPr="000D5AA9">
        <w:rPr>
          <w:rFonts w:ascii="Arial" w:hAnsi="Arial" w:cs="Arial"/>
          <w:color w:val="000000" w:themeColor="text1"/>
          <w:sz w:val="20"/>
          <w:szCs w:val="20"/>
        </w:rPr>
        <w:t xml:space="preserve">the </w:t>
      </w:r>
      <w:r w:rsidR="00FF629F" w:rsidRPr="000D5AA9">
        <w:rPr>
          <w:rFonts w:ascii="Arial" w:hAnsi="Arial" w:cs="Arial"/>
          <w:color w:val="000000" w:themeColor="text1"/>
          <w:sz w:val="20"/>
          <w:szCs w:val="20"/>
        </w:rPr>
        <w:t xml:space="preserve">expertise </w:t>
      </w:r>
      <w:r w:rsidR="009661FB" w:rsidRPr="000D5AA9">
        <w:rPr>
          <w:rFonts w:ascii="Arial" w:hAnsi="Arial" w:cs="Arial"/>
          <w:color w:val="000000" w:themeColor="text1"/>
          <w:sz w:val="20"/>
          <w:szCs w:val="20"/>
        </w:rPr>
        <w:t xml:space="preserve">of Moroz and Mukhin </w:t>
      </w:r>
      <w:r w:rsidR="00FF629F" w:rsidRPr="000D5AA9">
        <w:rPr>
          <w:rFonts w:ascii="Arial" w:hAnsi="Arial" w:cs="Arial"/>
          <w:color w:val="000000" w:themeColor="text1"/>
          <w:sz w:val="20"/>
          <w:szCs w:val="20"/>
        </w:rPr>
        <w:t>in dealing with planetary atmospheres.</w:t>
      </w:r>
    </w:p>
    <w:p w14:paraId="644E2033" w14:textId="5E7D2353" w:rsidR="00072896" w:rsidRPr="000D5AA9" w:rsidRDefault="00072896" w:rsidP="00072896">
      <w:pPr>
        <w:spacing w:before="120" w:after="0" w:line="480" w:lineRule="auto"/>
        <w:jc w:val="both"/>
        <w:rPr>
          <w:rFonts w:ascii="Arial" w:hAnsi="Arial" w:cs="Arial"/>
          <w:sz w:val="20"/>
          <w:szCs w:val="20"/>
        </w:rPr>
      </w:pPr>
      <w:r w:rsidRPr="000D5AA9">
        <w:rPr>
          <w:rFonts w:ascii="Arial" w:hAnsi="Arial" w:cs="Arial"/>
          <w:sz w:val="20"/>
          <w:szCs w:val="20"/>
        </w:rPr>
        <w:t xml:space="preserve">Moroz and Mukhin did not consider the presence of a liquid ocean as a prerequisite for the origin of life because they favored the origin of life around dryland volcanic systems </w:t>
      </w:r>
      <w:r w:rsidR="0072273D" w:rsidRPr="000D5AA9">
        <w:rPr>
          <w:rFonts w:ascii="Arial" w:hAnsi="Arial" w:cs="Arial"/>
          <w:noProof/>
          <w:sz w:val="20"/>
          <w:szCs w:val="20"/>
        </w:rPr>
        <w:t>[54,55,323,324]</w:t>
      </w:r>
      <w:r w:rsidRPr="000D5AA9">
        <w:rPr>
          <w:rFonts w:ascii="Arial" w:hAnsi="Arial" w:cs="Arial"/>
          <w:sz w:val="20"/>
          <w:szCs w:val="20"/>
        </w:rPr>
        <w:t xml:space="preserve">. Accordingly, it was acceptable to them that the average temperature on the young Earth could initially have been well below the freezing point of water.  </w:t>
      </w:r>
    </w:p>
    <w:p w14:paraId="243640FC" w14:textId="7E80A5EB" w:rsidR="00072896" w:rsidRPr="000D5AA9" w:rsidRDefault="00072896" w:rsidP="00072896">
      <w:pPr>
        <w:spacing w:before="120" w:after="0" w:line="480" w:lineRule="auto"/>
        <w:jc w:val="both"/>
        <w:rPr>
          <w:rFonts w:ascii="Arial" w:hAnsi="Arial" w:cs="Arial"/>
          <w:b/>
          <w:bCs/>
          <w:sz w:val="20"/>
          <w:szCs w:val="20"/>
        </w:rPr>
      </w:pPr>
      <w:r w:rsidRPr="000D5AA9">
        <w:rPr>
          <w:rFonts w:ascii="Arial" w:hAnsi="Arial" w:cs="Arial"/>
          <w:sz w:val="20"/>
          <w:szCs w:val="20"/>
        </w:rPr>
        <w:t xml:space="preserve">As argued above in Sections </w:t>
      </w:r>
      <w:r w:rsidR="00C43BAE" w:rsidRPr="000D5AA9">
        <w:rPr>
          <w:rFonts w:ascii="Arial" w:hAnsi="Arial" w:cs="Arial"/>
          <w:sz w:val="20"/>
          <w:szCs w:val="20"/>
        </w:rPr>
        <w:t>S</w:t>
      </w:r>
      <w:r w:rsidRPr="000D5AA9">
        <w:rPr>
          <w:rFonts w:ascii="Arial" w:hAnsi="Arial" w:cs="Arial"/>
          <w:sz w:val="20"/>
          <w:szCs w:val="20"/>
        </w:rPr>
        <w:t xml:space="preserve">2.1 and </w:t>
      </w:r>
      <w:r w:rsidR="00C43BAE" w:rsidRPr="000D5AA9">
        <w:rPr>
          <w:rFonts w:ascii="Arial" w:hAnsi="Arial" w:cs="Arial"/>
          <w:sz w:val="20"/>
          <w:szCs w:val="20"/>
        </w:rPr>
        <w:t>S</w:t>
      </w:r>
      <w:r w:rsidRPr="000D5AA9">
        <w:rPr>
          <w:rFonts w:ascii="Arial" w:hAnsi="Arial" w:cs="Arial"/>
          <w:sz w:val="20"/>
          <w:szCs w:val="20"/>
        </w:rPr>
        <w:t xml:space="preserve">2.4., liquid water </w:t>
      </w:r>
      <w:r w:rsidR="00DA5553" w:rsidRPr="000D5AA9">
        <w:rPr>
          <w:rFonts w:ascii="Arial" w:hAnsi="Arial" w:cs="Arial"/>
          <w:sz w:val="20"/>
          <w:szCs w:val="20"/>
        </w:rPr>
        <w:t xml:space="preserve">in large amounts </w:t>
      </w:r>
      <w:r w:rsidRPr="000D5AA9">
        <w:rPr>
          <w:rFonts w:ascii="Arial" w:hAnsi="Arial" w:cs="Arial"/>
          <w:sz w:val="20"/>
          <w:szCs w:val="20"/>
        </w:rPr>
        <w:t>was the last thing needed for the emergence of life. Therefore, from the viewpoint of the origin of life a</w:t>
      </w:r>
      <w:r w:rsidR="00BD4B3D" w:rsidRPr="000D5AA9">
        <w:rPr>
          <w:rFonts w:ascii="Arial" w:hAnsi="Arial" w:cs="Arial"/>
          <w:sz w:val="20"/>
          <w:szCs w:val="20"/>
        </w:rPr>
        <w:t>t</w:t>
      </w:r>
      <w:r w:rsidRPr="000D5AA9">
        <w:rPr>
          <w:rFonts w:ascii="Arial" w:hAnsi="Arial" w:cs="Arial"/>
          <w:sz w:val="20"/>
          <w:szCs w:val="20"/>
        </w:rPr>
        <w:t xml:space="preserve"> </w:t>
      </w:r>
      <w:r w:rsidR="00BD4B3D" w:rsidRPr="000D5AA9">
        <w:rPr>
          <w:rFonts w:ascii="Arial" w:hAnsi="Arial" w:cs="Arial"/>
          <w:sz w:val="20"/>
          <w:szCs w:val="20"/>
        </w:rPr>
        <w:t>terrestrial</w:t>
      </w:r>
      <w:r w:rsidRPr="000D5AA9">
        <w:rPr>
          <w:rFonts w:ascii="Arial" w:hAnsi="Arial" w:cs="Arial"/>
          <w:sz w:val="20"/>
          <w:szCs w:val="20"/>
        </w:rPr>
        <w:t xml:space="preserve"> volcanic/geothermal systems, which we share, the faintness of the young Sun must have even promoted the emergence of the first organisms by eliminating liquid water through its freezing. Thus, we see no reason to regard the well-publicized "faint young sun paradox" as a paradox.</w:t>
      </w:r>
    </w:p>
    <w:p w14:paraId="5916FFC3" w14:textId="77777777" w:rsidR="00BF0F84" w:rsidRPr="000D5AA9" w:rsidRDefault="00BF0F84">
      <w:pPr>
        <w:rPr>
          <w:sz w:val="20"/>
          <w:szCs w:val="20"/>
        </w:rPr>
      </w:pPr>
    </w:p>
    <w:p w14:paraId="66DCC0D6" w14:textId="670153DD" w:rsidR="00BF0F84" w:rsidRPr="000D5AA9" w:rsidRDefault="00C07390">
      <w:pPr>
        <w:rPr>
          <w:b/>
          <w:bCs/>
          <w:sz w:val="20"/>
          <w:szCs w:val="20"/>
        </w:rPr>
      </w:pPr>
      <w:r w:rsidRPr="000D5AA9">
        <w:rPr>
          <w:b/>
          <w:bCs/>
          <w:sz w:val="20"/>
          <w:szCs w:val="20"/>
        </w:rPr>
        <w:t>References</w:t>
      </w:r>
    </w:p>
    <w:p w14:paraId="3AAF70F6" w14:textId="4C8F0EBE"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w:t>
      </w:r>
      <w:r w:rsidRPr="000D5AA9">
        <w:rPr>
          <w:rFonts w:ascii="Arial" w:hAnsi="Arial" w:cs="Arial"/>
          <w:sz w:val="20"/>
          <w:szCs w:val="20"/>
        </w:rPr>
        <w:tab/>
        <w:t xml:space="preserve">Crick, F. Central dogma of molecular biology. </w:t>
      </w:r>
      <w:r w:rsidRPr="000D5AA9">
        <w:rPr>
          <w:rFonts w:ascii="Arial" w:hAnsi="Arial" w:cs="Arial"/>
          <w:i/>
          <w:sz w:val="20"/>
          <w:szCs w:val="20"/>
        </w:rPr>
        <w:t xml:space="preserve">Nature </w:t>
      </w:r>
      <w:r w:rsidRPr="000D5AA9">
        <w:rPr>
          <w:rFonts w:ascii="Arial" w:hAnsi="Arial" w:cs="Arial"/>
          <w:b/>
          <w:sz w:val="20"/>
          <w:szCs w:val="20"/>
        </w:rPr>
        <w:t>1970</w:t>
      </w:r>
      <w:r w:rsidRPr="000D5AA9">
        <w:rPr>
          <w:rFonts w:ascii="Arial" w:hAnsi="Arial" w:cs="Arial"/>
          <w:sz w:val="20"/>
          <w:szCs w:val="20"/>
        </w:rPr>
        <w:t xml:space="preserve">, </w:t>
      </w:r>
      <w:r w:rsidRPr="000D5AA9">
        <w:rPr>
          <w:rFonts w:ascii="Arial" w:hAnsi="Arial" w:cs="Arial"/>
          <w:i/>
          <w:sz w:val="20"/>
          <w:szCs w:val="20"/>
        </w:rPr>
        <w:t>227</w:t>
      </w:r>
      <w:r w:rsidRPr="000D5AA9">
        <w:rPr>
          <w:rFonts w:ascii="Arial" w:hAnsi="Arial" w:cs="Arial"/>
          <w:sz w:val="20"/>
          <w:szCs w:val="20"/>
        </w:rPr>
        <w:t>, 561-563.</w:t>
      </w:r>
    </w:p>
    <w:p w14:paraId="20B0D293"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w:t>
      </w:r>
      <w:r w:rsidRPr="000D5AA9">
        <w:rPr>
          <w:rFonts w:ascii="Arial" w:hAnsi="Arial" w:cs="Arial"/>
          <w:sz w:val="20"/>
          <w:szCs w:val="20"/>
        </w:rPr>
        <w:tab/>
        <w:t xml:space="preserve">Kozlova, M.I.; Shalaeva, D.N.; Dibrova, D.V.; Mulkidjanian, A.Y. Common Mechanism of Activated Catalysis in P-loop Fold Nucleoside Triphosphatases-United in Diversity. </w:t>
      </w:r>
      <w:r w:rsidRPr="000D5AA9">
        <w:rPr>
          <w:rFonts w:ascii="Arial" w:hAnsi="Arial" w:cs="Arial"/>
          <w:i/>
          <w:sz w:val="20"/>
          <w:szCs w:val="20"/>
        </w:rPr>
        <w:t xml:space="preserve">Biomolecules </w:t>
      </w:r>
      <w:r w:rsidRPr="000D5AA9">
        <w:rPr>
          <w:rFonts w:ascii="Arial" w:hAnsi="Arial" w:cs="Arial"/>
          <w:b/>
          <w:sz w:val="20"/>
          <w:szCs w:val="20"/>
        </w:rPr>
        <w:t>2022</w:t>
      </w:r>
      <w:r w:rsidRPr="000D5AA9">
        <w:rPr>
          <w:rFonts w:ascii="Arial" w:hAnsi="Arial" w:cs="Arial"/>
          <w:sz w:val="20"/>
          <w:szCs w:val="20"/>
        </w:rPr>
        <w:t xml:space="preserve">, </w:t>
      </w:r>
      <w:r w:rsidRPr="000D5AA9">
        <w:rPr>
          <w:rFonts w:ascii="Arial" w:hAnsi="Arial" w:cs="Arial"/>
          <w:i/>
          <w:sz w:val="20"/>
          <w:szCs w:val="20"/>
        </w:rPr>
        <w:t>12</w:t>
      </w:r>
      <w:r w:rsidRPr="000D5AA9">
        <w:rPr>
          <w:rFonts w:ascii="Arial" w:hAnsi="Arial" w:cs="Arial"/>
          <w:sz w:val="20"/>
          <w:szCs w:val="20"/>
        </w:rPr>
        <w:t>, doi:10.3390/biom12101346.</w:t>
      </w:r>
    </w:p>
    <w:p w14:paraId="065A6E78"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w:t>
      </w:r>
      <w:r w:rsidRPr="000D5AA9">
        <w:rPr>
          <w:rFonts w:ascii="Arial" w:hAnsi="Arial" w:cs="Arial"/>
          <w:sz w:val="20"/>
          <w:szCs w:val="20"/>
        </w:rPr>
        <w:tab/>
        <w:t xml:space="preserve">Lindahl, T. The Croonian Lecture, 1996: endogenous damage to DNA. </w:t>
      </w:r>
      <w:r w:rsidRPr="000D5AA9">
        <w:rPr>
          <w:rFonts w:ascii="Arial" w:hAnsi="Arial" w:cs="Arial"/>
          <w:i/>
          <w:sz w:val="20"/>
          <w:szCs w:val="20"/>
        </w:rPr>
        <w:t xml:space="preserve">Philos Trans R Soc Lond B Biol Sci </w:t>
      </w:r>
      <w:r w:rsidRPr="000D5AA9">
        <w:rPr>
          <w:rFonts w:ascii="Arial" w:hAnsi="Arial" w:cs="Arial"/>
          <w:b/>
          <w:sz w:val="20"/>
          <w:szCs w:val="20"/>
        </w:rPr>
        <w:t>1996</w:t>
      </w:r>
      <w:r w:rsidRPr="000D5AA9">
        <w:rPr>
          <w:rFonts w:ascii="Arial" w:hAnsi="Arial" w:cs="Arial"/>
          <w:sz w:val="20"/>
          <w:szCs w:val="20"/>
        </w:rPr>
        <w:t xml:space="preserve">, </w:t>
      </w:r>
      <w:r w:rsidRPr="000D5AA9">
        <w:rPr>
          <w:rFonts w:ascii="Arial" w:hAnsi="Arial" w:cs="Arial"/>
          <w:i/>
          <w:sz w:val="20"/>
          <w:szCs w:val="20"/>
        </w:rPr>
        <w:t>351</w:t>
      </w:r>
      <w:r w:rsidRPr="000D5AA9">
        <w:rPr>
          <w:rFonts w:ascii="Arial" w:hAnsi="Arial" w:cs="Arial"/>
          <w:sz w:val="20"/>
          <w:szCs w:val="20"/>
        </w:rPr>
        <w:t>, 1529-1538, doi:10.1098/rstb.1996.0139.</w:t>
      </w:r>
    </w:p>
    <w:p w14:paraId="657B3455"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4.</w:t>
      </w:r>
      <w:r w:rsidRPr="000D5AA9">
        <w:rPr>
          <w:rFonts w:ascii="Arial" w:hAnsi="Arial" w:cs="Arial"/>
          <w:sz w:val="20"/>
          <w:szCs w:val="20"/>
        </w:rPr>
        <w:tab/>
        <w:t xml:space="preserve">Lindahl, T. Irreversible heat inactivation of transfer ribonucleic acids. </w:t>
      </w:r>
      <w:r w:rsidRPr="000D5AA9">
        <w:rPr>
          <w:rFonts w:ascii="Arial" w:hAnsi="Arial" w:cs="Arial"/>
          <w:i/>
          <w:sz w:val="20"/>
          <w:szCs w:val="20"/>
        </w:rPr>
        <w:t xml:space="preserve">J Biol Chem </w:t>
      </w:r>
      <w:r w:rsidRPr="000D5AA9">
        <w:rPr>
          <w:rFonts w:ascii="Arial" w:hAnsi="Arial" w:cs="Arial"/>
          <w:b/>
          <w:sz w:val="20"/>
          <w:szCs w:val="20"/>
        </w:rPr>
        <w:t>1967</w:t>
      </w:r>
      <w:r w:rsidRPr="000D5AA9">
        <w:rPr>
          <w:rFonts w:ascii="Arial" w:hAnsi="Arial" w:cs="Arial"/>
          <w:sz w:val="20"/>
          <w:szCs w:val="20"/>
        </w:rPr>
        <w:t xml:space="preserve">, </w:t>
      </w:r>
      <w:r w:rsidRPr="000D5AA9">
        <w:rPr>
          <w:rFonts w:ascii="Arial" w:hAnsi="Arial" w:cs="Arial"/>
          <w:i/>
          <w:sz w:val="20"/>
          <w:szCs w:val="20"/>
        </w:rPr>
        <w:t>242</w:t>
      </w:r>
      <w:r w:rsidRPr="000D5AA9">
        <w:rPr>
          <w:rFonts w:ascii="Arial" w:hAnsi="Arial" w:cs="Arial"/>
          <w:sz w:val="20"/>
          <w:szCs w:val="20"/>
        </w:rPr>
        <w:t>, 1970-1973.</w:t>
      </w:r>
    </w:p>
    <w:p w14:paraId="32AECA4A"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5.</w:t>
      </w:r>
      <w:r w:rsidRPr="000D5AA9">
        <w:rPr>
          <w:rFonts w:ascii="Arial" w:hAnsi="Arial" w:cs="Arial"/>
          <w:sz w:val="20"/>
          <w:szCs w:val="20"/>
        </w:rPr>
        <w:tab/>
        <w:t xml:space="preserve">Watson, J.D.; Crick, F.H. Genetical implications of the structure of deoxyribonucleic acid. </w:t>
      </w:r>
      <w:r w:rsidRPr="000D5AA9">
        <w:rPr>
          <w:rFonts w:ascii="Arial" w:hAnsi="Arial" w:cs="Arial"/>
          <w:i/>
          <w:sz w:val="20"/>
          <w:szCs w:val="20"/>
        </w:rPr>
        <w:t xml:space="preserve">Nature </w:t>
      </w:r>
      <w:r w:rsidRPr="000D5AA9">
        <w:rPr>
          <w:rFonts w:ascii="Arial" w:hAnsi="Arial" w:cs="Arial"/>
          <w:b/>
          <w:sz w:val="20"/>
          <w:szCs w:val="20"/>
        </w:rPr>
        <w:t>1953</w:t>
      </w:r>
      <w:r w:rsidRPr="000D5AA9">
        <w:rPr>
          <w:rFonts w:ascii="Arial" w:hAnsi="Arial" w:cs="Arial"/>
          <w:sz w:val="20"/>
          <w:szCs w:val="20"/>
        </w:rPr>
        <w:t xml:space="preserve">, </w:t>
      </w:r>
      <w:r w:rsidRPr="000D5AA9">
        <w:rPr>
          <w:rFonts w:ascii="Arial" w:hAnsi="Arial" w:cs="Arial"/>
          <w:i/>
          <w:sz w:val="20"/>
          <w:szCs w:val="20"/>
        </w:rPr>
        <w:t>171</w:t>
      </w:r>
      <w:r w:rsidRPr="000D5AA9">
        <w:rPr>
          <w:rFonts w:ascii="Arial" w:hAnsi="Arial" w:cs="Arial"/>
          <w:sz w:val="20"/>
          <w:szCs w:val="20"/>
        </w:rPr>
        <w:t>, 964-967.</w:t>
      </w:r>
    </w:p>
    <w:p w14:paraId="1EFB3F44"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6.</w:t>
      </w:r>
      <w:r w:rsidRPr="000D5AA9">
        <w:rPr>
          <w:rFonts w:ascii="Arial" w:hAnsi="Arial" w:cs="Arial"/>
          <w:sz w:val="20"/>
          <w:szCs w:val="20"/>
        </w:rPr>
        <w:tab/>
        <w:t xml:space="preserve">Yusupov, M.M.; Yusupova, G.Z.; Baucom, A.; Lieberman, K.; Earnest, T.N.; Cate, J.H.D.; Noller, H.F. Crystal structure of the ribosome at 5.5 angstrom resolution. </w:t>
      </w:r>
      <w:r w:rsidRPr="000D5AA9">
        <w:rPr>
          <w:rFonts w:ascii="Arial" w:hAnsi="Arial" w:cs="Arial"/>
          <w:i/>
          <w:sz w:val="20"/>
          <w:szCs w:val="20"/>
        </w:rPr>
        <w:t xml:space="preserve">Science </w:t>
      </w:r>
      <w:r w:rsidRPr="000D5AA9">
        <w:rPr>
          <w:rFonts w:ascii="Arial" w:hAnsi="Arial" w:cs="Arial"/>
          <w:b/>
          <w:sz w:val="20"/>
          <w:szCs w:val="20"/>
        </w:rPr>
        <w:t>2001</w:t>
      </w:r>
      <w:r w:rsidRPr="000D5AA9">
        <w:rPr>
          <w:rFonts w:ascii="Arial" w:hAnsi="Arial" w:cs="Arial"/>
          <w:sz w:val="20"/>
          <w:szCs w:val="20"/>
        </w:rPr>
        <w:t xml:space="preserve">, </w:t>
      </w:r>
      <w:r w:rsidRPr="000D5AA9">
        <w:rPr>
          <w:rFonts w:ascii="Arial" w:hAnsi="Arial" w:cs="Arial"/>
          <w:i/>
          <w:sz w:val="20"/>
          <w:szCs w:val="20"/>
        </w:rPr>
        <w:t>292</w:t>
      </w:r>
      <w:r w:rsidRPr="000D5AA9">
        <w:rPr>
          <w:rFonts w:ascii="Arial" w:hAnsi="Arial" w:cs="Arial"/>
          <w:sz w:val="20"/>
          <w:szCs w:val="20"/>
        </w:rPr>
        <w:t>, 883-896.</w:t>
      </w:r>
    </w:p>
    <w:p w14:paraId="2BCD0CD2"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7.</w:t>
      </w:r>
      <w:r w:rsidRPr="000D5AA9">
        <w:rPr>
          <w:rFonts w:ascii="Arial" w:hAnsi="Arial" w:cs="Arial"/>
          <w:sz w:val="20"/>
          <w:szCs w:val="20"/>
        </w:rPr>
        <w:tab/>
        <w:t xml:space="preserve">Steitz, T.A.; Moore, P.B. RNA, the first macromolecular catalyst: the ribosome is a ribozyme. </w:t>
      </w:r>
      <w:r w:rsidRPr="000D5AA9">
        <w:rPr>
          <w:rFonts w:ascii="Arial" w:hAnsi="Arial" w:cs="Arial"/>
          <w:i/>
          <w:sz w:val="20"/>
          <w:szCs w:val="20"/>
        </w:rPr>
        <w:t xml:space="preserve">Trends Biochem. Sci. </w:t>
      </w:r>
      <w:r w:rsidRPr="000D5AA9">
        <w:rPr>
          <w:rFonts w:ascii="Arial" w:hAnsi="Arial" w:cs="Arial"/>
          <w:b/>
          <w:sz w:val="20"/>
          <w:szCs w:val="20"/>
        </w:rPr>
        <w:t>2003</w:t>
      </w:r>
      <w:r w:rsidRPr="000D5AA9">
        <w:rPr>
          <w:rFonts w:ascii="Arial" w:hAnsi="Arial" w:cs="Arial"/>
          <w:sz w:val="20"/>
          <w:szCs w:val="20"/>
        </w:rPr>
        <w:t xml:space="preserve">, </w:t>
      </w:r>
      <w:r w:rsidRPr="000D5AA9">
        <w:rPr>
          <w:rFonts w:ascii="Arial" w:hAnsi="Arial" w:cs="Arial"/>
          <w:i/>
          <w:sz w:val="20"/>
          <w:szCs w:val="20"/>
        </w:rPr>
        <w:t>28</w:t>
      </w:r>
      <w:r w:rsidRPr="000D5AA9">
        <w:rPr>
          <w:rFonts w:ascii="Arial" w:hAnsi="Arial" w:cs="Arial"/>
          <w:sz w:val="20"/>
          <w:szCs w:val="20"/>
        </w:rPr>
        <w:t>, 411-418.</w:t>
      </w:r>
    </w:p>
    <w:p w14:paraId="62A29095"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lastRenderedPageBreak/>
        <w:t>8.</w:t>
      </w:r>
      <w:r w:rsidRPr="000D5AA9">
        <w:rPr>
          <w:rFonts w:ascii="Arial" w:hAnsi="Arial" w:cs="Arial"/>
          <w:sz w:val="20"/>
          <w:szCs w:val="20"/>
        </w:rPr>
        <w:tab/>
        <w:t xml:space="preserve">Wadsworth, G.M.; Zahurancik, W.J.; Zeng, X.; Pullara, P.; Lai, L.B.; Sidharthan, V.; Pappu, R.V.; Gopalan, V.; Banerjee, P.R. RNAs undergo phase transitions with lower critical solution temperatures. </w:t>
      </w:r>
      <w:r w:rsidRPr="000D5AA9">
        <w:rPr>
          <w:rFonts w:ascii="Arial" w:hAnsi="Arial" w:cs="Arial"/>
          <w:i/>
          <w:sz w:val="20"/>
          <w:szCs w:val="20"/>
        </w:rPr>
        <w:t xml:space="preserve">Nat Chem </w:t>
      </w:r>
      <w:r w:rsidRPr="000D5AA9">
        <w:rPr>
          <w:rFonts w:ascii="Arial" w:hAnsi="Arial" w:cs="Arial"/>
          <w:b/>
          <w:sz w:val="20"/>
          <w:szCs w:val="20"/>
        </w:rPr>
        <w:t>2023</w:t>
      </w:r>
      <w:r w:rsidRPr="000D5AA9">
        <w:rPr>
          <w:rFonts w:ascii="Arial" w:hAnsi="Arial" w:cs="Arial"/>
          <w:sz w:val="20"/>
          <w:szCs w:val="20"/>
        </w:rPr>
        <w:t xml:space="preserve">, </w:t>
      </w:r>
      <w:r w:rsidRPr="000D5AA9">
        <w:rPr>
          <w:rFonts w:ascii="Arial" w:hAnsi="Arial" w:cs="Arial"/>
          <w:i/>
          <w:sz w:val="20"/>
          <w:szCs w:val="20"/>
        </w:rPr>
        <w:t>15</w:t>
      </w:r>
      <w:r w:rsidRPr="000D5AA9">
        <w:rPr>
          <w:rFonts w:ascii="Arial" w:hAnsi="Arial" w:cs="Arial"/>
          <w:sz w:val="20"/>
          <w:szCs w:val="20"/>
        </w:rPr>
        <w:t>, 1693-1704, doi:10.1038/s41557-023-01353-4.</w:t>
      </w:r>
    </w:p>
    <w:p w14:paraId="1A6E789F"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9.</w:t>
      </w:r>
      <w:r w:rsidRPr="000D5AA9">
        <w:rPr>
          <w:rFonts w:ascii="Arial" w:hAnsi="Arial" w:cs="Arial"/>
          <w:sz w:val="20"/>
          <w:szCs w:val="20"/>
        </w:rPr>
        <w:tab/>
        <w:t xml:space="preserve">Leamy, K.A.; Assmann, S.M.; Mathews, D.H.; Bevilacqua, P.C. Bridging the gap between in vitro and in vivo RNA folding. </w:t>
      </w:r>
      <w:r w:rsidRPr="000D5AA9">
        <w:rPr>
          <w:rFonts w:ascii="Arial" w:hAnsi="Arial" w:cs="Arial"/>
          <w:i/>
          <w:sz w:val="20"/>
          <w:szCs w:val="20"/>
        </w:rPr>
        <w:t xml:space="preserve">Q Rev Biophys </w:t>
      </w:r>
      <w:r w:rsidRPr="000D5AA9">
        <w:rPr>
          <w:rFonts w:ascii="Arial" w:hAnsi="Arial" w:cs="Arial"/>
          <w:b/>
          <w:sz w:val="20"/>
          <w:szCs w:val="20"/>
        </w:rPr>
        <w:t>2016</w:t>
      </w:r>
      <w:r w:rsidRPr="000D5AA9">
        <w:rPr>
          <w:rFonts w:ascii="Arial" w:hAnsi="Arial" w:cs="Arial"/>
          <w:sz w:val="20"/>
          <w:szCs w:val="20"/>
        </w:rPr>
        <w:t xml:space="preserve">, </w:t>
      </w:r>
      <w:r w:rsidRPr="000D5AA9">
        <w:rPr>
          <w:rFonts w:ascii="Arial" w:hAnsi="Arial" w:cs="Arial"/>
          <w:i/>
          <w:sz w:val="20"/>
          <w:szCs w:val="20"/>
        </w:rPr>
        <w:t>49</w:t>
      </w:r>
      <w:r w:rsidRPr="000D5AA9">
        <w:rPr>
          <w:rFonts w:ascii="Arial" w:hAnsi="Arial" w:cs="Arial"/>
          <w:sz w:val="20"/>
          <w:szCs w:val="20"/>
        </w:rPr>
        <w:t>, e10, doi:10.1017/S003358351600007X.</w:t>
      </w:r>
    </w:p>
    <w:p w14:paraId="17909DDC"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10.</w:t>
      </w:r>
      <w:r w:rsidRPr="000D5AA9">
        <w:rPr>
          <w:rFonts w:ascii="Arial" w:hAnsi="Arial" w:cs="Arial"/>
          <w:sz w:val="20"/>
          <w:szCs w:val="20"/>
        </w:rPr>
        <w:tab/>
        <w:t xml:space="preserve">Yu, Y.; Gim, S.; Kim, D.; Arnon, Z.A.; Gazit, E.; Seeberger, P.H.; Delbianco, M. Oligosaccharides Self-Assemble and Show Intrinsic Optical Properties. </w:t>
      </w:r>
      <w:r w:rsidRPr="000D5AA9">
        <w:rPr>
          <w:rFonts w:ascii="Arial" w:hAnsi="Arial" w:cs="Arial"/>
          <w:i/>
          <w:sz w:val="20"/>
          <w:szCs w:val="20"/>
        </w:rPr>
        <w:t xml:space="preserve">J Am Chem Soc </w:t>
      </w:r>
      <w:r w:rsidRPr="000D5AA9">
        <w:rPr>
          <w:rFonts w:ascii="Arial" w:hAnsi="Arial" w:cs="Arial"/>
          <w:b/>
          <w:sz w:val="20"/>
          <w:szCs w:val="20"/>
        </w:rPr>
        <w:t>2019</w:t>
      </w:r>
      <w:r w:rsidRPr="000D5AA9">
        <w:rPr>
          <w:rFonts w:ascii="Arial" w:hAnsi="Arial" w:cs="Arial"/>
          <w:sz w:val="20"/>
          <w:szCs w:val="20"/>
        </w:rPr>
        <w:t xml:space="preserve">, </w:t>
      </w:r>
      <w:r w:rsidRPr="000D5AA9">
        <w:rPr>
          <w:rFonts w:ascii="Arial" w:hAnsi="Arial" w:cs="Arial"/>
          <w:i/>
          <w:sz w:val="20"/>
          <w:szCs w:val="20"/>
        </w:rPr>
        <w:t>141</w:t>
      </w:r>
      <w:r w:rsidRPr="000D5AA9">
        <w:rPr>
          <w:rFonts w:ascii="Arial" w:hAnsi="Arial" w:cs="Arial"/>
          <w:sz w:val="20"/>
          <w:szCs w:val="20"/>
        </w:rPr>
        <w:t>, 4833-4838, doi:10.1021/jacs.8b11882.</w:t>
      </w:r>
    </w:p>
    <w:p w14:paraId="087A5752"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11.</w:t>
      </w:r>
      <w:r w:rsidRPr="000D5AA9">
        <w:rPr>
          <w:rFonts w:ascii="Arial" w:hAnsi="Arial" w:cs="Arial"/>
          <w:sz w:val="20"/>
          <w:szCs w:val="20"/>
        </w:rPr>
        <w:tab/>
        <w:t xml:space="preserve">Israelachvili, J.N.; Mitchell, D.J.; Ninham, B.W. Theory of self-assembly of lipid bilayers and vesicles. </w:t>
      </w:r>
      <w:r w:rsidRPr="000D5AA9">
        <w:rPr>
          <w:rFonts w:ascii="Arial" w:hAnsi="Arial" w:cs="Arial"/>
          <w:i/>
          <w:sz w:val="20"/>
          <w:szCs w:val="20"/>
        </w:rPr>
        <w:t xml:space="preserve">Biochim Biophys Acta </w:t>
      </w:r>
      <w:r w:rsidRPr="000D5AA9">
        <w:rPr>
          <w:rFonts w:ascii="Arial" w:hAnsi="Arial" w:cs="Arial"/>
          <w:b/>
          <w:sz w:val="20"/>
          <w:szCs w:val="20"/>
        </w:rPr>
        <w:t>1977</w:t>
      </w:r>
      <w:r w:rsidRPr="000D5AA9">
        <w:rPr>
          <w:rFonts w:ascii="Arial" w:hAnsi="Arial" w:cs="Arial"/>
          <w:sz w:val="20"/>
          <w:szCs w:val="20"/>
        </w:rPr>
        <w:t xml:space="preserve">, </w:t>
      </w:r>
      <w:r w:rsidRPr="000D5AA9">
        <w:rPr>
          <w:rFonts w:ascii="Arial" w:hAnsi="Arial" w:cs="Arial"/>
          <w:i/>
          <w:sz w:val="20"/>
          <w:szCs w:val="20"/>
        </w:rPr>
        <w:t>470</w:t>
      </w:r>
      <w:r w:rsidRPr="000D5AA9">
        <w:rPr>
          <w:rFonts w:ascii="Arial" w:hAnsi="Arial" w:cs="Arial"/>
          <w:sz w:val="20"/>
          <w:szCs w:val="20"/>
        </w:rPr>
        <w:t>, 185-201, doi:0005-2736(77)90099-2 [pii].</w:t>
      </w:r>
    </w:p>
    <w:p w14:paraId="05BF12F0"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12.</w:t>
      </w:r>
      <w:r w:rsidRPr="000D5AA9">
        <w:rPr>
          <w:rFonts w:ascii="Arial" w:hAnsi="Arial" w:cs="Arial"/>
          <w:sz w:val="20"/>
          <w:szCs w:val="20"/>
        </w:rPr>
        <w:tab/>
        <w:t xml:space="preserve">Fox, G.E.; Magrum, L.J.; Balch, W.E.; Wolfe, R.S.; Woese, C.R. Classification of methanogenic bacteria by 16S ribosomal RNA characterization. </w:t>
      </w:r>
      <w:r w:rsidRPr="000D5AA9">
        <w:rPr>
          <w:rFonts w:ascii="Arial" w:hAnsi="Arial" w:cs="Arial"/>
          <w:i/>
          <w:sz w:val="20"/>
          <w:szCs w:val="20"/>
        </w:rPr>
        <w:t xml:space="preserve">Proc Natl Acad Sci U S A </w:t>
      </w:r>
      <w:r w:rsidRPr="000D5AA9">
        <w:rPr>
          <w:rFonts w:ascii="Arial" w:hAnsi="Arial" w:cs="Arial"/>
          <w:b/>
          <w:sz w:val="20"/>
          <w:szCs w:val="20"/>
        </w:rPr>
        <w:t>1977</w:t>
      </w:r>
      <w:r w:rsidRPr="000D5AA9">
        <w:rPr>
          <w:rFonts w:ascii="Arial" w:hAnsi="Arial" w:cs="Arial"/>
          <w:sz w:val="20"/>
          <w:szCs w:val="20"/>
        </w:rPr>
        <w:t xml:space="preserve">, </w:t>
      </w:r>
      <w:r w:rsidRPr="000D5AA9">
        <w:rPr>
          <w:rFonts w:ascii="Arial" w:hAnsi="Arial" w:cs="Arial"/>
          <w:i/>
          <w:sz w:val="20"/>
          <w:szCs w:val="20"/>
        </w:rPr>
        <w:t>74</w:t>
      </w:r>
      <w:r w:rsidRPr="000D5AA9">
        <w:rPr>
          <w:rFonts w:ascii="Arial" w:hAnsi="Arial" w:cs="Arial"/>
          <w:sz w:val="20"/>
          <w:szCs w:val="20"/>
        </w:rPr>
        <w:t>, 4537-4541.</w:t>
      </w:r>
    </w:p>
    <w:p w14:paraId="36F4A8B5"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13.</w:t>
      </w:r>
      <w:r w:rsidRPr="000D5AA9">
        <w:rPr>
          <w:rFonts w:ascii="Arial" w:hAnsi="Arial" w:cs="Arial"/>
          <w:sz w:val="20"/>
          <w:szCs w:val="20"/>
        </w:rPr>
        <w:tab/>
        <w:t xml:space="preserve">Woese, C.R.; Fox, G.E. Phylogenetic structure of the prokaryotic domain: the primary kingdoms. </w:t>
      </w:r>
      <w:r w:rsidRPr="000D5AA9">
        <w:rPr>
          <w:rFonts w:ascii="Arial" w:hAnsi="Arial" w:cs="Arial"/>
          <w:i/>
          <w:sz w:val="20"/>
          <w:szCs w:val="20"/>
        </w:rPr>
        <w:t xml:space="preserve">Proc Natl Acad Sci U S A </w:t>
      </w:r>
      <w:r w:rsidRPr="000D5AA9">
        <w:rPr>
          <w:rFonts w:ascii="Arial" w:hAnsi="Arial" w:cs="Arial"/>
          <w:b/>
          <w:sz w:val="20"/>
          <w:szCs w:val="20"/>
        </w:rPr>
        <w:t>1977</w:t>
      </w:r>
      <w:r w:rsidRPr="000D5AA9">
        <w:rPr>
          <w:rFonts w:ascii="Arial" w:hAnsi="Arial" w:cs="Arial"/>
          <w:sz w:val="20"/>
          <w:szCs w:val="20"/>
        </w:rPr>
        <w:t xml:space="preserve">, </w:t>
      </w:r>
      <w:r w:rsidRPr="000D5AA9">
        <w:rPr>
          <w:rFonts w:ascii="Arial" w:hAnsi="Arial" w:cs="Arial"/>
          <w:i/>
          <w:sz w:val="20"/>
          <w:szCs w:val="20"/>
        </w:rPr>
        <w:t>74</w:t>
      </w:r>
      <w:r w:rsidRPr="000D5AA9">
        <w:rPr>
          <w:rFonts w:ascii="Arial" w:hAnsi="Arial" w:cs="Arial"/>
          <w:sz w:val="20"/>
          <w:szCs w:val="20"/>
        </w:rPr>
        <w:t>, 5088-5090.</w:t>
      </w:r>
    </w:p>
    <w:p w14:paraId="024F5D78"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14.</w:t>
      </w:r>
      <w:r w:rsidRPr="000D5AA9">
        <w:rPr>
          <w:rFonts w:ascii="Arial" w:hAnsi="Arial" w:cs="Arial"/>
          <w:sz w:val="20"/>
          <w:szCs w:val="20"/>
        </w:rPr>
        <w:tab/>
        <w:t xml:space="preserve">Woese, C. The universal ancestor. </w:t>
      </w:r>
      <w:r w:rsidRPr="000D5AA9">
        <w:rPr>
          <w:rFonts w:ascii="Arial" w:hAnsi="Arial" w:cs="Arial"/>
          <w:i/>
          <w:sz w:val="20"/>
          <w:szCs w:val="20"/>
        </w:rPr>
        <w:t xml:space="preserve">Proc Natl Acad Sci U S A </w:t>
      </w:r>
      <w:r w:rsidRPr="000D5AA9">
        <w:rPr>
          <w:rFonts w:ascii="Arial" w:hAnsi="Arial" w:cs="Arial"/>
          <w:b/>
          <w:sz w:val="20"/>
          <w:szCs w:val="20"/>
        </w:rPr>
        <w:t>1998</w:t>
      </w:r>
      <w:r w:rsidRPr="000D5AA9">
        <w:rPr>
          <w:rFonts w:ascii="Arial" w:hAnsi="Arial" w:cs="Arial"/>
          <w:sz w:val="20"/>
          <w:szCs w:val="20"/>
        </w:rPr>
        <w:t xml:space="preserve">, </w:t>
      </w:r>
      <w:r w:rsidRPr="000D5AA9">
        <w:rPr>
          <w:rFonts w:ascii="Arial" w:hAnsi="Arial" w:cs="Arial"/>
          <w:i/>
          <w:sz w:val="20"/>
          <w:szCs w:val="20"/>
        </w:rPr>
        <w:t>95</w:t>
      </w:r>
      <w:r w:rsidRPr="000D5AA9">
        <w:rPr>
          <w:rFonts w:ascii="Arial" w:hAnsi="Arial" w:cs="Arial"/>
          <w:sz w:val="20"/>
          <w:szCs w:val="20"/>
        </w:rPr>
        <w:t>, 6854-6859.</w:t>
      </w:r>
    </w:p>
    <w:p w14:paraId="01948DA7"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15.</w:t>
      </w:r>
      <w:r w:rsidRPr="000D5AA9">
        <w:rPr>
          <w:rFonts w:ascii="Arial" w:hAnsi="Arial" w:cs="Arial"/>
          <w:sz w:val="20"/>
          <w:szCs w:val="20"/>
        </w:rPr>
        <w:tab/>
        <w:t xml:space="preserve">Eme, L.; Tamarit, D.; Caceres, E.F.; Stairs, C.W.; De Anda, V.; Schon, M.E.; Seitz, K.W.; Dombrowski, N.; Lewis, W.H.; Homa, F.; et al. Inference and reconstruction of the heimdallarchaeial ancestry of eukaryotes. </w:t>
      </w:r>
      <w:r w:rsidRPr="000D5AA9">
        <w:rPr>
          <w:rFonts w:ascii="Arial" w:hAnsi="Arial" w:cs="Arial"/>
          <w:i/>
          <w:sz w:val="20"/>
          <w:szCs w:val="20"/>
        </w:rPr>
        <w:t xml:space="preserve">Nature </w:t>
      </w:r>
      <w:r w:rsidRPr="000D5AA9">
        <w:rPr>
          <w:rFonts w:ascii="Arial" w:hAnsi="Arial" w:cs="Arial"/>
          <w:b/>
          <w:sz w:val="20"/>
          <w:szCs w:val="20"/>
        </w:rPr>
        <w:t>2023</w:t>
      </w:r>
      <w:r w:rsidRPr="000D5AA9">
        <w:rPr>
          <w:rFonts w:ascii="Arial" w:hAnsi="Arial" w:cs="Arial"/>
          <w:sz w:val="20"/>
          <w:szCs w:val="20"/>
        </w:rPr>
        <w:t xml:space="preserve">, </w:t>
      </w:r>
      <w:r w:rsidRPr="000D5AA9">
        <w:rPr>
          <w:rFonts w:ascii="Arial" w:hAnsi="Arial" w:cs="Arial"/>
          <w:i/>
          <w:sz w:val="20"/>
          <w:szCs w:val="20"/>
        </w:rPr>
        <w:t>618</w:t>
      </w:r>
      <w:r w:rsidRPr="000D5AA9">
        <w:rPr>
          <w:rFonts w:ascii="Arial" w:hAnsi="Arial" w:cs="Arial"/>
          <w:sz w:val="20"/>
          <w:szCs w:val="20"/>
        </w:rPr>
        <w:t>, 992-999, doi:10.1038/s41586-023-06186-2.</w:t>
      </w:r>
    </w:p>
    <w:p w14:paraId="2FA59287"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16.</w:t>
      </w:r>
      <w:r w:rsidRPr="000D5AA9">
        <w:rPr>
          <w:rFonts w:ascii="Arial" w:hAnsi="Arial" w:cs="Arial"/>
          <w:sz w:val="20"/>
          <w:szCs w:val="20"/>
        </w:rPr>
        <w:tab/>
        <w:t xml:space="preserve">Krupovic, M.; Dolja, V.V.; Koonin, E.V. The virome of the last eukaryotic common ancestor and eukaryogenesis. </w:t>
      </w:r>
      <w:r w:rsidRPr="000D5AA9">
        <w:rPr>
          <w:rFonts w:ascii="Arial" w:hAnsi="Arial" w:cs="Arial"/>
          <w:i/>
          <w:sz w:val="20"/>
          <w:szCs w:val="20"/>
        </w:rPr>
        <w:t xml:space="preserve">Nat Microbiol </w:t>
      </w:r>
      <w:r w:rsidRPr="000D5AA9">
        <w:rPr>
          <w:rFonts w:ascii="Arial" w:hAnsi="Arial" w:cs="Arial"/>
          <w:b/>
          <w:sz w:val="20"/>
          <w:szCs w:val="20"/>
        </w:rPr>
        <w:t>2023</w:t>
      </w:r>
      <w:r w:rsidRPr="000D5AA9">
        <w:rPr>
          <w:rFonts w:ascii="Arial" w:hAnsi="Arial" w:cs="Arial"/>
          <w:sz w:val="20"/>
          <w:szCs w:val="20"/>
        </w:rPr>
        <w:t xml:space="preserve">, </w:t>
      </w:r>
      <w:r w:rsidRPr="000D5AA9">
        <w:rPr>
          <w:rFonts w:ascii="Arial" w:hAnsi="Arial" w:cs="Arial"/>
          <w:i/>
          <w:sz w:val="20"/>
          <w:szCs w:val="20"/>
        </w:rPr>
        <w:t>8</w:t>
      </w:r>
      <w:r w:rsidRPr="000D5AA9">
        <w:rPr>
          <w:rFonts w:ascii="Arial" w:hAnsi="Arial" w:cs="Arial"/>
          <w:sz w:val="20"/>
          <w:szCs w:val="20"/>
        </w:rPr>
        <w:t>, 1008-1017, doi:10.1038/s41564-023-01378-y.</w:t>
      </w:r>
    </w:p>
    <w:p w14:paraId="18C06670"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17.</w:t>
      </w:r>
      <w:r w:rsidRPr="000D5AA9">
        <w:rPr>
          <w:rFonts w:ascii="Arial" w:hAnsi="Arial" w:cs="Arial"/>
          <w:sz w:val="20"/>
          <w:szCs w:val="20"/>
        </w:rPr>
        <w:tab/>
        <w:t xml:space="preserve">Woese, C.R.; Kandler, O.; Wheelis, M.L. Towards a natural system of organisms: proposal for the domains Archaea, Bacteria, and Eucarya. </w:t>
      </w:r>
      <w:r w:rsidRPr="000D5AA9">
        <w:rPr>
          <w:rFonts w:ascii="Arial" w:hAnsi="Arial" w:cs="Arial"/>
          <w:i/>
          <w:sz w:val="20"/>
          <w:szCs w:val="20"/>
        </w:rPr>
        <w:t xml:space="preserve">Proc Natl Acad Sci U S A </w:t>
      </w:r>
      <w:r w:rsidRPr="000D5AA9">
        <w:rPr>
          <w:rFonts w:ascii="Arial" w:hAnsi="Arial" w:cs="Arial"/>
          <w:b/>
          <w:sz w:val="20"/>
          <w:szCs w:val="20"/>
        </w:rPr>
        <w:t>1990</w:t>
      </w:r>
      <w:r w:rsidRPr="000D5AA9">
        <w:rPr>
          <w:rFonts w:ascii="Arial" w:hAnsi="Arial" w:cs="Arial"/>
          <w:sz w:val="20"/>
          <w:szCs w:val="20"/>
        </w:rPr>
        <w:t xml:space="preserve">, </w:t>
      </w:r>
      <w:r w:rsidRPr="000D5AA9">
        <w:rPr>
          <w:rFonts w:ascii="Arial" w:hAnsi="Arial" w:cs="Arial"/>
          <w:i/>
          <w:sz w:val="20"/>
          <w:szCs w:val="20"/>
        </w:rPr>
        <w:t>87</w:t>
      </w:r>
      <w:r w:rsidRPr="000D5AA9">
        <w:rPr>
          <w:rFonts w:ascii="Arial" w:hAnsi="Arial" w:cs="Arial"/>
          <w:sz w:val="20"/>
          <w:szCs w:val="20"/>
        </w:rPr>
        <w:t>, 4576-4579.</w:t>
      </w:r>
    </w:p>
    <w:p w14:paraId="29631EC3"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18.</w:t>
      </w:r>
      <w:r w:rsidRPr="000D5AA9">
        <w:rPr>
          <w:rFonts w:ascii="Arial" w:hAnsi="Arial" w:cs="Arial"/>
          <w:sz w:val="20"/>
          <w:szCs w:val="20"/>
        </w:rPr>
        <w:tab/>
        <w:t xml:space="preserve">Cox, C.J.; Foster, P.G.; Hirt, R.P.; Harris, S.R.; Embley, T.M. The archaebacterial origin of eukaryotes. </w:t>
      </w:r>
      <w:r w:rsidRPr="000D5AA9">
        <w:rPr>
          <w:rFonts w:ascii="Arial" w:hAnsi="Arial" w:cs="Arial"/>
          <w:i/>
          <w:sz w:val="20"/>
          <w:szCs w:val="20"/>
        </w:rPr>
        <w:t xml:space="preserve">Proc Natl Acad Sci U S A </w:t>
      </w:r>
      <w:r w:rsidRPr="000D5AA9">
        <w:rPr>
          <w:rFonts w:ascii="Arial" w:hAnsi="Arial" w:cs="Arial"/>
          <w:b/>
          <w:sz w:val="20"/>
          <w:szCs w:val="20"/>
        </w:rPr>
        <w:t>2008</w:t>
      </w:r>
      <w:r w:rsidRPr="000D5AA9">
        <w:rPr>
          <w:rFonts w:ascii="Arial" w:hAnsi="Arial" w:cs="Arial"/>
          <w:sz w:val="20"/>
          <w:szCs w:val="20"/>
        </w:rPr>
        <w:t xml:space="preserve">, </w:t>
      </w:r>
      <w:r w:rsidRPr="000D5AA9">
        <w:rPr>
          <w:rFonts w:ascii="Arial" w:hAnsi="Arial" w:cs="Arial"/>
          <w:i/>
          <w:sz w:val="20"/>
          <w:szCs w:val="20"/>
        </w:rPr>
        <w:t>105</w:t>
      </w:r>
      <w:r w:rsidRPr="000D5AA9">
        <w:rPr>
          <w:rFonts w:ascii="Arial" w:hAnsi="Arial" w:cs="Arial"/>
          <w:sz w:val="20"/>
          <w:szCs w:val="20"/>
        </w:rPr>
        <w:t>, 20356-20361, doi:10.1073/pnas.0810647105.</w:t>
      </w:r>
    </w:p>
    <w:p w14:paraId="4658F9C7"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19.</w:t>
      </w:r>
      <w:r w:rsidRPr="000D5AA9">
        <w:rPr>
          <w:rFonts w:ascii="Arial" w:hAnsi="Arial" w:cs="Arial"/>
          <w:sz w:val="20"/>
          <w:szCs w:val="20"/>
        </w:rPr>
        <w:tab/>
        <w:t xml:space="preserve">Koonin, E.V. How many genes can make a cell: the minimal-gene-set concept. </w:t>
      </w:r>
      <w:r w:rsidRPr="000D5AA9">
        <w:rPr>
          <w:rFonts w:ascii="Arial" w:hAnsi="Arial" w:cs="Arial"/>
          <w:i/>
          <w:sz w:val="20"/>
          <w:szCs w:val="20"/>
        </w:rPr>
        <w:t xml:space="preserve">Annu Rev Genomics Hum Genet </w:t>
      </w:r>
      <w:r w:rsidRPr="000D5AA9">
        <w:rPr>
          <w:rFonts w:ascii="Arial" w:hAnsi="Arial" w:cs="Arial"/>
          <w:b/>
          <w:sz w:val="20"/>
          <w:szCs w:val="20"/>
        </w:rPr>
        <w:t>2000</w:t>
      </w:r>
      <w:r w:rsidRPr="000D5AA9">
        <w:rPr>
          <w:rFonts w:ascii="Arial" w:hAnsi="Arial" w:cs="Arial"/>
          <w:sz w:val="20"/>
          <w:szCs w:val="20"/>
        </w:rPr>
        <w:t xml:space="preserve">, </w:t>
      </w:r>
      <w:r w:rsidRPr="000D5AA9">
        <w:rPr>
          <w:rFonts w:ascii="Arial" w:hAnsi="Arial" w:cs="Arial"/>
          <w:i/>
          <w:sz w:val="20"/>
          <w:szCs w:val="20"/>
        </w:rPr>
        <w:t>1</w:t>
      </w:r>
      <w:r w:rsidRPr="000D5AA9">
        <w:rPr>
          <w:rFonts w:ascii="Arial" w:hAnsi="Arial" w:cs="Arial"/>
          <w:sz w:val="20"/>
          <w:szCs w:val="20"/>
        </w:rPr>
        <w:t>, 99-116.</w:t>
      </w:r>
    </w:p>
    <w:p w14:paraId="55D0879B"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20.</w:t>
      </w:r>
      <w:r w:rsidRPr="000D5AA9">
        <w:rPr>
          <w:rFonts w:ascii="Arial" w:hAnsi="Arial" w:cs="Arial"/>
          <w:sz w:val="20"/>
          <w:szCs w:val="20"/>
        </w:rPr>
        <w:tab/>
        <w:t xml:space="preserve">Koonin, E.V. Comparative genomics, minimal gene-sets and the last universal common ancestor. </w:t>
      </w:r>
      <w:r w:rsidRPr="000D5AA9">
        <w:rPr>
          <w:rFonts w:ascii="Arial" w:hAnsi="Arial" w:cs="Arial"/>
          <w:i/>
          <w:sz w:val="20"/>
          <w:szCs w:val="20"/>
        </w:rPr>
        <w:t xml:space="preserve">Nat Rev Microbiol </w:t>
      </w:r>
      <w:r w:rsidRPr="000D5AA9">
        <w:rPr>
          <w:rFonts w:ascii="Arial" w:hAnsi="Arial" w:cs="Arial"/>
          <w:b/>
          <w:sz w:val="20"/>
          <w:szCs w:val="20"/>
        </w:rPr>
        <w:t>2003</w:t>
      </w:r>
      <w:r w:rsidRPr="000D5AA9">
        <w:rPr>
          <w:rFonts w:ascii="Arial" w:hAnsi="Arial" w:cs="Arial"/>
          <w:sz w:val="20"/>
          <w:szCs w:val="20"/>
        </w:rPr>
        <w:t xml:space="preserve">, </w:t>
      </w:r>
      <w:r w:rsidRPr="000D5AA9">
        <w:rPr>
          <w:rFonts w:ascii="Arial" w:hAnsi="Arial" w:cs="Arial"/>
          <w:i/>
          <w:sz w:val="20"/>
          <w:szCs w:val="20"/>
        </w:rPr>
        <w:t>1</w:t>
      </w:r>
      <w:r w:rsidRPr="000D5AA9">
        <w:rPr>
          <w:rFonts w:ascii="Arial" w:hAnsi="Arial" w:cs="Arial"/>
          <w:sz w:val="20"/>
          <w:szCs w:val="20"/>
        </w:rPr>
        <w:t>, 127-136.</w:t>
      </w:r>
    </w:p>
    <w:p w14:paraId="63D7B4F1"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21.</w:t>
      </w:r>
      <w:r w:rsidRPr="000D5AA9">
        <w:rPr>
          <w:rFonts w:ascii="Arial" w:hAnsi="Arial" w:cs="Arial"/>
          <w:sz w:val="20"/>
          <w:szCs w:val="20"/>
        </w:rPr>
        <w:tab/>
        <w:t xml:space="preserve">Charlebois, R.L.; Doolittle, W.F. Computing prokaryotic gene ubiquity: rescuing the core from extinction. </w:t>
      </w:r>
      <w:r w:rsidRPr="000D5AA9">
        <w:rPr>
          <w:rFonts w:ascii="Arial" w:hAnsi="Arial" w:cs="Arial"/>
          <w:i/>
          <w:sz w:val="20"/>
          <w:szCs w:val="20"/>
        </w:rPr>
        <w:t xml:space="preserve">Genome Res </w:t>
      </w:r>
      <w:r w:rsidRPr="000D5AA9">
        <w:rPr>
          <w:rFonts w:ascii="Arial" w:hAnsi="Arial" w:cs="Arial"/>
          <w:b/>
          <w:sz w:val="20"/>
          <w:szCs w:val="20"/>
        </w:rPr>
        <w:t>2004</w:t>
      </w:r>
      <w:r w:rsidRPr="000D5AA9">
        <w:rPr>
          <w:rFonts w:ascii="Arial" w:hAnsi="Arial" w:cs="Arial"/>
          <w:sz w:val="20"/>
          <w:szCs w:val="20"/>
        </w:rPr>
        <w:t xml:space="preserve">, </w:t>
      </w:r>
      <w:r w:rsidRPr="000D5AA9">
        <w:rPr>
          <w:rFonts w:ascii="Arial" w:hAnsi="Arial" w:cs="Arial"/>
          <w:i/>
          <w:sz w:val="20"/>
          <w:szCs w:val="20"/>
        </w:rPr>
        <w:t>14</w:t>
      </w:r>
      <w:r w:rsidRPr="000D5AA9">
        <w:rPr>
          <w:rFonts w:ascii="Arial" w:hAnsi="Arial" w:cs="Arial"/>
          <w:sz w:val="20"/>
          <w:szCs w:val="20"/>
        </w:rPr>
        <w:t>, 2469-2477.</w:t>
      </w:r>
    </w:p>
    <w:p w14:paraId="36773D0C"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22.</w:t>
      </w:r>
      <w:r w:rsidRPr="000D5AA9">
        <w:rPr>
          <w:rFonts w:ascii="Arial" w:hAnsi="Arial" w:cs="Arial"/>
          <w:sz w:val="20"/>
          <w:szCs w:val="20"/>
        </w:rPr>
        <w:tab/>
        <w:t xml:space="preserve">Forterre, P. The Last Universal Common Ancestor of Ribosome-Encoding Organisms: Portrait of LUCA. </w:t>
      </w:r>
      <w:r w:rsidRPr="000D5AA9">
        <w:rPr>
          <w:rFonts w:ascii="Arial" w:hAnsi="Arial" w:cs="Arial"/>
          <w:i/>
          <w:sz w:val="20"/>
          <w:szCs w:val="20"/>
        </w:rPr>
        <w:t xml:space="preserve">J Mol Evol </w:t>
      </w:r>
      <w:r w:rsidRPr="000D5AA9">
        <w:rPr>
          <w:rFonts w:ascii="Arial" w:hAnsi="Arial" w:cs="Arial"/>
          <w:b/>
          <w:sz w:val="20"/>
          <w:szCs w:val="20"/>
        </w:rPr>
        <w:t>2024</w:t>
      </w:r>
      <w:r w:rsidRPr="000D5AA9">
        <w:rPr>
          <w:rFonts w:ascii="Arial" w:hAnsi="Arial" w:cs="Arial"/>
          <w:sz w:val="20"/>
          <w:szCs w:val="20"/>
        </w:rPr>
        <w:t xml:space="preserve">, </w:t>
      </w:r>
      <w:r w:rsidRPr="000D5AA9">
        <w:rPr>
          <w:rFonts w:ascii="Arial" w:hAnsi="Arial" w:cs="Arial"/>
          <w:i/>
          <w:sz w:val="20"/>
          <w:szCs w:val="20"/>
        </w:rPr>
        <w:t>92</w:t>
      </w:r>
      <w:r w:rsidRPr="000D5AA9">
        <w:rPr>
          <w:rFonts w:ascii="Arial" w:hAnsi="Arial" w:cs="Arial"/>
          <w:sz w:val="20"/>
          <w:szCs w:val="20"/>
        </w:rPr>
        <w:t>, 550-583, doi:10.1007/s00239-024-10186-9.</w:t>
      </w:r>
    </w:p>
    <w:p w14:paraId="6A456E1C"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23.</w:t>
      </w:r>
      <w:r w:rsidRPr="000D5AA9">
        <w:rPr>
          <w:rFonts w:ascii="Arial" w:hAnsi="Arial" w:cs="Arial"/>
          <w:sz w:val="20"/>
          <w:szCs w:val="20"/>
        </w:rPr>
        <w:tab/>
        <w:t xml:space="preserve">Pereto, J.; Lopez-Garcia, P.; Moreira, D. Ancestral lipid biosynthesis and early membrane evolution. </w:t>
      </w:r>
      <w:r w:rsidRPr="000D5AA9">
        <w:rPr>
          <w:rFonts w:ascii="Arial" w:hAnsi="Arial" w:cs="Arial"/>
          <w:i/>
          <w:sz w:val="20"/>
          <w:szCs w:val="20"/>
        </w:rPr>
        <w:t xml:space="preserve">Trends Biochem Sci </w:t>
      </w:r>
      <w:r w:rsidRPr="000D5AA9">
        <w:rPr>
          <w:rFonts w:ascii="Arial" w:hAnsi="Arial" w:cs="Arial"/>
          <w:b/>
          <w:sz w:val="20"/>
          <w:szCs w:val="20"/>
        </w:rPr>
        <w:t>2004</w:t>
      </w:r>
      <w:r w:rsidRPr="000D5AA9">
        <w:rPr>
          <w:rFonts w:ascii="Arial" w:hAnsi="Arial" w:cs="Arial"/>
          <w:sz w:val="20"/>
          <w:szCs w:val="20"/>
        </w:rPr>
        <w:t xml:space="preserve">, </w:t>
      </w:r>
      <w:r w:rsidRPr="000D5AA9">
        <w:rPr>
          <w:rFonts w:ascii="Arial" w:hAnsi="Arial" w:cs="Arial"/>
          <w:i/>
          <w:sz w:val="20"/>
          <w:szCs w:val="20"/>
        </w:rPr>
        <w:t>29</w:t>
      </w:r>
      <w:r w:rsidRPr="000D5AA9">
        <w:rPr>
          <w:rFonts w:ascii="Arial" w:hAnsi="Arial" w:cs="Arial"/>
          <w:sz w:val="20"/>
          <w:szCs w:val="20"/>
        </w:rPr>
        <w:t>, 469-477.</w:t>
      </w:r>
    </w:p>
    <w:p w14:paraId="3AAA4CC6"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24.</w:t>
      </w:r>
      <w:r w:rsidRPr="000D5AA9">
        <w:rPr>
          <w:rFonts w:ascii="Arial" w:hAnsi="Arial" w:cs="Arial"/>
          <w:sz w:val="20"/>
          <w:szCs w:val="20"/>
        </w:rPr>
        <w:tab/>
        <w:t xml:space="preserve">Kozlova, M.I.; Bushmakin, I.M.; Belyaeva, J.D.; Shalaeva, D.N.; Dibrova, D.V.; Cherepanov, D.A.; Mulkidjanian, A.Y. Expansion of the "Sodium World" through Evolutionary Time and Taxonomic Space. </w:t>
      </w:r>
      <w:r w:rsidRPr="000D5AA9">
        <w:rPr>
          <w:rFonts w:ascii="Arial" w:hAnsi="Arial" w:cs="Arial"/>
          <w:i/>
          <w:sz w:val="20"/>
          <w:szCs w:val="20"/>
        </w:rPr>
        <w:t xml:space="preserve">Biochemistry (Mosc) </w:t>
      </w:r>
      <w:r w:rsidRPr="000D5AA9">
        <w:rPr>
          <w:rFonts w:ascii="Arial" w:hAnsi="Arial" w:cs="Arial"/>
          <w:b/>
          <w:sz w:val="20"/>
          <w:szCs w:val="20"/>
        </w:rPr>
        <w:t>2020</w:t>
      </w:r>
      <w:r w:rsidRPr="000D5AA9">
        <w:rPr>
          <w:rFonts w:ascii="Arial" w:hAnsi="Arial" w:cs="Arial"/>
          <w:sz w:val="20"/>
          <w:szCs w:val="20"/>
        </w:rPr>
        <w:t xml:space="preserve">, </w:t>
      </w:r>
      <w:r w:rsidRPr="000D5AA9">
        <w:rPr>
          <w:rFonts w:ascii="Arial" w:hAnsi="Arial" w:cs="Arial"/>
          <w:i/>
          <w:sz w:val="20"/>
          <w:szCs w:val="20"/>
        </w:rPr>
        <w:t>85</w:t>
      </w:r>
      <w:r w:rsidRPr="000D5AA9">
        <w:rPr>
          <w:rFonts w:ascii="Arial" w:hAnsi="Arial" w:cs="Arial"/>
          <w:sz w:val="20"/>
          <w:szCs w:val="20"/>
        </w:rPr>
        <w:t>, 1518-1542, doi:10.1134/S0006297920120056.</w:t>
      </w:r>
    </w:p>
    <w:p w14:paraId="490F3E83"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25.</w:t>
      </w:r>
      <w:r w:rsidRPr="000D5AA9">
        <w:rPr>
          <w:rFonts w:ascii="Arial" w:hAnsi="Arial" w:cs="Arial"/>
          <w:sz w:val="20"/>
          <w:szCs w:val="20"/>
        </w:rPr>
        <w:tab/>
        <w:t xml:space="preserve">Forterre, P.; Philippe, H. The last universal common ancestor (LUCA), simple or complex? </w:t>
      </w:r>
      <w:r w:rsidRPr="000D5AA9">
        <w:rPr>
          <w:rFonts w:ascii="Arial" w:hAnsi="Arial" w:cs="Arial"/>
          <w:i/>
          <w:sz w:val="20"/>
          <w:szCs w:val="20"/>
        </w:rPr>
        <w:t xml:space="preserve">Biological Bulletin </w:t>
      </w:r>
      <w:r w:rsidRPr="000D5AA9">
        <w:rPr>
          <w:rFonts w:ascii="Arial" w:hAnsi="Arial" w:cs="Arial"/>
          <w:b/>
          <w:sz w:val="20"/>
          <w:szCs w:val="20"/>
        </w:rPr>
        <w:t>1999</w:t>
      </w:r>
      <w:r w:rsidRPr="000D5AA9">
        <w:rPr>
          <w:rFonts w:ascii="Arial" w:hAnsi="Arial" w:cs="Arial"/>
          <w:sz w:val="20"/>
          <w:szCs w:val="20"/>
        </w:rPr>
        <w:t xml:space="preserve">, </w:t>
      </w:r>
      <w:r w:rsidRPr="000D5AA9">
        <w:rPr>
          <w:rFonts w:ascii="Arial" w:hAnsi="Arial" w:cs="Arial"/>
          <w:i/>
          <w:sz w:val="20"/>
          <w:szCs w:val="20"/>
        </w:rPr>
        <w:t>196</w:t>
      </w:r>
      <w:r w:rsidRPr="000D5AA9">
        <w:rPr>
          <w:rFonts w:ascii="Arial" w:hAnsi="Arial" w:cs="Arial"/>
          <w:sz w:val="20"/>
          <w:szCs w:val="20"/>
        </w:rPr>
        <w:t>, 373-375; discussion 375-377.</w:t>
      </w:r>
    </w:p>
    <w:p w14:paraId="37286A01" w14:textId="77777777" w:rsidR="00D25D63"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26.</w:t>
      </w:r>
      <w:r w:rsidRPr="000D5AA9">
        <w:rPr>
          <w:rFonts w:ascii="Arial" w:hAnsi="Arial" w:cs="Arial"/>
          <w:sz w:val="20"/>
          <w:szCs w:val="20"/>
        </w:rPr>
        <w:tab/>
        <w:t xml:space="preserve">Forterre, P.; Philippe, H. Where is the root of the universal tree of life? </w:t>
      </w:r>
      <w:r w:rsidRPr="000D5AA9">
        <w:rPr>
          <w:rFonts w:ascii="Arial" w:hAnsi="Arial" w:cs="Arial"/>
          <w:i/>
          <w:sz w:val="20"/>
          <w:szCs w:val="20"/>
        </w:rPr>
        <w:t xml:space="preserve">Bioessays </w:t>
      </w:r>
      <w:r w:rsidRPr="000D5AA9">
        <w:rPr>
          <w:rFonts w:ascii="Arial" w:hAnsi="Arial" w:cs="Arial"/>
          <w:b/>
          <w:sz w:val="20"/>
          <w:szCs w:val="20"/>
        </w:rPr>
        <w:t>1999</w:t>
      </w:r>
      <w:r w:rsidRPr="000D5AA9">
        <w:rPr>
          <w:rFonts w:ascii="Arial" w:hAnsi="Arial" w:cs="Arial"/>
          <w:sz w:val="20"/>
          <w:szCs w:val="20"/>
        </w:rPr>
        <w:t xml:space="preserve">, </w:t>
      </w:r>
      <w:r w:rsidRPr="000D5AA9">
        <w:rPr>
          <w:rFonts w:ascii="Arial" w:hAnsi="Arial" w:cs="Arial"/>
          <w:i/>
          <w:sz w:val="20"/>
          <w:szCs w:val="20"/>
        </w:rPr>
        <w:t>21</w:t>
      </w:r>
      <w:r w:rsidRPr="000D5AA9">
        <w:rPr>
          <w:rFonts w:ascii="Arial" w:hAnsi="Arial" w:cs="Arial"/>
          <w:sz w:val="20"/>
          <w:szCs w:val="20"/>
        </w:rPr>
        <w:t xml:space="preserve">, 871-879, </w:t>
      </w:r>
    </w:p>
    <w:p w14:paraId="7FC0F9BC" w14:textId="4F6A2C0A"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27.</w:t>
      </w:r>
      <w:r w:rsidRPr="000D5AA9">
        <w:rPr>
          <w:rFonts w:ascii="Arial" w:hAnsi="Arial" w:cs="Arial"/>
          <w:sz w:val="20"/>
          <w:szCs w:val="20"/>
        </w:rPr>
        <w:tab/>
        <w:t xml:space="preserve">Koonin, E.V.; Krupovic, M.; Ishino, S.; Ishino, Y. The replication machinery of LUCA: common origin of DNA replication and transcription. </w:t>
      </w:r>
      <w:r w:rsidRPr="000D5AA9">
        <w:rPr>
          <w:rFonts w:ascii="Arial" w:hAnsi="Arial" w:cs="Arial"/>
          <w:i/>
          <w:sz w:val="20"/>
          <w:szCs w:val="20"/>
        </w:rPr>
        <w:t xml:space="preserve">BMC Biol </w:t>
      </w:r>
      <w:r w:rsidRPr="000D5AA9">
        <w:rPr>
          <w:rFonts w:ascii="Arial" w:hAnsi="Arial" w:cs="Arial"/>
          <w:b/>
          <w:sz w:val="20"/>
          <w:szCs w:val="20"/>
        </w:rPr>
        <w:t>2020</w:t>
      </w:r>
      <w:r w:rsidRPr="000D5AA9">
        <w:rPr>
          <w:rFonts w:ascii="Arial" w:hAnsi="Arial" w:cs="Arial"/>
          <w:sz w:val="20"/>
          <w:szCs w:val="20"/>
        </w:rPr>
        <w:t xml:space="preserve">, </w:t>
      </w:r>
      <w:r w:rsidRPr="000D5AA9">
        <w:rPr>
          <w:rFonts w:ascii="Arial" w:hAnsi="Arial" w:cs="Arial"/>
          <w:i/>
          <w:sz w:val="20"/>
          <w:szCs w:val="20"/>
        </w:rPr>
        <w:t>18</w:t>
      </w:r>
      <w:r w:rsidRPr="000D5AA9">
        <w:rPr>
          <w:rFonts w:ascii="Arial" w:hAnsi="Arial" w:cs="Arial"/>
          <w:sz w:val="20"/>
          <w:szCs w:val="20"/>
        </w:rPr>
        <w:t>, 61, doi:10.1186/s12915-020-00800-9.</w:t>
      </w:r>
    </w:p>
    <w:p w14:paraId="1FD66134"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28.</w:t>
      </w:r>
      <w:r w:rsidRPr="000D5AA9">
        <w:rPr>
          <w:rFonts w:ascii="Arial" w:hAnsi="Arial" w:cs="Arial"/>
          <w:sz w:val="20"/>
          <w:szCs w:val="20"/>
        </w:rPr>
        <w:tab/>
        <w:t xml:space="preserve">Deamer, D.W. Role of Amphiphilic Compounds in the Evolution of Membrane-Structure on the Early Earth. </w:t>
      </w:r>
      <w:r w:rsidRPr="000D5AA9">
        <w:rPr>
          <w:rFonts w:ascii="Arial" w:hAnsi="Arial" w:cs="Arial"/>
          <w:i/>
          <w:sz w:val="20"/>
          <w:szCs w:val="20"/>
        </w:rPr>
        <w:t xml:space="preserve">Orig. Life Evol. Biosph. </w:t>
      </w:r>
      <w:r w:rsidRPr="000D5AA9">
        <w:rPr>
          <w:rFonts w:ascii="Arial" w:hAnsi="Arial" w:cs="Arial"/>
          <w:b/>
          <w:sz w:val="20"/>
          <w:szCs w:val="20"/>
        </w:rPr>
        <w:t>1986</w:t>
      </w:r>
      <w:r w:rsidRPr="000D5AA9">
        <w:rPr>
          <w:rFonts w:ascii="Arial" w:hAnsi="Arial" w:cs="Arial"/>
          <w:sz w:val="20"/>
          <w:szCs w:val="20"/>
        </w:rPr>
        <w:t xml:space="preserve">, </w:t>
      </w:r>
      <w:r w:rsidRPr="000D5AA9">
        <w:rPr>
          <w:rFonts w:ascii="Arial" w:hAnsi="Arial" w:cs="Arial"/>
          <w:i/>
          <w:sz w:val="20"/>
          <w:szCs w:val="20"/>
        </w:rPr>
        <w:t>17</w:t>
      </w:r>
      <w:r w:rsidRPr="000D5AA9">
        <w:rPr>
          <w:rFonts w:ascii="Arial" w:hAnsi="Arial" w:cs="Arial"/>
          <w:sz w:val="20"/>
          <w:szCs w:val="20"/>
        </w:rPr>
        <w:t>, 3-25.</w:t>
      </w:r>
    </w:p>
    <w:p w14:paraId="38FE17E5"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29.</w:t>
      </w:r>
      <w:r w:rsidRPr="000D5AA9">
        <w:rPr>
          <w:rFonts w:ascii="Arial" w:hAnsi="Arial" w:cs="Arial"/>
          <w:sz w:val="20"/>
          <w:szCs w:val="20"/>
        </w:rPr>
        <w:tab/>
        <w:t xml:space="preserve">Deamer, D.W. The first living systems: a bioenergetic perspective. </w:t>
      </w:r>
      <w:r w:rsidRPr="000D5AA9">
        <w:rPr>
          <w:rFonts w:ascii="Arial" w:hAnsi="Arial" w:cs="Arial"/>
          <w:i/>
          <w:sz w:val="20"/>
          <w:szCs w:val="20"/>
        </w:rPr>
        <w:t xml:space="preserve">Microbiol. Mol. Biol. Rev. </w:t>
      </w:r>
      <w:r w:rsidRPr="000D5AA9">
        <w:rPr>
          <w:rFonts w:ascii="Arial" w:hAnsi="Arial" w:cs="Arial"/>
          <w:b/>
          <w:sz w:val="20"/>
          <w:szCs w:val="20"/>
        </w:rPr>
        <w:t>1997</w:t>
      </w:r>
      <w:r w:rsidRPr="000D5AA9">
        <w:rPr>
          <w:rFonts w:ascii="Arial" w:hAnsi="Arial" w:cs="Arial"/>
          <w:sz w:val="20"/>
          <w:szCs w:val="20"/>
        </w:rPr>
        <w:t xml:space="preserve">, </w:t>
      </w:r>
      <w:r w:rsidRPr="000D5AA9">
        <w:rPr>
          <w:rFonts w:ascii="Arial" w:hAnsi="Arial" w:cs="Arial"/>
          <w:i/>
          <w:sz w:val="20"/>
          <w:szCs w:val="20"/>
        </w:rPr>
        <w:t>61</w:t>
      </w:r>
      <w:r w:rsidRPr="000D5AA9">
        <w:rPr>
          <w:rFonts w:ascii="Arial" w:hAnsi="Arial" w:cs="Arial"/>
          <w:sz w:val="20"/>
          <w:szCs w:val="20"/>
        </w:rPr>
        <w:t>, 239-261.</w:t>
      </w:r>
    </w:p>
    <w:p w14:paraId="3FDC34A4"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30.</w:t>
      </w:r>
      <w:r w:rsidRPr="000D5AA9">
        <w:rPr>
          <w:rFonts w:ascii="Arial" w:hAnsi="Arial" w:cs="Arial"/>
          <w:sz w:val="20"/>
          <w:szCs w:val="20"/>
        </w:rPr>
        <w:tab/>
        <w:t xml:space="preserve">Dibrova, D.V.; Chudetsky, M.Y.; Galperin, M.Y.; Koonin, E.V.; Mulkidjanian, A.Y. The role of energy in the emergence of biology from chemistry. </w:t>
      </w:r>
      <w:r w:rsidRPr="000D5AA9">
        <w:rPr>
          <w:rFonts w:ascii="Arial" w:hAnsi="Arial" w:cs="Arial"/>
          <w:i/>
          <w:sz w:val="20"/>
          <w:szCs w:val="20"/>
        </w:rPr>
        <w:t xml:space="preserve">Orig Life Evol Biosph </w:t>
      </w:r>
      <w:r w:rsidRPr="000D5AA9">
        <w:rPr>
          <w:rFonts w:ascii="Arial" w:hAnsi="Arial" w:cs="Arial"/>
          <w:b/>
          <w:sz w:val="20"/>
          <w:szCs w:val="20"/>
        </w:rPr>
        <w:t>2012</w:t>
      </w:r>
      <w:r w:rsidRPr="000D5AA9">
        <w:rPr>
          <w:rFonts w:ascii="Arial" w:hAnsi="Arial" w:cs="Arial"/>
          <w:sz w:val="20"/>
          <w:szCs w:val="20"/>
        </w:rPr>
        <w:t xml:space="preserve">, </w:t>
      </w:r>
      <w:r w:rsidRPr="000D5AA9">
        <w:rPr>
          <w:rFonts w:ascii="Arial" w:hAnsi="Arial" w:cs="Arial"/>
          <w:i/>
          <w:sz w:val="20"/>
          <w:szCs w:val="20"/>
        </w:rPr>
        <w:t>42</w:t>
      </w:r>
      <w:r w:rsidRPr="000D5AA9">
        <w:rPr>
          <w:rFonts w:ascii="Arial" w:hAnsi="Arial" w:cs="Arial"/>
          <w:sz w:val="20"/>
          <w:szCs w:val="20"/>
        </w:rPr>
        <w:t>, 459-468, doi:10.1007/s11084-012-9308-z.</w:t>
      </w:r>
    </w:p>
    <w:p w14:paraId="07B94CB8"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31.</w:t>
      </w:r>
      <w:r w:rsidRPr="000D5AA9">
        <w:rPr>
          <w:rFonts w:ascii="Arial" w:hAnsi="Arial" w:cs="Arial"/>
          <w:sz w:val="20"/>
          <w:szCs w:val="20"/>
        </w:rPr>
        <w:tab/>
        <w:t xml:space="preserve">Koonin, E.V. The cosmological model of eternal inflation and the transition from chance to biological evolution in the history of life. </w:t>
      </w:r>
      <w:r w:rsidRPr="000D5AA9">
        <w:rPr>
          <w:rFonts w:ascii="Arial" w:hAnsi="Arial" w:cs="Arial"/>
          <w:i/>
          <w:sz w:val="20"/>
          <w:szCs w:val="20"/>
        </w:rPr>
        <w:t xml:space="preserve">Biol. Direct </w:t>
      </w:r>
      <w:r w:rsidRPr="000D5AA9">
        <w:rPr>
          <w:rFonts w:ascii="Arial" w:hAnsi="Arial" w:cs="Arial"/>
          <w:b/>
          <w:sz w:val="20"/>
          <w:szCs w:val="20"/>
        </w:rPr>
        <w:t>2007</w:t>
      </w:r>
      <w:r w:rsidRPr="000D5AA9">
        <w:rPr>
          <w:rFonts w:ascii="Arial" w:hAnsi="Arial" w:cs="Arial"/>
          <w:sz w:val="20"/>
          <w:szCs w:val="20"/>
        </w:rPr>
        <w:t xml:space="preserve">, </w:t>
      </w:r>
      <w:r w:rsidRPr="000D5AA9">
        <w:rPr>
          <w:rFonts w:ascii="Arial" w:hAnsi="Arial" w:cs="Arial"/>
          <w:i/>
          <w:sz w:val="20"/>
          <w:szCs w:val="20"/>
        </w:rPr>
        <w:t>2</w:t>
      </w:r>
      <w:r w:rsidRPr="000D5AA9">
        <w:rPr>
          <w:rFonts w:ascii="Arial" w:hAnsi="Arial" w:cs="Arial"/>
          <w:sz w:val="20"/>
          <w:szCs w:val="20"/>
        </w:rPr>
        <w:t>, 15.</w:t>
      </w:r>
    </w:p>
    <w:p w14:paraId="44400113"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lastRenderedPageBreak/>
        <w:t>32.</w:t>
      </w:r>
      <w:r w:rsidRPr="000D5AA9">
        <w:rPr>
          <w:rFonts w:ascii="Arial" w:hAnsi="Arial" w:cs="Arial"/>
          <w:sz w:val="20"/>
          <w:szCs w:val="20"/>
        </w:rPr>
        <w:tab/>
        <w:t xml:space="preserve">Benner, S.A. Paradoxes in the origin of life. </w:t>
      </w:r>
      <w:r w:rsidRPr="000D5AA9">
        <w:rPr>
          <w:rFonts w:ascii="Arial" w:hAnsi="Arial" w:cs="Arial"/>
          <w:i/>
          <w:sz w:val="20"/>
          <w:szCs w:val="20"/>
        </w:rPr>
        <w:t xml:space="preserve">Orig Life Evol Biosph </w:t>
      </w:r>
      <w:r w:rsidRPr="000D5AA9">
        <w:rPr>
          <w:rFonts w:ascii="Arial" w:hAnsi="Arial" w:cs="Arial"/>
          <w:b/>
          <w:sz w:val="20"/>
          <w:szCs w:val="20"/>
        </w:rPr>
        <w:t>2014</w:t>
      </w:r>
      <w:r w:rsidRPr="000D5AA9">
        <w:rPr>
          <w:rFonts w:ascii="Arial" w:hAnsi="Arial" w:cs="Arial"/>
          <w:sz w:val="20"/>
          <w:szCs w:val="20"/>
        </w:rPr>
        <w:t xml:space="preserve">, </w:t>
      </w:r>
      <w:r w:rsidRPr="000D5AA9">
        <w:rPr>
          <w:rFonts w:ascii="Arial" w:hAnsi="Arial" w:cs="Arial"/>
          <w:i/>
          <w:sz w:val="20"/>
          <w:szCs w:val="20"/>
        </w:rPr>
        <w:t>44</w:t>
      </w:r>
      <w:r w:rsidRPr="000D5AA9">
        <w:rPr>
          <w:rFonts w:ascii="Arial" w:hAnsi="Arial" w:cs="Arial"/>
          <w:sz w:val="20"/>
          <w:szCs w:val="20"/>
        </w:rPr>
        <w:t>, 339-343, doi:10.1007/s11084-014-9379-0.</w:t>
      </w:r>
    </w:p>
    <w:p w14:paraId="5B189441"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33.</w:t>
      </w:r>
      <w:r w:rsidRPr="000D5AA9">
        <w:rPr>
          <w:rFonts w:ascii="Arial" w:hAnsi="Arial" w:cs="Arial"/>
          <w:sz w:val="20"/>
          <w:szCs w:val="20"/>
        </w:rPr>
        <w:tab/>
        <w:t xml:space="preserve">Marshall, M. The water paradox and the origins of life. </w:t>
      </w:r>
      <w:r w:rsidRPr="000D5AA9">
        <w:rPr>
          <w:rFonts w:ascii="Arial" w:hAnsi="Arial" w:cs="Arial"/>
          <w:i/>
          <w:sz w:val="20"/>
          <w:szCs w:val="20"/>
        </w:rPr>
        <w:t xml:space="preserve">Nature </w:t>
      </w:r>
      <w:r w:rsidRPr="000D5AA9">
        <w:rPr>
          <w:rFonts w:ascii="Arial" w:hAnsi="Arial" w:cs="Arial"/>
          <w:b/>
          <w:sz w:val="20"/>
          <w:szCs w:val="20"/>
        </w:rPr>
        <w:t>2020</w:t>
      </w:r>
      <w:r w:rsidRPr="000D5AA9">
        <w:rPr>
          <w:rFonts w:ascii="Arial" w:hAnsi="Arial" w:cs="Arial"/>
          <w:sz w:val="20"/>
          <w:szCs w:val="20"/>
        </w:rPr>
        <w:t xml:space="preserve">, </w:t>
      </w:r>
      <w:r w:rsidRPr="000D5AA9">
        <w:rPr>
          <w:rFonts w:ascii="Arial" w:hAnsi="Arial" w:cs="Arial"/>
          <w:i/>
          <w:sz w:val="20"/>
          <w:szCs w:val="20"/>
        </w:rPr>
        <w:t>588</w:t>
      </w:r>
      <w:r w:rsidRPr="000D5AA9">
        <w:rPr>
          <w:rFonts w:ascii="Arial" w:hAnsi="Arial" w:cs="Arial"/>
          <w:sz w:val="20"/>
          <w:szCs w:val="20"/>
        </w:rPr>
        <w:t>, 210-213.</w:t>
      </w:r>
    </w:p>
    <w:p w14:paraId="51AA04C0"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34.</w:t>
      </w:r>
      <w:r w:rsidRPr="000D5AA9">
        <w:rPr>
          <w:rFonts w:ascii="Arial" w:hAnsi="Arial" w:cs="Arial"/>
          <w:sz w:val="20"/>
          <w:szCs w:val="20"/>
        </w:rPr>
        <w:tab/>
        <w:t xml:space="preserve">Benner, S.A. Rethinking nucleic acids from their origins to their applications. </w:t>
      </w:r>
      <w:r w:rsidRPr="000D5AA9">
        <w:rPr>
          <w:rFonts w:ascii="Arial" w:hAnsi="Arial" w:cs="Arial"/>
          <w:i/>
          <w:sz w:val="20"/>
          <w:szCs w:val="20"/>
        </w:rPr>
        <w:t xml:space="preserve">Philos Trans R Soc Lond B Biol Sci </w:t>
      </w:r>
      <w:r w:rsidRPr="000D5AA9">
        <w:rPr>
          <w:rFonts w:ascii="Arial" w:hAnsi="Arial" w:cs="Arial"/>
          <w:b/>
          <w:sz w:val="20"/>
          <w:szCs w:val="20"/>
        </w:rPr>
        <w:t>2023</w:t>
      </w:r>
      <w:r w:rsidRPr="000D5AA9">
        <w:rPr>
          <w:rFonts w:ascii="Arial" w:hAnsi="Arial" w:cs="Arial"/>
          <w:sz w:val="20"/>
          <w:szCs w:val="20"/>
        </w:rPr>
        <w:t xml:space="preserve">, </w:t>
      </w:r>
      <w:r w:rsidRPr="000D5AA9">
        <w:rPr>
          <w:rFonts w:ascii="Arial" w:hAnsi="Arial" w:cs="Arial"/>
          <w:i/>
          <w:sz w:val="20"/>
          <w:szCs w:val="20"/>
        </w:rPr>
        <w:t>378</w:t>
      </w:r>
      <w:r w:rsidRPr="000D5AA9">
        <w:rPr>
          <w:rFonts w:ascii="Arial" w:hAnsi="Arial" w:cs="Arial"/>
          <w:sz w:val="20"/>
          <w:szCs w:val="20"/>
        </w:rPr>
        <w:t>, 20220027, doi:10.1098/rstb.2022.0027.</w:t>
      </w:r>
    </w:p>
    <w:p w14:paraId="48C5BD13"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35.</w:t>
      </w:r>
      <w:r w:rsidRPr="000D5AA9">
        <w:rPr>
          <w:rFonts w:ascii="Arial" w:hAnsi="Arial" w:cs="Arial"/>
          <w:sz w:val="20"/>
          <w:szCs w:val="20"/>
        </w:rPr>
        <w:tab/>
        <w:t xml:space="preserve">Cramer, W.A.; Knaff, D.B. </w:t>
      </w:r>
      <w:r w:rsidRPr="000D5AA9">
        <w:rPr>
          <w:rFonts w:ascii="Arial" w:hAnsi="Arial" w:cs="Arial"/>
          <w:i/>
          <w:sz w:val="20"/>
          <w:szCs w:val="20"/>
        </w:rPr>
        <w:t>Energy Transduction in Biological Membranes: A Textbook of Bioenergetics</w:t>
      </w:r>
      <w:r w:rsidRPr="000D5AA9">
        <w:rPr>
          <w:rFonts w:ascii="Arial" w:hAnsi="Arial" w:cs="Arial"/>
          <w:sz w:val="20"/>
          <w:szCs w:val="20"/>
        </w:rPr>
        <w:t>; Springer-Verlag: 1990.</w:t>
      </w:r>
    </w:p>
    <w:p w14:paraId="55E69B73"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36.</w:t>
      </w:r>
      <w:r w:rsidRPr="000D5AA9">
        <w:rPr>
          <w:rFonts w:ascii="Arial" w:hAnsi="Arial" w:cs="Arial"/>
          <w:sz w:val="20"/>
          <w:szCs w:val="20"/>
        </w:rPr>
        <w:tab/>
        <w:t xml:space="preserve">Bratsch, S.G. Standard electrode potentials and temperature coefficients in water at 298.15 K. </w:t>
      </w:r>
      <w:r w:rsidRPr="000D5AA9">
        <w:rPr>
          <w:rFonts w:ascii="Arial" w:hAnsi="Arial" w:cs="Arial"/>
          <w:i/>
          <w:sz w:val="20"/>
          <w:szCs w:val="20"/>
        </w:rPr>
        <w:t xml:space="preserve">Journal of Physical and Chemical Reference Data </w:t>
      </w:r>
      <w:r w:rsidRPr="000D5AA9">
        <w:rPr>
          <w:rFonts w:ascii="Arial" w:hAnsi="Arial" w:cs="Arial"/>
          <w:b/>
          <w:sz w:val="20"/>
          <w:szCs w:val="20"/>
        </w:rPr>
        <w:t>1989</w:t>
      </w:r>
      <w:r w:rsidRPr="000D5AA9">
        <w:rPr>
          <w:rFonts w:ascii="Arial" w:hAnsi="Arial" w:cs="Arial"/>
          <w:sz w:val="20"/>
          <w:szCs w:val="20"/>
        </w:rPr>
        <w:t xml:space="preserve">, </w:t>
      </w:r>
      <w:r w:rsidRPr="000D5AA9">
        <w:rPr>
          <w:rFonts w:ascii="Arial" w:hAnsi="Arial" w:cs="Arial"/>
          <w:i/>
          <w:sz w:val="20"/>
          <w:szCs w:val="20"/>
        </w:rPr>
        <w:t>18</w:t>
      </w:r>
      <w:r w:rsidRPr="000D5AA9">
        <w:rPr>
          <w:rFonts w:ascii="Arial" w:hAnsi="Arial" w:cs="Arial"/>
          <w:sz w:val="20"/>
          <w:szCs w:val="20"/>
        </w:rPr>
        <w:t>, 1-21.</w:t>
      </w:r>
    </w:p>
    <w:p w14:paraId="4688F239"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37.</w:t>
      </w:r>
      <w:r w:rsidRPr="000D5AA9">
        <w:rPr>
          <w:rFonts w:ascii="Arial" w:hAnsi="Arial" w:cs="Arial"/>
          <w:sz w:val="20"/>
          <w:szCs w:val="20"/>
        </w:rPr>
        <w:tab/>
        <w:t xml:space="preserve">Nelson, D.L.; Lehninger, A.L.; Cox, M.M. </w:t>
      </w:r>
      <w:r w:rsidRPr="000D5AA9">
        <w:rPr>
          <w:rFonts w:ascii="Arial" w:hAnsi="Arial" w:cs="Arial"/>
          <w:i/>
          <w:sz w:val="20"/>
          <w:szCs w:val="20"/>
        </w:rPr>
        <w:t>Lehninger principles of biochemistry</w:t>
      </w:r>
      <w:r w:rsidRPr="000D5AA9">
        <w:rPr>
          <w:rFonts w:ascii="Arial" w:hAnsi="Arial" w:cs="Arial"/>
          <w:sz w:val="20"/>
          <w:szCs w:val="20"/>
        </w:rPr>
        <w:t>; Macmillan: 2008.</w:t>
      </w:r>
    </w:p>
    <w:p w14:paraId="7F3DB569"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38.</w:t>
      </w:r>
      <w:r w:rsidRPr="000D5AA9">
        <w:rPr>
          <w:rFonts w:ascii="Arial" w:hAnsi="Arial" w:cs="Arial"/>
          <w:sz w:val="20"/>
          <w:szCs w:val="20"/>
        </w:rPr>
        <w:tab/>
        <w:t xml:space="preserve">Saji, V.S.; Lee, C.W. Molybdenum, molybdenum oxides, and their electrochemistry. </w:t>
      </w:r>
      <w:r w:rsidRPr="000D5AA9">
        <w:rPr>
          <w:rFonts w:ascii="Arial" w:hAnsi="Arial" w:cs="Arial"/>
          <w:i/>
          <w:sz w:val="20"/>
          <w:szCs w:val="20"/>
        </w:rPr>
        <w:t xml:space="preserve">ChemSusChem </w:t>
      </w:r>
      <w:r w:rsidRPr="000D5AA9">
        <w:rPr>
          <w:rFonts w:ascii="Arial" w:hAnsi="Arial" w:cs="Arial"/>
          <w:b/>
          <w:sz w:val="20"/>
          <w:szCs w:val="20"/>
        </w:rPr>
        <w:t>2012</w:t>
      </w:r>
      <w:r w:rsidRPr="000D5AA9">
        <w:rPr>
          <w:rFonts w:ascii="Arial" w:hAnsi="Arial" w:cs="Arial"/>
          <w:sz w:val="20"/>
          <w:szCs w:val="20"/>
        </w:rPr>
        <w:t xml:space="preserve">, </w:t>
      </w:r>
      <w:r w:rsidRPr="000D5AA9">
        <w:rPr>
          <w:rFonts w:ascii="Arial" w:hAnsi="Arial" w:cs="Arial"/>
          <w:i/>
          <w:sz w:val="20"/>
          <w:szCs w:val="20"/>
        </w:rPr>
        <w:t>5</w:t>
      </w:r>
      <w:r w:rsidRPr="000D5AA9">
        <w:rPr>
          <w:rFonts w:ascii="Arial" w:hAnsi="Arial" w:cs="Arial"/>
          <w:sz w:val="20"/>
          <w:szCs w:val="20"/>
        </w:rPr>
        <w:t>, 1146-1161.</w:t>
      </w:r>
    </w:p>
    <w:p w14:paraId="6E70C2E8"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39.</w:t>
      </w:r>
      <w:r w:rsidRPr="000D5AA9">
        <w:rPr>
          <w:rFonts w:ascii="Arial" w:hAnsi="Arial" w:cs="Arial"/>
          <w:sz w:val="20"/>
          <w:szCs w:val="20"/>
        </w:rPr>
        <w:tab/>
        <w:t>Habisreutinger, S.N.; Schmidt</w:t>
      </w:r>
      <w:r w:rsidRPr="000D5AA9">
        <w:rPr>
          <w:rFonts w:ascii="Cambria Math" w:hAnsi="Cambria Math" w:cs="Cambria Math"/>
          <w:sz w:val="20"/>
          <w:szCs w:val="20"/>
        </w:rPr>
        <w:t>‐</w:t>
      </w:r>
      <w:r w:rsidRPr="000D5AA9">
        <w:rPr>
          <w:rFonts w:ascii="Arial" w:hAnsi="Arial" w:cs="Arial"/>
          <w:sz w:val="20"/>
          <w:szCs w:val="20"/>
        </w:rPr>
        <w:t xml:space="preserve">Mende, L.; Stolarczyk, J.K. Photocatalytic reduction of CO2 on TiO2 and other semiconductors. </w:t>
      </w:r>
      <w:r w:rsidRPr="000D5AA9">
        <w:rPr>
          <w:rFonts w:ascii="Arial" w:hAnsi="Arial" w:cs="Arial"/>
          <w:i/>
          <w:sz w:val="20"/>
          <w:szCs w:val="20"/>
        </w:rPr>
        <w:t xml:space="preserve">Angewandte Chemie International Edition </w:t>
      </w:r>
      <w:r w:rsidRPr="000D5AA9">
        <w:rPr>
          <w:rFonts w:ascii="Arial" w:hAnsi="Arial" w:cs="Arial"/>
          <w:b/>
          <w:sz w:val="20"/>
          <w:szCs w:val="20"/>
        </w:rPr>
        <w:t>2013</w:t>
      </w:r>
      <w:r w:rsidRPr="000D5AA9">
        <w:rPr>
          <w:rFonts w:ascii="Arial" w:hAnsi="Arial" w:cs="Arial"/>
          <w:sz w:val="20"/>
          <w:szCs w:val="20"/>
        </w:rPr>
        <w:t xml:space="preserve">, </w:t>
      </w:r>
      <w:r w:rsidRPr="000D5AA9">
        <w:rPr>
          <w:rFonts w:ascii="Arial" w:hAnsi="Arial" w:cs="Arial"/>
          <w:i/>
          <w:sz w:val="20"/>
          <w:szCs w:val="20"/>
        </w:rPr>
        <w:t>52</w:t>
      </w:r>
      <w:r w:rsidRPr="000D5AA9">
        <w:rPr>
          <w:rFonts w:ascii="Arial" w:hAnsi="Arial" w:cs="Arial"/>
          <w:sz w:val="20"/>
          <w:szCs w:val="20"/>
        </w:rPr>
        <w:t>, 7372-7408.</w:t>
      </w:r>
    </w:p>
    <w:p w14:paraId="4600909E"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40.</w:t>
      </w:r>
      <w:r w:rsidRPr="000D5AA9">
        <w:rPr>
          <w:rFonts w:ascii="Arial" w:hAnsi="Arial" w:cs="Arial"/>
          <w:sz w:val="20"/>
          <w:szCs w:val="20"/>
        </w:rPr>
        <w:tab/>
        <w:t xml:space="preserve">Yates, N.D.J.; Fascione, M.A.; Parkin, A. Methodologies for “wiring” redox proteins/enzymes to electrode surfaces. </w:t>
      </w:r>
      <w:r w:rsidRPr="000D5AA9">
        <w:rPr>
          <w:rFonts w:ascii="Arial" w:hAnsi="Arial" w:cs="Arial"/>
          <w:i/>
          <w:sz w:val="20"/>
          <w:szCs w:val="20"/>
        </w:rPr>
        <w:t xml:space="preserve">Chemistry–A European Journal </w:t>
      </w:r>
      <w:r w:rsidRPr="000D5AA9">
        <w:rPr>
          <w:rFonts w:ascii="Arial" w:hAnsi="Arial" w:cs="Arial"/>
          <w:b/>
          <w:sz w:val="20"/>
          <w:szCs w:val="20"/>
        </w:rPr>
        <w:t>2018</w:t>
      </w:r>
      <w:r w:rsidRPr="000D5AA9">
        <w:rPr>
          <w:rFonts w:ascii="Arial" w:hAnsi="Arial" w:cs="Arial"/>
          <w:sz w:val="20"/>
          <w:szCs w:val="20"/>
        </w:rPr>
        <w:t xml:space="preserve">, </w:t>
      </w:r>
      <w:r w:rsidRPr="000D5AA9">
        <w:rPr>
          <w:rFonts w:ascii="Arial" w:hAnsi="Arial" w:cs="Arial"/>
          <w:i/>
          <w:sz w:val="20"/>
          <w:szCs w:val="20"/>
        </w:rPr>
        <w:t>24</w:t>
      </w:r>
      <w:r w:rsidRPr="000D5AA9">
        <w:rPr>
          <w:rFonts w:ascii="Arial" w:hAnsi="Arial" w:cs="Arial"/>
          <w:sz w:val="20"/>
          <w:szCs w:val="20"/>
        </w:rPr>
        <w:t>, 12164-12182.</w:t>
      </w:r>
    </w:p>
    <w:p w14:paraId="1563DA88"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41.</w:t>
      </w:r>
      <w:r w:rsidRPr="000D5AA9">
        <w:rPr>
          <w:rFonts w:ascii="Arial" w:hAnsi="Arial" w:cs="Arial"/>
          <w:sz w:val="20"/>
          <w:szCs w:val="20"/>
        </w:rPr>
        <w:tab/>
        <w:t xml:space="preserve">Milton, R.D.; Minteer, S.D. Nitrogenase bioelectrochemistry for synthesis applications. </w:t>
      </w:r>
      <w:r w:rsidRPr="000D5AA9">
        <w:rPr>
          <w:rFonts w:ascii="Arial" w:hAnsi="Arial" w:cs="Arial"/>
          <w:i/>
          <w:sz w:val="20"/>
          <w:szCs w:val="20"/>
        </w:rPr>
        <w:t xml:space="preserve">Accounts of chemical research </w:t>
      </w:r>
      <w:r w:rsidRPr="000D5AA9">
        <w:rPr>
          <w:rFonts w:ascii="Arial" w:hAnsi="Arial" w:cs="Arial"/>
          <w:b/>
          <w:sz w:val="20"/>
          <w:szCs w:val="20"/>
        </w:rPr>
        <w:t>2019</w:t>
      </w:r>
      <w:r w:rsidRPr="000D5AA9">
        <w:rPr>
          <w:rFonts w:ascii="Arial" w:hAnsi="Arial" w:cs="Arial"/>
          <w:sz w:val="20"/>
          <w:szCs w:val="20"/>
        </w:rPr>
        <w:t xml:space="preserve">, </w:t>
      </w:r>
      <w:r w:rsidRPr="000D5AA9">
        <w:rPr>
          <w:rFonts w:ascii="Arial" w:hAnsi="Arial" w:cs="Arial"/>
          <w:i/>
          <w:sz w:val="20"/>
          <w:szCs w:val="20"/>
        </w:rPr>
        <w:t>52</w:t>
      </w:r>
      <w:r w:rsidRPr="000D5AA9">
        <w:rPr>
          <w:rFonts w:ascii="Arial" w:hAnsi="Arial" w:cs="Arial"/>
          <w:sz w:val="20"/>
          <w:szCs w:val="20"/>
        </w:rPr>
        <w:t>, 3351-3360.</w:t>
      </w:r>
    </w:p>
    <w:p w14:paraId="08BF7B10"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42.</w:t>
      </w:r>
      <w:r w:rsidRPr="000D5AA9">
        <w:rPr>
          <w:rFonts w:ascii="Arial" w:hAnsi="Arial" w:cs="Arial"/>
          <w:sz w:val="20"/>
          <w:szCs w:val="20"/>
        </w:rPr>
        <w:tab/>
        <w:t xml:space="preserve">Frost, B.R. Introduction to oxygen fugacity and its petrologic importance. In </w:t>
      </w:r>
      <w:r w:rsidRPr="000D5AA9">
        <w:rPr>
          <w:rFonts w:ascii="Arial" w:hAnsi="Arial" w:cs="Arial"/>
          <w:i/>
          <w:sz w:val="20"/>
          <w:szCs w:val="20"/>
        </w:rPr>
        <w:t>Oxide minerals</w:t>
      </w:r>
      <w:r w:rsidRPr="000D5AA9">
        <w:rPr>
          <w:rFonts w:ascii="Arial" w:hAnsi="Arial" w:cs="Arial"/>
          <w:sz w:val="20"/>
          <w:szCs w:val="20"/>
        </w:rPr>
        <w:t>; De Gruyter: 2018; pp. 1-10.</w:t>
      </w:r>
    </w:p>
    <w:p w14:paraId="2BB7C5F5"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43.</w:t>
      </w:r>
      <w:r w:rsidRPr="000D5AA9">
        <w:rPr>
          <w:rFonts w:ascii="Arial" w:hAnsi="Arial" w:cs="Arial"/>
          <w:sz w:val="20"/>
          <w:szCs w:val="20"/>
        </w:rPr>
        <w:tab/>
        <w:t xml:space="preserve">Gomes, R.J.; Birch, C.; Cencer, M.M.; Li, C.; Son, S.-B.; Bloom, I.D.; Assary, R.S.; Amanchukwu, C.V. Probing electrolyte influence on CO2 reduction in aprotic solvents. </w:t>
      </w:r>
      <w:r w:rsidRPr="000D5AA9">
        <w:rPr>
          <w:rFonts w:ascii="Arial" w:hAnsi="Arial" w:cs="Arial"/>
          <w:i/>
          <w:sz w:val="20"/>
          <w:szCs w:val="20"/>
        </w:rPr>
        <w:t xml:space="preserve">The Journal of Physical Chemistry C </w:t>
      </w:r>
      <w:r w:rsidRPr="000D5AA9">
        <w:rPr>
          <w:rFonts w:ascii="Arial" w:hAnsi="Arial" w:cs="Arial"/>
          <w:b/>
          <w:sz w:val="20"/>
          <w:szCs w:val="20"/>
        </w:rPr>
        <w:t>2022</w:t>
      </w:r>
      <w:r w:rsidRPr="000D5AA9">
        <w:rPr>
          <w:rFonts w:ascii="Arial" w:hAnsi="Arial" w:cs="Arial"/>
          <w:sz w:val="20"/>
          <w:szCs w:val="20"/>
        </w:rPr>
        <w:t xml:space="preserve">, </w:t>
      </w:r>
      <w:r w:rsidRPr="000D5AA9">
        <w:rPr>
          <w:rFonts w:ascii="Arial" w:hAnsi="Arial" w:cs="Arial"/>
          <w:i/>
          <w:sz w:val="20"/>
          <w:szCs w:val="20"/>
        </w:rPr>
        <w:t>126</w:t>
      </w:r>
      <w:r w:rsidRPr="000D5AA9">
        <w:rPr>
          <w:rFonts w:ascii="Arial" w:hAnsi="Arial" w:cs="Arial"/>
          <w:sz w:val="20"/>
          <w:szCs w:val="20"/>
        </w:rPr>
        <w:t>, 13595-13606.</w:t>
      </w:r>
    </w:p>
    <w:p w14:paraId="121DEB55"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44.</w:t>
      </w:r>
      <w:r w:rsidRPr="000D5AA9">
        <w:rPr>
          <w:rFonts w:ascii="Arial" w:hAnsi="Arial" w:cs="Arial"/>
          <w:sz w:val="20"/>
          <w:szCs w:val="20"/>
        </w:rPr>
        <w:tab/>
        <w:t xml:space="preserve">Iffland, L.; Siegmund, D.; Apfel, U.P. Electrochemical CO2 and Proton Reduction by a Co (dithiacyclam) Complex. </w:t>
      </w:r>
      <w:r w:rsidRPr="000D5AA9">
        <w:rPr>
          <w:rFonts w:ascii="Arial" w:hAnsi="Arial" w:cs="Arial"/>
          <w:i/>
          <w:sz w:val="20"/>
          <w:szCs w:val="20"/>
        </w:rPr>
        <w:t xml:space="preserve">Zeitschrift für anorganische und allgemeine Chemie </w:t>
      </w:r>
      <w:r w:rsidRPr="000D5AA9">
        <w:rPr>
          <w:rFonts w:ascii="Arial" w:hAnsi="Arial" w:cs="Arial"/>
          <w:b/>
          <w:sz w:val="20"/>
          <w:szCs w:val="20"/>
        </w:rPr>
        <w:t>2020</w:t>
      </w:r>
      <w:r w:rsidRPr="000D5AA9">
        <w:rPr>
          <w:rFonts w:ascii="Arial" w:hAnsi="Arial" w:cs="Arial"/>
          <w:sz w:val="20"/>
          <w:szCs w:val="20"/>
        </w:rPr>
        <w:t xml:space="preserve">, </w:t>
      </w:r>
      <w:r w:rsidRPr="000D5AA9">
        <w:rPr>
          <w:rFonts w:ascii="Arial" w:hAnsi="Arial" w:cs="Arial"/>
          <w:i/>
          <w:sz w:val="20"/>
          <w:szCs w:val="20"/>
        </w:rPr>
        <w:t>646</w:t>
      </w:r>
      <w:r w:rsidRPr="000D5AA9">
        <w:rPr>
          <w:rFonts w:ascii="Arial" w:hAnsi="Arial" w:cs="Arial"/>
          <w:sz w:val="20"/>
          <w:szCs w:val="20"/>
        </w:rPr>
        <w:t>, 746-753.</w:t>
      </w:r>
    </w:p>
    <w:p w14:paraId="666A30A9"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45.</w:t>
      </w:r>
      <w:r w:rsidRPr="000D5AA9">
        <w:rPr>
          <w:rFonts w:ascii="Arial" w:hAnsi="Arial" w:cs="Arial"/>
          <w:sz w:val="20"/>
          <w:szCs w:val="20"/>
        </w:rPr>
        <w:tab/>
        <w:t xml:space="preserve">Liu, J.; Chakraborty, S.; Hosseinzadeh, P.; Yu, Y.; Tian, S.; Petrik, I.; Bhagi, A.; Lu, Y. Metalloproteins containing cytochrome, iron–sulfur, or copper redox centers. </w:t>
      </w:r>
      <w:r w:rsidRPr="000D5AA9">
        <w:rPr>
          <w:rFonts w:ascii="Arial" w:hAnsi="Arial" w:cs="Arial"/>
          <w:i/>
          <w:sz w:val="20"/>
          <w:szCs w:val="20"/>
        </w:rPr>
        <w:t xml:space="preserve">Chemical reviews </w:t>
      </w:r>
      <w:r w:rsidRPr="000D5AA9">
        <w:rPr>
          <w:rFonts w:ascii="Arial" w:hAnsi="Arial" w:cs="Arial"/>
          <w:b/>
          <w:sz w:val="20"/>
          <w:szCs w:val="20"/>
        </w:rPr>
        <w:t>2014</w:t>
      </w:r>
      <w:r w:rsidRPr="000D5AA9">
        <w:rPr>
          <w:rFonts w:ascii="Arial" w:hAnsi="Arial" w:cs="Arial"/>
          <w:sz w:val="20"/>
          <w:szCs w:val="20"/>
        </w:rPr>
        <w:t xml:space="preserve">, </w:t>
      </w:r>
      <w:r w:rsidRPr="000D5AA9">
        <w:rPr>
          <w:rFonts w:ascii="Arial" w:hAnsi="Arial" w:cs="Arial"/>
          <w:i/>
          <w:sz w:val="20"/>
          <w:szCs w:val="20"/>
        </w:rPr>
        <w:t>114</w:t>
      </w:r>
      <w:r w:rsidRPr="000D5AA9">
        <w:rPr>
          <w:rFonts w:ascii="Arial" w:hAnsi="Arial" w:cs="Arial"/>
          <w:sz w:val="20"/>
          <w:szCs w:val="20"/>
        </w:rPr>
        <w:t>, 4366-4469.</w:t>
      </w:r>
    </w:p>
    <w:p w14:paraId="42690D59"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46.</w:t>
      </w:r>
      <w:r w:rsidRPr="000D5AA9">
        <w:rPr>
          <w:rFonts w:ascii="Arial" w:hAnsi="Arial" w:cs="Arial"/>
          <w:sz w:val="20"/>
          <w:szCs w:val="20"/>
        </w:rPr>
        <w:tab/>
        <w:t xml:space="preserve">Blankenship, R.E. </w:t>
      </w:r>
      <w:r w:rsidRPr="000D5AA9">
        <w:rPr>
          <w:rFonts w:ascii="Arial" w:hAnsi="Arial" w:cs="Arial"/>
          <w:i/>
          <w:sz w:val="20"/>
          <w:szCs w:val="20"/>
        </w:rPr>
        <w:t>Molecular Mechanisms of Photosynthesis</w:t>
      </w:r>
      <w:r w:rsidRPr="000D5AA9">
        <w:rPr>
          <w:rFonts w:ascii="Arial" w:hAnsi="Arial" w:cs="Arial"/>
          <w:sz w:val="20"/>
          <w:szCs w:val="20"/>
        </w:rPr>
        <w:t>; Wiley: 2021.</w:t>
      </w:r>
    </w:p>
    <w:p w14:paraId="31C92A6B"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47.</w:t>
      </w:r>
      <w:r w:rsidRPr="000D5AA9">
        <w:rPr>
          <w:rFonts w:ascii="Arial" w:hAnsi="Arial" w:cs="Arial"/>
          <w:sz w:val="20"/>
          <w:szCs w:val="20"/>
        </w:rPr>
        <w:tab/>
        <w:t xml:space="preserve">Berg, I.A. Ecological aspects of the distribution of different autotrophic CO2 fixation pathways. </w:t>
      </w:r>
      <w:r w:rsidRPr="000D5AA9">
        <w:rPr>
          <w:rFonts w:ascii="Arial" w:hAnsi="Arial" w:cs="Arial"/>
          <w:i/>
          <w:sz w:val="20"/>
          <w:szCs w:val="20"/>
        </w:rPr>
        <w:t xml:space="preserve">Appl Environ Microbiol </w:t>
      </w:r>
      <w:r w:rsidRPr="000D5AA9">
        <w:rPr>
          <w:rFonts w:ascii="Arial" w:hAnsi="Arial" w:cs="Arial"/>
          <w:b/>
          <w:sz w:val="20"/>
          <w:szCs w:val="20"/>
        </w:rPr>
        <w:t>2011</w:t>
      </w:r>
      <w:r w:rsidRPr="000D5AA9">
        <w:rPr>
          <w:rFonts w:ascii="Arial" w:hAnsi="Arial" w:cs="Arial"/>
          <w:sz w:val="20"/>
          <w:szCs w:val="20"/>
        </w:rPr>
        <w:t xml:space="preserve">, </w:t>
      </w:r>
      <w:r w:rsidRPr="000D5AA9">
        <w:rPr>
          <w:rFonts w:ascii="Arial" w:hAnsi="Arial" w:cs="Arial"/>
          <w:i/>
          <w:sz w:val="20"/>
          <w:szCs w:val="20"/>
        </w:rPr>
        <w:t>77</w:t>
      </w:r>
      <w:r w:rsidRPr="000D5AA9">
        <w:rPr>
          <w:rFonts w:ascii="Arial" w:hAnsi="Arial" w:cs="Arial"/>
          <w:sz w:val="20"/>
          <w:szCs w:val="20"/>
        </w:rPr>
        <w:t>, 1925-1936, doi:10.1128/AEM.02473-10.</w:t>
      </w:r>
    </w:p>
    <w:p w14:paraId="7E93AEB6"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48.</w:t>
      </w:r>
      <w:r w:rsidRPr="000D5AA9">
        <w:rPr>
          <w:rFonts w:ascii="Arial" w:hAnsi="Arial" w:cs="Arial"/>
          <w:sz w:val="20"/>
          <w:szCs w:val="20"/>
        </w:rPr>
        <w:tab/>
        <w:t xml:space="preserve">Keller, M.A.; Turchyn, A.V.; Ralser, M. Non-enzymatic glycolysis and pentose phosphate pathway-like reactions in a plausible Archean ocean. </w:t>
      </w:r>
      <w:r w:rsidRPr="000D5AA9">
        <w:rPr>
          <w:rFonts w:ascii="Arial" w:hAnsi="Arial" w:cs="Arial"/>
          <w:i/>
          <w:sz w:val="20"/>
          <w:szCs w:val="20"/>
        </w:rPr>
        <w:t xml:space="preserve">Mol Syst Biol </w:t>
      </w:r>
      <w:r w:rsidRPr="000D5AA9">
        <w:rPr>
          <w:rFonts w:ascii="Arial" w:hAnsi="Arial" w:cs="Arial"/>
          <w:b/>
          <w:sz w:val="20"/>
          <w:szCs w:val="20"/>
        </w:rPr>
        <w:t>2014</w:t>
      </w:r>
      <w:r w:rsidRPr="000D5AA9">
        <w:rPr>
          <w:rFonts w:ascii="Arial" w:hAnsi="Arial" w:cs="Arial"/>
          <w:sz w:val="20"/>
          <w:szCs w:val="20"/>
        </w:rPr>
        <w:t xml:space="preserve">, </w:t>
      </w:r>
      <w:r w:rsidRPr="000D5AA9">
        <w:rPr>
          <w:rFonts w:ascii="Arial" w:hAnsi="Arial" w:cs="Arial"/>
          <w:i/>
          <w:sz w:val="20"/>
          <w:szCs w:val="20"/>
        </w:rPr>
        <w:t>10</w:t>
      </w:r>
      <w:r w:rsidRPr="000D5AA9">
        <w:rPr>
          <w:rFonts w:ascii="Arial" w:hAnsi="Arial" w:cs="Arial"/>
          <w:sz w:val="20"/>
          <w:szCs w:val="20"/>
        </w:rPr>
        <w:t>, 725, doi:10.1002/msb.20145228.</w:t>
      </w:r>
    </w:p>
    <w:p w14:paraId="130782DA"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49.</w:t>
      </w:r>
      <w:r w:rsidRPr="000D5AA9">
        <w:rPr>
          <w:rFonts w:ascii="Arial" w:hAnsi="Arial" w:cs="Arial"/>
          <w:sz w:val="20"/>
          <w:szCs w:val="20"/>
        </w:rPr>
        <w:tab/>
        <w:t xml:space="preserve">Keller, M.A.; Zylstra, A.; Castro, C.; Turchyn, A.V.; Griffin, J.L.; Ralser, M. Conditional iron and pH-dependent activity of a non-enzymatic glycolysis and pentose phosphate pathway. </w:t>
      </w:r>
      <w:r w:rsidRPr="000D5AA9">
        <w:rPr>
          <w:rFonts w:ascii="Arial" w:hAnsi="Arial" w:cs="Arial"/>
          <w:i/>
          <w:sz w:val="20"/>
          <w:szCs w:val="20"/>
        </w:rPr>
        <w:t xml:space="preserve">Sci Adv </w:t>
      </w:r>
      <w:r w:rsidRPr="000D5AA9">
        <w:rPr>
          <w:rFonts w:ascii="Arial" w:hAnsi="Arial" w:cs="Arial"/>
          <w:b/>
          <w:sz w:val="20"/>
          <w:szCs w:val="20"/>
        </w:rPr>
        <w:t>2016</w:t>
      </w:r>
      <w:r w:rsidRPr="000D5AA9">
        <w:rPr>
          <w:rFonts w:ascii="Arial" w:hAnsi="Arial" w:cs="Arial"/>
          <w:sz w:val="20"/>
          <w:szCs w:val="20"/>
        </w:rPr>
        <w:t xml:space="preserve">, </w:t>
      </w:r>
      <w:r w:rsidRPr="000D5AA9">
        <w:rPr>
          <w:rFonts w:ascii="Arial" w:hAnsi="Arial" w:cs="Arial"/>
          <w:i/>
          <w:sz w:val="20"/>
          <w:szCs w:val="20"/>
        </w:rPr>
        <w:t>2</w:t>
      </w:r>
      <w:r w:rsidRPr="000D5AA9">
        <w:rPr>
          <w:rFonts w:ascii="Arial" w:hAnsi="Arial" w:cs="Arial"/>
          <w:sz w:val="20"/>
          <w:szCs w:val="20"/>
        </w:rPr>
        <w:t>, e1501235, doi:10.1126/sciadv.1501235.</w:t>
      </w:r>
    </w:p>
    <w:p w14:paraId="2FA2F999"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50.</w:t>
      </w:r>
      <w:r w:rsidRPr="000D5AA9">
        <w:rPr>
          <w:rFonts w:ascii="Arial" w:hAnsi="Arial" w:cs="Arial"/>
          <w:sz w:val="20"/>
          <w:szCs w:val="20"/>
        </w:rPr>
        <w:tab/>
        <w:t xml:space="preserve">Ralser, M. An appeal to magic? The discovery of a non-enzymatic metabolism and its role in the origins of life. </w:t>
      </w:r>
      <w:r w:rsidRPr="000D5AA9">
        <w:rPr>
          <w:rFonts w:ascii="Arial" w:hAnsi="Arial" w:cs="Arial"/>
          <w:i/>
          <w:sz w:val="20"/>
          <w:szCs w:val="20"/>
        </w:rPr>
        <w:t xml:space="preserve">Biochem J </w:t>
      </w:r>
      <w:r w:rsidRPr="000D5AA9">
        <w:rPr>
          <w:rFonts w:ascii="Arial" w:hAnsi="Arial" w:cs="Arial"/>
          <w:b/>
          <w:sz w:val="20"/>
          <w:szCs w:val="20"/>
        </w:rPr>
        <w:t>2018</w:t>
      </w:r>
      <w:r w:rsidRPr="000D5AA9">
        <w:rPr>
          <w:rFonts w:ascii="Arial" w:hAnsi="Arial" w:cs="Arial"/>
          <w:sz w:val="20"/>
          <w:szCs w:val="20"/>
        </w:rPr>
        <w:t xml:space="preserve">, </w:t>
      </w:r>
      <w:r w:rsidRPr="000D5AA9">
        <w:rPr>
          <w:rFonts w:ascii="Arial" w:hAnsi="Arial" w:cs="Arial"/>
          <w:i/>
          <w:sz w:val="20"/>
          <w:szCs w:val="20"/>
        </w:rPr>
        <w:t>475</w:t>
      </w:r>
      <w:r w:rsidRPr="000D5AA9">
        <w:rPr>
          <w:rFonts w:ascii="Arial" w:hAnsi="Arial" w:cs="Arial"/>
          <w:sz w:val="20"/>
          <w:szCs w:val="20"/>
        </w:rPr>
        <w:t>, 2577-2592, doi:10.1042/BCJ20160866.</w:t>
      </w:r>
    </w:p>
    <w:p w14:paraId="7683BD2E"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51.</w:t>
      </w:r>
      <w:r w:rsidRPr="000D5AA9">
        <w:rPr>
          <w:rFonts w:ascii="Arial" w:hAnsi="Arial" w:cs="Arial"/>
          <w:sz w:val="20"/>
          <w:szCs w:val="20"/>
        </w:rPr>
        <w:tab/>
        <w:t xml:space="preserve">Muchowska, K.B.; Varma, S.J.; Chevallot-Beroux, E.; Lethuillier-Karl, L.; Li, G.; Moran, J. Metals promote sequences of the reverse Krebs cycle. </w:t>
      </w:r>
      <w:r w:rsidRPr="000D5AA9">
        <w:rPr>
          <w:rFonts w:ascii="Arial" w:hAnsi="Arial" w:cs="Arial"/>
          <w:i/>
          <w:sz w:val="20"/>
          <w:szCs w:val="20"/>
        </w:rPr>
        <w:t xml:space="preserve">Nat Ecol Evol </w:t>
      </w:r>
      <w:r w:rsidRPr="000D5AA9">
        <w:rPr>
          <w:rFonts w:ascii="Arial" w:hAnsi="Arial" w:cs="Arial"/>
          <w:b/>
          <w:sz w:val="20"/>
          <w:szCs w:val="20"/>
        </w:rPr>
        <w:t>2017</w:t>
      </w:r>
      <w:r w:rsidRPr="000D5AA9">
        <w:rPr>
          <w:rFonts w:ascii="Arial" w:hAnsi="Arial" w:cs="Arial"/>
          <w:sz w:val="20"/>
          <w:szCs w:val="20"/>
        </w:rPr>
        <w:t xml:space="preserve">, </w:t>
      </w:r>
      <w:r w:rsidRPr="000D5AA9">
        <w:rPr>
          <w:rFonts w:ascii="Arial" w:hAnsi="Arial" w:cs="Arial"/>
          <w:i/>
          <w:sz w:val="20"/>
          <w:szCs w:val="20"/>
        </w:rPr>
        <w:t>1</w:t>
      </w:r>
      <w:r w:rsidRPr="000D5AA9">
        <w:rPr>
          <w:rFonts w:ascii="Arial" w:hAnsi="Arial" w:cs="Arial"/>
          <w:sz w:val="20"/>
          <w:szCs w:val="20"/>
        </w:rPr>
        <w:t>, 1716-1721, doi:10.1038/s41559-017-0311-7.</w:t>
      </w:r>
    </w:p>
    <w:p w14:paraId="0ED35801"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52.</w:t>
      </w:r>
      <w:r w:rsidRPr="000D5AA9">
        <w:rPr>
          <w:rFonts w:ascii="Arial" w:hAnsi="Arial" w:cs="Arial"/>
          <w:sz w:val="20"/>
          <w:szCs w:val="20"/>
        </w:rPr>
        <w:tab/>
        <w:t xml:space="preserve">Muchowska, K.B.; Varma, S.J.; Moran, J. Nonenzymatic metabolic reactions and life’s origins. </w:t>
      </w:r>
      <w:r w:rsidRPr="000D5AA9">
        <w:rPr>
          <w:rFonts w:ascii="Arial" w:hAnsi="Arial" w:cs="Arial"/>
          <w:i/>
          <w:sz w:val="20"/>
          <w:szCs w:val="20"/>
        </w:rPr>
        <w:t xml:space="preserve">Chemical Reviews </w:t>
      </w:r>
      <w:r w:rsidRPr="000D5AA9">
        <w:rPr>
          <w:rFonts w:ascii="Arial" w:hAnsi="Arial" w:cs="Arial"/>
          <w:b/>
          <w:sz w:val="20"/>
          <w:szCs w:val="20"/>
        </w:rPr>
        <w:t>2020</w:t>
      </w:r>
      <w:r w:rsidRPr="000D5AA9">
        <w:rPr>
          <w:rFonts w:ascii="Arial" w:hAnsi="Arial" w:cs="Arial"/>
          <w:sz w:val="20"/>
          <w:szCs w:val="20"/>
        </w:rPr>
        <w:t xml:space="preserve">, </w:t>
      </w:r>
      <w:r w:rsidRPr="000D5AA9">
        <w:rPr>
          <w:rFonts w:ascii="Arial" w:hAnsi="Arial" w:cs="Arial"/>
          <w:i/>
          <w:sz w:val="20"/>
          <w:szCs w:val="20"/>
        </w:rPr>
        <w:t>120</w:t>
      </w:r>
      <w:r w:rsidRPr="000D5AA9">
        <w:rPr>
          <w:rFonts w:ascii="Arial" w:hAnsi="Arial" w:cs="Arial"/>
          <w:sz w:val="20"/>
          <w:szCs w:val="20"/>
        </w:rPr>
        <w:t>, 7708-7744.</w:t>
      </w:r>
    </w:p>
    <w:p w14:paraId="29F90229"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53.</w:t>
      </w:r>
      <w:r w:rsidRPr="000D5AA9">
        <w:rPr>
          <w:rFonts w:ascii="Arial" w:hAnsi="Arial" w:cs="Arial"/>
          <w:sz w:val="20"/>
          <w:szCs w:val="20"/>
        </w:rPr>
        <w:tab/>
        <w:t xml:space="preserve">Florovskaya, V.N.; Zezin, R.D.; Ovchinnikova, L.I.; Pikovsky, Y.I.; Teplitskaya, T.A. </w:t>
      </w:r>
      <w:r w:rsidRPr="000D5AA9">
        <w:rPr>
          <w:rFonts w:ascii="Arial" w:hAnsi="Arial" w:cs="Arial"/>
          <w:i/>
          <w:sz w:val="20"/>
          <w:szCs w:val="20"/>
        </w:rPr>
        <w:t xml:space="preserve">Diagnostics of organic matter in rocks and minerals of magmatic and geothermal origin </w:t>
      </w:r>
      <w:r w:rsidRPr="000D5AA9">
        <w:rPr>
          <w:rFonts w:ascii="Arial" w:hAnsi="Arial" w:cs="Arial"/>
          <w:sz w:val="20"/>
          <w:szCs w:val="20"/>
        </w:rPr>
        <w:t>Nauka: Moscow, 1968.</w:t>
      </w:r>
    </w:p>
    <w:p w14:paraId="26D617C1"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54.</w:t>
      </w:r>
      <w:r w:rsidRPr="000D5AA9">
        <w:rPr>
          <w:rFonts w:ascii="Arial" w:hAnsi="Arial" w:cs="Arial"/>
          <w:sz w:val="20"/>
          <w:szCs w:val="20"/>
        </w:rPr>
        <w:tab/>
        <w:t xml:space="preserve">Mukhin, L.M. Evolution of organic compounds in volcanic regions. </w:t>
      </w:r>
      <w:r w:rsidRPr="000D5AA9">
        <w:rPr>
          <w:rFonts w:ascii="Arial" w:hAnsi="Arial" w:cs="Arial"/>
          <w:i/>
          <w:sz w:val="20"/>
          <w:szCs w:val="20"/>
        </w:rPr>
        <w:t xml:space="preserve">Nature </w:t>
      </w:r>
      <w:r w:rsidRPr="000D5AA9">
        <w:rPr>
          <w:rFonts w:ascii="Arial" w:hAnsi="Arial" w:cs="Arial"/>
          <w:b/>
          <w:sz w:val="20"/>
          <w:szCs w:val="20"/>
        </w:rPr>
        <w:t>1974</w:t>
      </w:r>
      <w:r w:rsidRPr="000D5AA9">
        <w:rPr>
          <w:rFonts w:ascii="Arial" w:hAnsi="Arial" w:cs="Arial"/>
          <w:sz w:val="20"/>
          <w:szCs w:val="20"/>
        </w:rPr>
        <w:t xml:space="preserve">, </w:t>
      </w:r>
      <w:r w:rsidRPr="000D5AA9">
        <w:rPr>
          <w:rFonts w:ascii="Arial" w:hAnsi="Arial" w:cs="Arial"/>
          <w:i/>
          <w:sz w:val="20"/>
          <w:szCs w:val="20"/>
        </w:rPr>
        <w:t>251</w:t>
      </w:r>
      <w:r w:rsidRPr="000D5AA9">
        <w:rPr>
          <w:rFonts w:ascii="Arial" w:hAnsi="Arial" w:cs="Arial"/>
          <w:sz w:val="20"/>
          <w:szCs w:val="20"/>
        </w:rPr>
        <w:t>, 50-51.</w:t>
      </w:r>
    </w:p>
    <w:p w14:paraId="622228A6"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55.</w:t>
      </w:r>
      <w:r w:rsidRPr="000D5AA9">
        <w:rPr>
          <w:rFonts w:ascii="Arial" w:hAnsi="Arial" w:cs="Arial"/>
          <w:sz w:val="20"/>
          <w:szCs w:val="20"/>
        </w:rPr>
        <w:tab/>
        <w:t xml:space="preserve">Mukhin, L.M. Volcanic processes and synthesis of simple organic compounds on primitive earth. </w:t>
      </w:r>
      <w:r w:rsidRPr="000D5AA9">
        <w:rPr>
          <w:rFonts w:ascii="Arial" w:hAnsi="Arial" w:cs="Arial"/>
          <w:i/>
          <w:sz w:val="20"/>
          <w:szCs w:val="20"/>
        </w:rPr>
        <w:t xml:space="preserve">Orig Life </w:t>
      </w:r>
      <w:r w:rsidRPr="000D5AA9">
        <w:rPr>
          <w:rFonts w:ascii="Arial" w:hAnsi="Arial" w:cs="Arial"/>
          <w:b/>
          <w:sz w:val="20"/>
          <w:szCs w:val="20"/>
        </w:rPr>
        <w:t>1976</w:t>
      </w:r>
      <w:r w:rsidRPr="000D5AA9">
        <w:rPr>
          <w:rFonts w:ascii="Arial" w:hAnsi="Arial" w:cs="Arial"/>
          <w:sz w:val="20"/>
          <w:szCs w:val="20"/>
        </w:rPr>
        <w:t xml:space="preserve">, </w:t>
      </w:r>
      <w:r w:rsidRPr="000D5AA9">
        <w:rPr>
          <w:rFonts w:ascii="Arial" w:hAnsi="Arial" w:cs="Arial"/>
          <w:i/>
          <w:sz w:val="20"/>
          <w:szCs w:val="20"/>
        </w:rPr>
        <w:t>7</w:t>
      </w:r>
      <w:r w:rsidRPr="000D5AA9">
        <w:rPr>
          <w:rFonts w:ascii="Arial" w:hAnsi="Arial" w:cs="Arial"/>
          <w:sz w:val="20"/>
          <w:szCs w:val="20"/>
        </w:rPr>
        <w:t>, 355-368.</w:t>
      </w:r>
    </w:p>
    <w:p w14:paraId="2D2892B6"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56.</w:t>
      </w:r>
      <w:r w:rsidRPr="000D5AA9">
        <w:rPr>
          <w:rFonts w:ascii="Arial" w:hAnsi="Arial" w:cs="Arial"/>
          <w:sz w:val="20"/>
          <w:szCs w:val="20"/>
        </w:rPr>
        <w:tab/>
        <w:t xml:space="preserve">Markhinin, E.K.; Podkletnov, N.E. The phenomenon of formation of prebiological compounds in volcanic processes. </w:t>
      </w:r>
      <w:r w:rsidRPr="000D5AA9">
        <w:rPr>
          <w:rFonts w:ascii="Arial" w:hAnsi="Arial" w:cs="Arial"/>
          <w:i/>
          <w:sz w:val="20"/>
          <w:szCs w:val="20"/>
        </w:rPr>
        <w:t xml:space="preserve">Orig Life </w:t>
      </w:r>
      <w:r w:rsidRPr="000D5AA9">
        <w:rPr>
          <w:rFonts w:ascii="Arial" w:hAnsi="Arial" w:cs="Arial"/>
          <w:b/>
          <w:sz w:val="20"/>
          <w:szCs w:val="20"/>
        </w:rPr>
        <w:t>1977</w:t>
      </w:r>
      <w:r w:rsidRPr="000D5AA9">
        <w:rPr>
          <w:rFonts w:ascii="Arial" w:hAnsi="Arial" w:cs="Arial"/>
          <w:sz w:val="20"/>
          <w:szCs w:val="20"/>
        </w:rPr>
        <w:t xml:space="preserve">, </w:t>
      </w:r>
      <w:r w:rsidRPr="000D5AA9">
        <w:rPr>
          <w:rFonts w:ascii="Arial" w:hAnsi="Arial" w:cs="Arial"/>
          <w:i/>
          <w:sz w:val="20"/>
          <w:szCs w:val="20"/>
        </w:rPr>
        <w:t>8</w:t>
      </w:r>
      <w:r w:rsidRPr="000D5AA9">
        <w:rPr>
          <w:rFonts w:ascii="Arial" w:hAnsi="Arial" w:cs="Arial"/>
          <w:sz w:val="20"/>
          <w:szCs w:val="20"/>
        </w:rPr>
        <w:t>, 225-235, doi:10.1007/BF00930684.</w:t>
      </w:r>
    </w:p>
    <w:p w14:paraId="7FE65718"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lastRenderedPageBreak/>
        <w:t>57.</w:t>
      </w:r>
      <w:r w:rsidRPr="000D5AA9">
        <w:rPr>
          <w:rFonts w:ascii="Arial" w:hAnsi="Arial" w:cs="Arial"/>
          <w:sz w:val="20"/>
          <w:szCs w:val="20"/>
        </w:rPr>
        <w:tab/>
        <w:t xml:space="preserve">Podkletnov, N.E.; Markhinin, E.K. New data on abiogenic synthesis of prebiological compounds in volcanic processes. </w:t>
      </w:r>
      <w:r w:rsidRPr="000D5AA9">
        <w:rPr>
          <w:rFonts w:ascii="Arial" w:hAnsi="Arial" w:cs="Arial"/>
          <w:i/>
          <w:sz w:val="20"/>
          <w:szCs w:val="20"/>
        </w:rPr>
        <w:t xml:space="preserve">Orig Life </w:t>
      </w:r>
      <w:r w:rsidRPr="000D5AA9">
        <w:rPr>
          <w:rFonts w:ascii="Arial" w:hAnsi="Arial" w:cs="Arial"/>
          <w:b/>
          <w:sz w:val="20"/>
          <w:szCs w:val="20"/>
        </w:rPr>
        <w:t>1981</w:t>
      </w:r>
      <w:r w:rsidRPr="000D5AA9">
        <w:rPr>
          <w:rFonts w:ascii="Arial" w:hAnsi="Arial" w:cs="Arial"/>
          <w:sz w:val="20"/>
          <w:szCs w:val="20"/>
        </w:rPr>
        <w:t xml:space="preserve">, </w:t>
      </w:r>
      <w:r w:rsidRPr="000D5AA9">
        <w:rPr>
          <w:rFonts w:ascii="Arial" w:hAnsi="Arial" w:cs="Arial"/>
          <w:i/>
          <w:sz w:val="20"/>
          <w:szCs w:val="20"/>
        </w:rPr>
        <w:t>11</w:t>
      </w:r>
      <w:r w:rsidRPr="000D5AA9">
        <w:rPr>
          <w:rFonts w:ascii="Arial" w:hAnsi="Arial" w:cs="Arial"/>
          <w:sz w:val="20"/>
          <w:szCs w:val="20"/>
        </w:rPr>
        <w:t>, 303-315, doi:10.1007/BF00931484.</w:t>
      </w:r>
    </w:p>
    <w:p w14:paraId="472AD585"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58.</w:t>
      </w:r>
      <w:r w:rsidRPr="000D5AA9">
        <w:rPr>
          <w:rFonts w:ascii="Arial" w:hAnsi="Arial" w:cs="Arial"/>
          <w:sz w:val="20"/>
          <w:szCs w:val="20"/>
        </w:rPr>
        <w:tab/>
        <w:t xml:space="preserve">Simoneit, B.R. Evidence for organic synthesis in high temperature aqueous media--facts and prognosis. </w:t>
      </w:r>
      <w:r w:rsidRPr="000D5AA9">
        <w:rPr>
          <w:rFonts w:ascii="Arial" w:hAnsi="Arial" w:cs="Arial"/>
          <w:i/>
          <w:sz w:val="20"/>
          <w:szCs w:val="20"/>
        </w:rPr>
        <w:t xml:space="preserve">Orig Life Evol Biosph </w:t>
      </w:r>
      <w:r w:rsidRPr="000D5AA9">
        <w:rPr>
          <w:rFonts w:ascii="Arial" w:hAnsi="Arial" w:cs="Arial"/>
          <w:b/>
          <w:sz w:val="20"/>
          <w:szCs w:val="20"/>
        </w:rPr>
        <w:t>1995</w:t>
      </w:r>
      <w:r w:rsidRPr="000D5AA9">
        <w:rPr>
          <w:rFonts w:ascii="Arial" w:hAnsi="Arial" w:cs="Arial"/>
          <w:sz w:val="20"/>
          <w:szCs w:val="20"/>
        </w:rPr>
        <w:t xml:space="preserve">, </w:t>
      </w:r>
      <w:r w:rsidRPr="000D5AA9">
        <w:rPr>
          <w:rFonts w:ascii="Arial" w:hAnsi="Arial" w:cs="Arial"/>
          <w:i/>
          <w:sz w:val="20"/>
          <w:szCs w:val="20"/>
        </w:rPr>
        <w:t>25</w:t>
      </w:r>
      <w:r w:rsidRPr="000D5AA9">
        <w:rPr>
          <w:rFonts w:ascii="Arial" w:hAnsi="Arial" w:cs="Arial"/>
          <w:sz w:val="20"/>
          <w:szCs w:val="20"/>
        </w:rPr>
        <w:t>, 119-140, doi:10.1007/BF01581578.</w:t>
      </w:r>
    </w:p>
    <w:p w14:paraId="188D0E04"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59.</w:t>
      </w:r>
      <w:r w:rsidRPr="000D5AA9">
        <w:rPr>
          <w:rFonts w:ascii="Arial" w:hAnsi="Arial" w:cs="Arial"/>
          <w:sz w:val="20"/>
          <w:szCs w:val="20"/>
        </w:rPr>
        <w:tab/>
        <w:t xml:space="preserve">Sherwood Lollar, B.; Westgate, T.D.; Ward, J.A.; Slater, G.F.; Lacrampe-Couloume, G. Abiogenic formation of alkanes in the Earth's crust as a minor source for global hydrocarbon reservoirs. </w:t>
      </w:r>
      <w:r w:rsidRPr="000D5AA9">
        <w:rPr>
          <w:rFonts w:ascii="Arial" w:hAnsi="Arial" w:cs="Arial"/>
          <w:i/>
          <w:sz w:val="20"/>
          <w:szCs w:val="20"/>
        </w:rPr>
        <w:t xml:space="preserve">Nature </w:t>
      </w:r>
      <w:r w:rsidRPr="000D5AA9">
        <w:rPr>
          <w:rFonts w:ascii="Arial" w:hAnsi="Arial" w:cs="Arial"/>
          <w:b/>
          <w:sz w:val="20"/>
          <w:szCs w:val="20"/>
        </w:rPr>
        <w:t>2002</w:t>
      </w:r>
      <w:r w:rsidRPr="000D5AA9">
        <w:rPr>
          <w:rFonts w:ascii="Arial" w:hAnsi="Arial" w:cs="Arial"/>
          <w:sz w:val="20"/>
          <w:szCs w:val="20"/>
        </w:rPr>
        <w:t xml:space="preserve">, </w:t>
      </w:r>
      <w:r w:rsidRPr="000D5AA9">
        <w:rPr>
          <w:rFonts w:ascii="Arial" w:hAnsi="Arial" w:cs="Arial"/>
          <w:i/>
          <w:sz w:val="20"/>
          <w:szCs w:val="20"/>
        </w:rPr>
        <w:t>416</w:t>
      </w:r>
      <w:r w:rsidRPr="000D5AA9">
        <w:rPr>
          <w:rFonts w:ascii="Arial" w:hAnsi="Arial" w:cs="Arial"/>
          <w:sz w:val="20"/>
          <w:szCs w:val="20"/>
        </w:rPr>
        <w:t>, 522-524.</w:t>
      </w:r>
    </w:p>
    <w:p w14:paraId="1824E687"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60.</w:t>
      </w:r>
      <w:r w:rsidRPr="000D5AA9">
        <w:rPr>
          <w:rFonts w:ascii="Arial" w:hAnsi="Arial" w:cs="Arial"/>
          <w:sz w:val="20"/>
          <w:szCs w:val="20"/>
        </w:rPr>
        <w:tab/>
        <w:t>Sleep, N.H.; Meibom, A.; Fridriksson, T.; Coleman, R.G.; Bird, D.K. H</w:t>
      </w:r>
      <w:r w:rsidRPr="000D5AA9">
        <w:rPr>
          <w:rFonts w:ascii="Arial" w:hAnsi="Arial" w:cs="Arial"/>
          <w:sz w:val="20"/>
          <w:szCs w:val="20"/>
          <w:vertAlign w:val="subscript"/>
        </w:rPr>
        <w:t>2</w:t>
      </w:r>
      <w:r w:rsidRPr="000D5AA9">
        <w:rPr>
          <w:rFonts w:ascii="Arial" w:hAnsi="Arial" w:cs="Arial"/>
          <w:sz w:val="20"/>
          <w:szCs w:val="20"/>
        </w:rPr>
        <w:t xml:space="preserve">-rich fluids from serpentinization: geochemical and biotic implications. </w:t>
      </w:r>
      <w:r w:rsidRPr="000D5AA9">
        <w:rPr>
          <w:rFonts w:ascii="Arial" w:hAnsi="Arial" w:cs="Arial"/>
          <w:i/>
          <w:sz w:val="20"/>
          <w:szCs w:val="20"/>
        </w:rPr>
        <w:t xml:space="preserve">Proc Natl Acad Sci U S A </w:t>
      </w:r>
      <w:r w:rsidRPr="000D5AA9">
        <w:rPr>
          <w:rFonts w:ascii="Arial" w:hAnsi="Arial" w:cs="Arial"/>
          <w:b/>
          <w:sz w:val="20"/>
          <w:szCs w:val="20"/>
        </w:rPr>
        <w:t>2004</w:t>
      </w:r>
      <w:r w:rsidRPr="000D5AA9">
        <w:rPr>
          <w:rFonts w:ascii="Arial" w:hAnsi="Arial" w:cs="Arial"/>
          <w:sz w:val="20"/>
          <w:szCs w:val="20"/>
        </w:rPr>
        <w:t xml:space="preserve">, </w:t>
      </w:r>
      <w:r w:rsidRPr="000D5AA9">
        <w:rPr>
          <w:rFonts w:ascii="Arial" w:hAnsi="Arial" w:cs="Arial"/>
          <w:i/>
          <w:sz w:val="20"/>
          <w:szCs w:val="20"/>
        </w:rPr>
        <w:t>101</w:t>
      </w:r>
      <w:r w:rsidRPr="000D5AA9">
        <w:rPr>
          <w:rFonts w:ascii="Arial" w:hAnsi="Arial" w:cs="Arial"/>
          <w:sz w:val="20"/>
          <w:szCs w:val="20"/>
        </w:rPr>
        <w:t>, 12818-12823, doi:10.1073/pnas.0405289101</w:t>
      </w:r>
    </w:p>
    <w:p w14:paraId="2B4BF8E7"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61.</w:t>
      </w:r>
      <w:r w:rsidRPr="000D5AA9">
        <w:rPr>
          <w:rFonts w:ascii="Arial" w:hAnsi="Arial" w:cs="Arial"/>
          <w:sz w:val="20"/>
          <w:szCs w:val="20"/>
        </w:rPr>
        <w:tab/>
        <w:t xml:space="preserve">McCollom, T.M.; Seewald, J.S. Carbon isotope composition of organic compounds produced by abiotic synthesis under hydrothermal conditions. </w:t>
      </w:r>
      <w:r w:rsidRPr="000D5AA9">
        <w:rPr>
          <w:rFonts w:ascii="Arial" w:hAnsi="Arial" w:cs="Arial"/>
          <w:i/>
          <w:sz w:val="20"/>
          <w:szCs w:val="20"/>
        </w:rPr>
        <w:t xml:space="preserve">Earth and Planetary Science Letters </w:t>
      </w:r>
      <w:r w:rsidRPr="000D5AA9">
        <w:rPr>
          <w:rFonts w:ascii="Arial" w:hAnsi="Arial" w:cs="Arial"/>
          <w:b/>
          <w:sz w:val="20"/>
          <w:szCs w:val="20"/>
        </w:rPr>
        <w:t>2006</w:t>
      </w:r>
      <w:r w:rsidRPr="000D5AA9">
        <w:rPr>
          <w:rFonts w:ascii="Arial" w:hAnsi="Arial" w:cs="Arial"/>
          <w:sz w:val="20"/>
          <w:szCs w:val="20"/>
        </w:rPr>
        <w:t xml:space="preserve">, </w:t>
      </w:r>
      <w:r w:rsidRPr="000D5AA9">
        <w:rPr>
          <w:rFonts w:ascii="Arial" w:hAnsi="Arial" w:cs="Arial"/>
          <w:i/>
          <w:sz w:val="20"/>
          <w:szCs w:val="20"/>
        </w:rPr>
        <w:t>243</w:t>
      </w:r>
      <w:r w:rsidRPr="000D5AA9">
        <w:rPr>
          <w:rFonts w:ascii="Arial" w:hAnsi="Arial" w:cs="Arial"/>
          <w:sz w:val="20"/>
          <w:szCs w:val="20"/>
        </w:rPr>
        <w:t>, 74-84.</w:t>
      </w:r>
    </w:p>
    <w:p w14:paraId="0B3D3D7A"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62.</w:t>
      </w:r>
      <w:r w:rsidRPr="000D5AA9">
        <w:rPr>
          <w:rFonts w:ascii="Arial" w:hAnsi="Arial" w:cs="Arial"/>
          <w:sz w:val="20"/>
          <w:szCs w:val="20"/>
        </w:rPr>
        <w:tab/>
        <w:t xml:space="preserve">Simoneit, B.R.T.; Deamer, D.W.; Kompanichenko, V. Characterization of hydrothermally generated oil from the Uzon caldera, Kamchatka. </w:t>
      </w:r>
      <w:r w:rsidRPr="000D5AA9">
        <w:rPr>
          <w:rFonts w:ascii="Arial" w:hAnsi="Arial" w:cs="Arial"/>
          <w:i/>
          <w:sz w:val="20"/>
          <w:szCs w:val="20"/>
        </w:rPr>
        <w:t xml:space="preserve">Applied Geochemistry </w:t>
      </w:r>
      <w:r w:rsidRPr="000D5AA9">
        <w:rPr>
          <w:rFonts w:ascii="Arial" w:hAnsi="Arial" w:cs="Arial"/>
          <w:b/>
          <w:sz w:val="20"/>
          <w:szCs w:val="20"/>
        </w:rPr>
        <w:t>2009</w:t>
      </w:r>
      <w:r w:rsidRPr="000D5AA9">
        <w:rPr>
          <w:rFonts w:ascii="Arial" w:hAnsi="Arial" w:cs="Arial"/>
          <w:sz w:val="20"/>
          <w:szCs w:val="20"/>
        </w:rPr>
        <w:t xml:space="preserve">, </w:t>
      </w:r>
      <w:r w:rsidRPr="000D5AA9">
        <w:rPr>
          <w:rFonts w:ascii="Arial" w:hAnsi="Arial" w:cs="Arial"/>
          <w:i/>
          <w:sz w:val="20"/>
          <w:szCs w:val="20"/>
        </w:rPr>
        <w:t>24</w:t>
      </w:r>
      <w:r w:rsidRPr="000D5AA9">
        <w:rPr>
          <w:rFonts w:ascii="Arial" w:hAnsi="Arial" w:cs="Arial"/>
          <w:sz w:val="20"/>
          <w:szCs w:val="20"/>
        </w:rPr>
        <w:t>, 303-309.</w:t>
      </w:r>
    </w:p>
    <w:p w14:paraId="5C0BAC69"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63.</w:t>
      </w:r>
      <w:r w:rsidRPr="000D5AA9">
        <w:rPr>
          <w:rFonts w:ascii="Arial" w:hAnsi="Arial" w:cs="Arial"/>
          <w:sz w:val="20"/>
          <w:szCs w:val="20"/>
        </w:rPr>
        <w:tab/>
        <w:t>Taran, Y.A.; Varley, N.R.; Inguaggiato, S.; Cienfuegos, E. Geochemistry of H</w:t>
      </w:r>
      <w:r w:rsidRPr="000D5AA9">
        <w:rPr>
          <w:rFonts w:ascii="Arial" w:hAnsi="Arial" w:cs="Arial"/>
          <w:sz w:val="20"/>
          <w:szCs w:val="20"/>
          <w:vertAlign w:val="subscript"/>
        </w:rPr>
        <w:t>2</w:t>
      </w:r>
      <w:r w:rsidRPr="000D5AA9">
        <w:rPr>
          <w:rFonts w:ascii="Arial" w:hAnsi="Arial" w:cs="Arial"/>
          <w:sz w:val="20"/>
          <w:szCs w:val="20"/>
        </w:rPr>
        <w:t xml:space="preserve"> and CH</w:t>
      </w:r>
      <w:r w:rsidRPr="000D5AA9">
        <w:rPr>
          <w:rFonts w:ascii="Arial" w:hAnsi="Arial" w:cs="Arial"/>
          <w:sz w:val="20"/>
          <w:szCs w:val="20"/>
          <w:vertAlign w:val="subscript"/>
        </w:rPr>
        <w:t>4</w:t>
      </w:r>
      <w:r w:rsidRPr="000D5AA9">
        <w:rPr>
          <w:rFonts w:ascii="Arial" w:hAnsi="Arial" w:cs="Arial"/>
          <w:sz w:val="20"/>
          <w:szCs w:val="20"/>
        </w:rPr>
        <w:t xml:space="preserve">-enriched hydrothermal fluids of Socorro Island, Revillagigedo Archipelago, Mexico. Evidence for serpentinization and abiogenic methane. </w:t>
      </w:r>
      <w:r w:rsidRPr="000D5AA9">
        <w:rPr>
          <w:rFonts w:ascii="Arial" w:hAnsi="Arial" w:cs="Arial"/>
          <w:i/>
          <w:sz w:val="20"/>
          <w:szCs w:val="20"/>
        </w:rPr>
        <w:t xml:space="preserve">Geofluids </w:t>
      </w:r>
      <w:r w:rsidRPr="000D5AA9">
        <w:rPr>
          <w:rFonts w:ascii="Arial" w:hAnsi="Arial" w:cs="Arial"/>
          <w:b/>
          <w:sz w:val="20"/>
          <w:szCs w:val="20"/>
        </w:rPr>
        <w:t>2010</w:t>
      </w:r>
      <w:r w:rsidRPr="000D5AA9">
        <w:rPr>
          <w:rFonts w:ascii="Arial" w:hAnsi="Arial" w:cs="Arial"/>
          <w:sz w:val="20"/>
          <w:szCs w:val="20"/>
        </w:rPr>
        <w:t xml:space="preserve">, </w:t>
      </w:r>
      <w:r w:rsidRPr="000D5AA9">
        <w:rPr>
          <w:rFonts w:ascii="Arial" w:hAnsi="Arial" w:cs="Arial"/>
          <w:i/>
          <w:sz w:val="20"/>
          <w:szCs w:val="20"/>
        </w:rPr>
        <w:t>10</w:t>
      </w:r>
      <w:r w:rsidRPr="000D5AA9">
        <w:rPr>
          <w:rFonts w:ascii="Arial" w:hAnsi="Arial" w:cs="Arial"/>
          <w:sz w:val="20"/>
          <w:szCs w:val="20"/>
        </w:rPr>
        <w:t>, 542-555.</w:t>
      </w:r>
    </w:p>
    <w:p w14:paraId="6DFA92A0"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64.</w:t>
      </w:r>
      <w:r w:rsidRPr="000D5AA9">
        <w:rPr>
          <w:rFonts w:ascii="Arial" w:hAnsi="Arial" w:cs="Arial"/>
          <w:sz w:val="20"/>
          <w:szCs w:val="20"/>
        </w:rPr>
        <w:tab/>
        <w:t xml:space="preserve">Etiope, G.; Sherwood Lollar, B. Abiotic methane on Earth. </w:t>
      </w:r>
      <w:r w:rsidRPr="000D5AA9">
        <w:rPr>
          <w:rFonts w:ascii="Arial" w:hAnsi="Arial" w:cs="Arial"/>
          <w:i/>
          <w:sz w:val="20"/>
          <w:szCs w:val="20"/>
        </w:rPr>
        <w:t xml:space="preserve">Reviews of Geophysics </w:t>
      </w:r>
      <w:r w:rsidRPr="000D5AA9">
        <w:rPr>
          <w:rFonts w:ascii="Arial" w:hAnsi="Arial" w:cs="Arial"/>
          <w:b/>
          <w:sz w:val="20"/>
          <w:szCs w:val="20"/>
        </w:rPr>
        <w:t>2013</w:t>
      </w:r>
      <w:r w:rsidRPr="000D5AA9">
        <w:rPr>
          <w:rFonts w:ascii="Arial" w:hAnsi="Arial" w:cs="Arial"/>
          <w:sz w:val="20"/>
          <w:szCs w:val="20"/>
        </w:rPr>
        <w:t xml:space="preserve">, </w:t>
      </w:r>
      <w:r w:rsidRPr="000D5AA9">
        <w:rPr>
          <w:rFonts w:ascii="Arial" w:hAnsi="Arial" w:cs="Arial"/>
          <w:i/>
          <w:sz w:val="20"/>
          <w:szCs w:val="20"/>
        </w:rPr>
        <w:t>51</w:t>
      </w:r>
      <w:r w:rsidRPr="000D5AA9">
        <w:rPr>
          <w:rFonts w:ascii="Arial" w:hAnsi="Arial" w:cs="Arial"/>
          <w:sz w:val="20"/>
          <w:szCs w:val="20"/>
        </w:rPr>
        <w:t>, 276-299.</w:t>
      </w:r>
    </w:p>
    <w:p w14:paraId="58D9D918"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65.</w:t>
      </w:r>
      <w:r w:rsidRPr="000D5AA9">
        <w:rPr>
          <w:rFonts w:ascii="Arial" w:hAnsi="Arial" w:cs="Arial"/>
          <w:sz w:val="20"/>
          <w:szCs w:val="20"/>
        </w:rPr>
        <w:tab/>
        <w:t xml:space="preserve">Klein, F.; Tarnas, J.D.; Bach, W. Abiotic sources of molecular hydrogen on Earth. </w:t>
      </w:r>
      <w:r w:rsidRPr="000D5AA9">
        <w:rPr>
          <w:rFonts w:ascii="Arial" w:hAnsi="Arial" w:cs="Arial"/>
          <w:i/>
          <w:sz w:val="20"/>
          <w:szCs w:val="20"/>
        </w:rPr>
        <w:t xml:space="preserve">Elements: An International Magazine of Mineralogy, Geochemistry, and Petrology </w:t>
      </w:r>
      <w:r w:rsidRPr="000D5AA9">
        <w:rPr>
          <w:rFonts w:ascii="Arial" w:hAnsi="Arial" w:cs="Arial"/>
          <w:b/>
          <w:sz w:val="20"/>
          <w:szCs w:val="20"/>
        </w:rPr>
        <w:t>2020</w:t>
      </w:r>
      <w:r w:rsidRPr="000D5AA9">
        <w:rPr>
          <w:rFonts w:ascii="Arial" w:hAnsi="Arial" w:cs="Arial"/>
          <w:sz w:val="20"/>
          <w:szCs w:val="20"/>
        </w:rPr>
        <w:t xml:space="preserve">, </w:t>
      </w:r>
      <w:r w:rsidRPr="000D5AA9">
        <w:rPr>
          <w:rFonts w:ascii="Arial" w:hAnsi="Arial" w:cs="Arial"/>
          <w:i/>
          <w:sz w:val="20"/>
          <w:szCs w:val="20"/>
        </w:rPr>
        <w:t>16</w:t>
      </w:r>
      <w:r w:rsidRPr="000D5AA9">
        <w:rPr>
          <w:rFonts w:ascii="Arial" w:hAnsi="Arial" w:cs="Arial"/>
          <w:sz w:val="20"/>
          <w:szCs w:val="20"/>
        </w:rPr>
        <w:t>, 19-24.</w:t>
      </w:r>
    </w:p>
    <w:p w14:paraId="5F9012E5"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66.</w:t>
      </w:r>
      <w:r w:rsidRPr="000D5AA9">
        <w:rPr>
          <w:rFonts w:ascii="Arial" w:hAnsi="Arial" w:cs="Arial"/>
          <w:sz w:val="20"/>
          <w:szCs w:val="20"/>
        </w:rPr>
        <w:tab/>
        <w:t xml:space="preserve">Truche, L.; Bourdelle, F.; Salvi, S.; Lefeuvre, N.; Zug, A.; Lloret, E. Hydrogen generation during hydrothermal alteration of peralkaline granite. </w:t>
      </w:r>
      <w:r w:rsidRPr="000D5AA9">
        <w:rPr>
          <w:rFonts w:ascii="Arial" w:hAnsi="Arial" w:cs="Arial"/>
          <w:i/>
          <w:sz w:val="20"/>
          <w:szCs w:val="20"/>
        </w:rPr>
        <w:t xml:space="preserve">Geochimica et Cosmochimica Acta </w:t>
      </w:r>
      <w:r w:rsidRPr="000D5AA9">
        <w:rPr>
          <w:rFonts w:ascii="Arial" w:hAnsi="Arial" w:cs="Arial"/>
          <w:b/>
          <w:sz w:val="20"/>
          <w:szCs w:val="20"/>
        </w:rPr>
        <w:t>2021</w:t>
      </w:r>
      <w:r w:rsidRPr="000D5AA9">
        <w:rPr>
          <w:rFonts w:ascii="Arial" w:hAnsi="Arial" w:cs="Arial"/>
          <w:sz w:val="20"/>
          <w:szCs w:val="20"/>
        </w:rPr>
        <w:t xml:space="preserve">, </w:t>
      </w:r>
      <w:r w:rsidRPr="000D5AA9">
        <w:rPr>
          <w:rFonts w:ascii="Arial" w:hAnsi="Arial" w:cs="Arial"/>
          <w:i/>
          <w:sz w:val="20"/>
          <w:szCs w:val="20"/>
        </w:rPr>
        <w:t>308</w:t>
      </w:r>
      <w:r w:rsidRPr="000D5AA9">
        <w:rPr>
          <w:rFonts w:ascii="Arial" w:hAnsi="Arial" w:cs="Arial"/>
          <w:sz w:val="20"/>
          <w:szCs w:val="20"/>
        </w:rPr>
        <w:t>, 42-59.</w:t>
      </w:r>
    </w:p>
    <w:p w14:paraId="6B0D6BD3"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67.</w:t>
      </w:r>
      <w:r w:rsidRPr="000D5AA9">
        <w:rPr>
          <w:rFonts w:ascii="Arial" w:hAnsi="Arial" w:cs="Arial"/>
          <w:sz w:val="20"/>
          <w:szCs w:val="20"/>
        </w:rPr>
        <w:tab/>
        <w:t>Garrels, R.M.; Christ, C.L.</w:t>
      </w:r>
      <w:r w:rsidRPr="000D5AA9">
        <w:rPr>
          <w:rFonts w:ascii="Arial" w:hAnsi="Arial" w:cs="Arial"/>
          <w:i/>
          <w:sz w:val="20"/>
          <w:szCs w:val="20"/>
        </w:rPr>
        <w:t xml:space="preserve"> Solutions, Minerals and Equilibria</w:t>
      </w:r>
      <w:r w:rsidRPr="000D5AA9">
        <w:rPr>
          <w:rFonts w:ascii="Arial" w:hAnsi="Arial" w:cs="Arial"/>
          <w:sz w:val="20"/>
          <w:szCs w:val="20"/>
        </w:rPr>
        <w:t>; W. H. Freeman: San Francisco, 1965.</w:t>
      </w:r>
    </w:p>
    <w:p w14:paraId="64732B79"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68.</w:t>
      </w:r>
      <w:r w:rsidRPr="000D5AA9">
        <w:rPr>
          <w:rFonts w:ascii="Arial" w:hAnsi="Arial" w:cs="Arial"/>
          <w:sz w:val="20"/>
          <w:szCs w:val="20"/>
        </w:rPr>
        <w:tab/>
        <w:t xml:space="preserve">Okrusch, M.; Frimmel, H.M. </w:t>
      </w:r>
      <w:r w:rsidRPr="000D5AA9">
        <w:rPr>
          <w:rFonts w:ascii="Arial" w:hAnsi="Arial" w:cs="Arial"/>
          <w:i/>
          <w:sz w:val="20"/>
          <w:szCs w:val="20"/>
        </w:rPr>
        <w:t>Mineralogy: An Introduction to Minerals, Rocks, and Mineral Deposits</w:t>
      </w:r>
      <w:r w:rsidRPr="000D5AA9">
        <w:rPr>
          <w:rFonts w:ascii="Arial" w:hAnsi="Arial" w:cs="Arial"/>
          <w:sz w:val="20"/>
          <w:szCs w:val="20"/>
        </w:rPr>
        <w:t>; Springer: Heidelberg, 2020.</w:t>
      </w:r>
    </w:p>
    <w:p w14:paraId="67D1195E"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69.</w:t>
      </w:r>
      <w:r w:rsidRPr="000D5AA9">
        <w:rPr>
          <w:rFonts w:ascii="Arial" w:hAnsi="Arial" w:cs="Arial"/>
          <w:sz w:val="20"/>
          <w:szCs w:val="20"/>
        </w:rPr>
        <w:tab/>
        <w:t xml:space="preserve">Moretti, R.; Neuville, D.R. Redox equilibria: from basic concepts to the magmatic realm. </w:t>
      </w:r>
      <w:r w:rsidRPr="000D5AA9">
        <w:rPr>
          <w:rFonts w:ascii="Arial" w:hAnsi="Arial" w:cs="Arial"/>
          <w:i/>
          <w:sz w:val="20"/>
          <w:szCs w:val="20"/>
        </w:rPr>
        <w:t xml:space="preserve">Magma Redox Geochemistry </w:t>
      </w:r>
      <w:r w:rsidRPr="000D5AA9">
        <w:rPr>
          <w:rFonts w:ascii="Arial" w:hAnsi="Arial" w:cs="Arial"/>
          <w:b/>
          <w:sz w:val="20"/>
          <w:szCs w:val="20"/>
        </w:rPr>
        <w:t>2021</w:t>
      </w:r>
      <w:r w:rsidRPr="000D5AA9">
        <w:rPr>
          <w:rFonts w:ascii="Arial" w:hAnsi="Arial" w:cs="Arial"/>
          <w:sz w:val="20"/>
          <w:szCs w:val="20"/>
        </w:rPr>
        <w:t>, 1-17.</w:t>
      </w:r>
    </w:p>
    <w:p w14:paraId="7ED4930B"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70.</w:t>
      </w:r>
      <w:r w:rsidRPr="000D5AA9">
        <w:rPr>
          <w:rFonts w:ascii="Arial" w:hAnsi="Arial" w:cs="Arial"/>
          <w:sz w:val="20"/>
          <w:szCs w:val="20"/>
        </w:rPr>
        <w:tab/>
        <w:t>Schoonen, M.A.A.; Xu, Y.; Bebie, J. Energetics and kinetics of the prebiotic synthesis of simple organic acids and amino acids with the FeS-H</w:t>
      </w:r>
      <w:r w:rsidRPr="000D5AA9">
        <w:rPr>
          <w:rFonts w:ascii="Arial" w:hAnsi="Arial" w:cs="Arial"/>
          <w:sz w:val="20"/>
          <w:szCs w:val="20"/>
          <w:vertAlign w:val="subscript"/>
        </w:rPr>
        <w:t>2</w:t>
      </w:r>
      <w:r w:rsidRPr="000D5AA9">
        <w:rPr>
          <w:rFonts w:ascii="Arial" w:hAnsi="Arial" w:cs="Arial"/>
          <w:sz w:val="20"/>
          <w:szCs w:val="20"/>
        </w:rPr>
        <w:t>S/FeS</w:t>
      </w:r>
      <w:r w:rsidRPr="000D5AA9">
        <w:rPr>
          <w:rFonts w:ascii="Arial" w:hAnsi="Arial" w:cs="Arial"/>
          <w:sz w:val="20"/>
          <w:szCs w:val="20"/>
          <w:vertAlign w:val="subscript"/>
        </w:rPr>
        <w:t>2</w:t>
      </w:r>
      <w:r w:rsidRPr="000D5AA9">
        <w:rPr>
          <w:rFonts w:ascii="Arial" w:hAnsi="Arial" w:cs="Arial"/>
          <w:sz w:val="20"/>
          <w:szCs w:val="20"/>
        </w:rPr>
        <w:t xml:space="preserve"> redox couple as reductant. </w:t>
      </w:r>
      <w:r w:rsidRPr="000D5AA9">
        <w:rPr>
          <w:rFonts w:ascii="Arial" w:hAnsi="Arial" w:cs="Arial"/>
          <w:i/>
          <w:sz w:val="20"/>
          <w:szCs w:val="20"/>
        </w:rPr>
        <w:t xml:space="preserve">Orig. Life Evol. Biosph. </w:t>
      </w:r>
      <w:r w:rsidRPr="000D5AA9">
        <w:rPr>
          <w:rFonts w:ascii="Arial" w:hAnsi="Arial" w:cs="Arial"/>
          <w:b/>
          <w:sz w:val="20"/>
          <w:szCs w:val="20"/>
        </w:rPr>
        <w:t>1999</w:t>
      </w:r>
      <w:r w:rsidRPr="000D5AA9">
        <w:rPr>
          <w:rFonts w:ascii="Arial" w:hAnsi="Arial" w:cs="Arial"/>
          <w:sz w:val="20"/>
          <w:szCs w:val="20"/>
        </w:rPr>
        <w:t xml:space="preserve">, </w:t>
      </w:r>
      <w:r w:rsidRPr="000D5AA9">
        <w:rPr>
          <w:rFonts w:ascii="Arial" w:hAnsi="Arial" w:cs="Arial"/>
          <w:i/>
          <w:sz w:val="20"/>
          <w:szCs w:val="20"/>
        </w:rPr>
        <w:t>29</w:t>
      </w:r>
      <w:r w:rsidRPr="000D5AA9">
        <w:rPr>
          <w:rFonts w:ascii="Arial" w:hAnsi="Arial" w:cs="Arial"/>
          <w:sz w:val="20"/>
          <w:szCs w:val="20"/>
        </w:rPr>
        <w:t>, 5-32.</w:t>
      </w:r>
    </w:p>
    <w:p w14:paraId="4FC0EC12"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71.</w:t>
      </w:r>
      <w:r w:rsidRPr="000D5AA9">
        <w:rPr>
          <w:rFonts w:ascii="Arial" w:hAnsi="Arial" w:cs="Arial"/>
          <w:sz w:val="20"/>
          <w:szCs w:val="20"/>
        </w:rPr>
        <w:tab/>
        <w:t xml:space="preserve">Søndergaard, M. Redox Potetial. In </w:t>
      </w:r>
      <w:r w:rsidRPr="000D5AA9">
        <w:rPr>
          <w:rFonts w:ascii="Arial" w:hAnsi="Arial" w:cs="Arial"/>
          <w:i/>
          <w:sz w:val="20"/>
          <w:szCs w:val="20"/>
        </w:rPr>
        <w:t>Encyclopedia of Inland Waters</w:t>
      </w:r>
      <w:r w:rsidRPr="000D5AA9">
        <w:rPr>
          <w:rFonts w:ascii="Arial" w:hAnsi="Arial" w:cs="Arial"/>
          <w:sz w:val="20"/>
          <w:szCs w:val="20"/>
        </w:rPr>
        <w:t>, Likens, G.E., Ed.; 2009; pp. 852-859.</w:t>
      </w:r>
    </w:p>
    <w:p w14:paraId="279D11D5"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72.</w:t>
      </w:r>
      <w:r w:rsidRPr="000D5AA9">
        <w:rPr>
          <w:rFonts w:ascii="Arial" w:hAnsi="Arial" w:cs="Arial"/>
          <w:sz w:val="20"/>
          <w:szCs w:val="20"/>
        </w:rPr>
        <w:tab/>
        <w:t xml:space="preserve">Cicconi, M.R.; Moretti, R.; Neuville, D.R. Earth’s electrodes. </w:t>
      </w:r>
      <w:r w:rsidRPr="000D5AA9">
        <w:rPr>
          <w:rFonts w:ascii="Arial" w:hAnsi="Arial" w:cs="Arial"/>
          <w:i/>
          <w:sz w:val="20"/>
          <w:szCs w:val="20"/>
        </w:rPr>
        <w:t xml:space="preserve">Elements: An International Magazine of Mineralogy, Geochemistry, and Petrology </w:t>
      </w:r>
      <w:r w:rsidRPr="000D5AA9">
        <w:rPr>
          <w:rFonts w:ascii="Arial" w:hAnsi="Arial" w:cs="Arial"/>
          <w:b/>
          <w:sz w:val="20"/>
          <w:szCs w:val="20"/>
        </w:rPr>
        <w:t>2020</w:t>
      </w:r>
      <w:r w:rsidRPr="000D5AA9">
        <w:rPr>
          <w:rFonts w:ascii="Arial" w:hAnsi="Arial" w:cs="Arial"/>
          <w:sz w:val="20"/>
          <w:szCs w:val="20"/>
        </w:rPr>
        <w:t xml:space="preserve">, </w:t>
      </w:r>
      <w:r w:rsidRPr="000D5AA9">
        <w:rPr>
          <w:rFonts w:ascii="Arial" w:hAnsi="Arial" w:cs="Arial"/>
          <w:i/>
          <w:sz w:val="20"/>
          <w:szCs w:val="20"/>
        </w:rPr>
        <w:t>16</w:t>
      </w:r>
      <w:r w:rsidRPr="000D5AA9">
        <w:rPr>
          <w:rFonts w:ascii="Arial" w:hAnsi="Arial" w:cs="Arial"/>
          <w:sz w:val="20"/>
          <w:szCs w:val="20"/>
        </w:rPr>
        <w:t>, 157-160.</w:t>
      </w:r>
    </w:p>
    <w:p w14:paraId="093158C5"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73.</w:t>
      </w:r>
      <w:r w:rsidRPr="000D5AA9">
        <w:rPr>
          <w:rFonts w:ascii="Arial" w:hAnsi="Arial" w:cs="Arial"/>
          <w:sz w:val="20"/>
          <w:szCs w:val="20"/>
        </w:rPr>
        <w:tab/>
        <w:t xml:space="preserve">Dutton, P.L. Redox potentiometry: Determination of midpoint potentials of oxidation-reduction components of biological electron-transfer systems. In </w:t>
      </w:r>
      <w:r w:rsidRPr="000D5AA9">
        <w:rPr>
          <w:rFonts w:ascii="Arial" w:hAnsi="Arial" w:cs="Arial"/>
          <w:i/>
          <w:sz w:val="20"/>
          <w:szCs w:val="20"/>
        </w:rPr>
        <w:t>Methods in enzymology</w:t>
      </w:r>
      <w:r w:rsidRPr="000D5AA9">
        <w:rPr>
          <w:rFonts w:ascii="Arial" w:hAnsi="Arial" w:cs="Arial"/>
          <w:sz w:val="20"/>
          <w:szCs w:val="20"/>
        </w:rPr>
        <w:t>; Elsevier: 1978; Volume 54, pp. 411-435.</w:t>
      </w:r>
    </w:p>
    <w:p w14:paraId="34148E25"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74.</w:t>
      </w:r>
      <w:r w:rsidRPr="000D5AA9">
        <w:rPr>
          <w:rFonts w:ascii="Arial" w:hAnsi="Arial" w:cs="Arial"/>
          <w:sz w:val="20"/>
          <w:szCs w:val="20"/>
        </w:rPr>
        <w:tab/>
        <w:t xml:space="preserve">Migdisov, A.A.; Bychkov, A.Y. The behaviour of metals and sulphur during the formation of hydrothermal mercury-antimony-arsenic mineralization, Uzon caldera, Kamchatka, Russia. </w:t>
      </w:r>
      <w:r w:rsidRPr="000D5AA9">
        <w:rPr>
          <w:rFonts w:ascii="Arial" w:hAnsi="Arial" w:cs="Arial"/>
          <w:i/>
          <w:sz w:val="20"/>
          <w:szCs w:val="20"/>
        </w:rPr>
        <w:t xml:space="preserve">Journal of Volcanology and Geothermal Research </w:t>
      </w:r>
      <w:r w:rsidRPr="000D5AA9">
        <w:rPr>
          <w:rFonts w:ascii="Arial" w:hAnsi="Arial" w:cs="Arial"/>
          <w:b/>
          <w:sz w:val="20"/>
          <w:szCs w:val="20"/>
        </w:rPr>
        <w:t>1998</w:t>
      </w:r>
      <w:r w:rsidRPr="000D5AA9">
        <w:rPr>
          <w:rFonts w:ascii="Arial" w:hAnsi="Arial" w:cs="Arial"/>
          <w:sz w:val="20"/>
          <w:szCs w:val="20"/>
        </w:rPr>
        <w:t xml:space="preserve">, </w:t>
      </w:r>
      <w:r w:rsidRPr="000D5AA9">
        <w:rPr>
          <w:rFonts w:ascii="Arial" w:hAnsi="Arial" w:cs="Arial"/>
          <w:i/>
          <w:sz w:val="20"/>
          <w:szCs w:val="20"/>
        </w:rPr>
        <w:t>84</w:t>
      </w:r>
      <w:r w:rsidRPr="000D5AA9">
        <w:rPr>
          <w:rFonts w:ascii="Arial" w:hAnsi="Arial" w:cs="Arial"/>
          <w:sz w:val="20"/>
          <w:szCs w:val="20"/>
        </w:rPr>
        <w:t>, 153-171.</w:t>
      </w:r>
    </w:p>
    <w:p w14:paraId="2CE0A04C"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75.</w:t>
      </w:r>
      <w:r w:rsidRPr="000D5AA9">
        <w:rPr>
          <w:rFonts w:ascii="Arial" w:hAnsi="Arial" w:cs="Arial"/>
          <w:sz w:val="20"/>
          <w:szCs w:val="20"/>
        </w:rPr>
        <w:tab/>
        <w:t xml:space="preserve">Lopez-Mirabal, H.R.; Winther, J.R. Redox characteristics of the eukaryotic cytosol. </w:t>
      </w:r>
      <w:r w:rsidRPr="000D5AA9">
        <w:rPr>
          <w:rFonts w:ascii="Arial" w:hAnsi="Arial" w:cs="Arial"/>
          <w:i/>
          <w:sz w:val="20"/>
          <w:szCs w:val="20"/>
        </w:rPr>
        <w:t xml:space="preserve">Biochim Biophys Acta </w:t>
      </w:r>
      <w:r w:rsidRPr="000D5AA9">
        <w:rPr>
          <w:rFonts w:ascii="Arial" w:hAnsi="Arial" w:cs="Arial"/>
          <w:b/>
          <w:sz w:val="20"/>
          <w:szCs w:val="20"/>
        </w:rPr>
        <w:t>2008</w:t>
      </w:r>
      <w:r w:rsidRPr="000D5AA9">
        <w:rPr>
          <w:rFonts w:ascii="Arial" w:hAnsi="Arial" w:cs="Arial"/>
          <w:sz w:val="20"/>
          <w:szCs w:val="20"/>
        </w:rPr>
        <w:t xml:space="preserve">, </w:t>
      </w:r>
      <w:r w:rsidRPr="000D5AA9">
        <w:rPr>
          <w:rFonts w:ascii="Arial" w:hAnsi="Arial" w:cs="Arial"/>
          <w:i/>
          <w:sz w:val="20"/>
          <w:szCs w:val="20"/>
        </w:rPr>
        <w:t>1783</w:t>
      </w:r>
      <w:r w:rsidRPr="000D5AA9">
        <w:rPr>
          <w:rFonts w:ascii="Arial" w:hAnsi="Arial" w:cs="Arial"/>
          <w:sz w:val="20"/>
          <w:szCs w:val="20"/>
        </w:rPr>
        <w:t>, 629-640, doi:10.1016/j.bbamcr.2007.10.013.</w:t>
      </w:r>
    </w:p>
    <w:p w14:paraId="351CC53A"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76.</w:t>
      </w:r>
      <w:r w:rsidRPr="000D5AA9">
        <w:rPr>
          <w:rFonts w:ascii="Arial" w:hAnsi="Arial" w:cs="Arial"/>
          <w:sz w:val="20"/>
          <w:szCs w:val="20"/>
        </w:rPr>
        <w:tab/>
        <w:t xml:space="preserve">Wald, G. The Origins of Life. </w:t>
      </w:r>
      <w:r w:rsidRPr="000D5AA9">
        <w:rPr>
          <w:rFonts w:ascii="Arial" w:hAnsi="Arial" w:cs="Arial"/>
          <w:i/>
          <w:sz w:val="20"/>
          <w:szCs w:val="20"/>
        </w:rPr>
        <w:t xml:space="preserve">Proc Natl Acad Sci U S A </w:t>
      </w:r>
      <w:r w:rsidRPr="000D5AA9">
        <w:rPr>
          <w:rFonts w:ascii="Arial" w:hAnsi="Arial" w:cs="Arial"/>
          <w:b/>
          <w:sz w:val="20"/>
          <w:szCs w:val="20"/>
        </w:rPr>
        <w:t>1964</w:t>
      </w:r>
      <w:r w:rsidRPr="000D5AA9">
        <w:rPr>
          <w:rFonts w:ascii="Arial" w:hAnsi="Arial" w:cs="Arial"/>
          <w:sz w:val="20"/>
          <w:szCs w:val="20"/>
        </w:rPr>
        <w:t xml:space="preserve">, </w:t>
      </w:r>
      <w:r w:rsidRPr="000D5AA9">
        <w:rPr>
          <w:rFonts w:ascii="Arial" w:hAnsi="Arial" w:cs="Arial"/>
          <w:i/>
          <w:sz w:val="20"/>
          <w:szCs w:val="20"/>
        </w:rPr>
        <w:t>52</w:t>
      </w:r>
      <w:r w:rsidRPr="000D5AA9">
        <w:rPr>
          <w:rFonts w:ascii="Arial" w:hAnsi="Arial" w:cs="Arial"/>
          <w:sz w:val="20"/>
          <w:szCs w:val="20"/>
        </w:rPr>
        <w:t>, 595-611.</w:t>
      </w:r>
    </w:p>
    <w:p w14:paraId="0F615883"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77.</w:t>
      </w:r>
      <w:r w:rsidRPr="000D5AA9">
        <w:rPr>
          <w:rFonts w:ascii="Arial" w:hAnsi="Arial" w:cs="Arial"/>
          <w:sz w:val="20"/>
          <w:szCs w:val="20"/>
        </w:rPr>
        <w:tab/>
        <w:t xml:space="preserve">Xu, Y.; Schoonen, M.A.A. The absolute energy positions of conduction and valence bands of selected semiconducting minerals. </w:t>
      </w:r>
      <w:r w:rsidRPr="000D5AA9">
        <w:rPr>
          <w:rFonts w:ascii="Arial" w:hAnsi="Arial" w:cs="Arial"/>
          <w:i/>
          <w:sz w:val="20"/>
          <w:szCs w:val="20"/>
        </w:rPr>
        <w:t xml:space="preserve">American Mineralogist </w:t>
      </w:r>
      <w:r w:rsidRPr="000D5AA9">
        <w:rPr>
          <w:rFonts w:ascii="Arial" w:hAnsi="Arial" w:cs="Arial"/>
          <w:b/>
          <w:sz w:val="20"/>
          <w:szCs w:val="20"/>
        </w:rPr>
        <w:t>2000</w:t>
      </w:r>
      <w:r w:rsidRPr="000D5AA9">
        <w:rPr>
          <w:rFonts w:ascii="Arial" w:hAnsi="Arial" w:cs="Arial"/>
          <w:sz w:val="20"/>
          <w:szCs w:val="20"/>
        </w:rPr>
        <w:t xml:space="preserve">, </w:t>
      </w:r>
      <w:r w:rsidRPr="000D5AA9">
        <w:rPr>
          <w:rFonts w:ascii="Arial" w:hAnsi="Arial" w:cs="Arial"/>
          <w:i/>
          <w:sz w:val="20"/>
          <w:szCs w:val="20"/>
        </w:rPr>
        <w:t>85</w:t>
      </w:r>
      <w:r w:rsidRPr="000D5AA9">
        <w:rPr>
          <w:rFonts w:ascii="Arial" w:hAnsi="Arial" w:cs="Arial"/>
          <w:sz w:val="20"/>
          <w:szCs w:val="20"/>
        </w:rPr>
        <w:t>, 543-556.</w:t>
      </w:r>
    </w:p>
    <w:p w14:paraId="1FA70749"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78.</w:t>
      </w:r>
      <w:r w:rsidRPr="000D5AA9">
        <w:rPr>
          <w:rFonts w:ascii="Arial" w:hAnsi="Arial" w:cs="Arial"/>
          <w:sz w:val="20"/>
          <w:szCs w:val="20"/>
        </w:rPr>
        <w:tab/>
        <w:t xml:space="preserve">Schoonen, M.; Smirnov, A.; Cohn, C. A perspective on the role of minerals in prebiotic synthesis. </w:t>
      </w:r>
      <w:r w:rsidRPr="000D5AA9">
        <w:rPr>
          <w:rFonts w:ascii="Arial" w:hAnsi="Arial" w:cs="Arial"/>
          <w:i/>
          <w:sz w:val="20"/>
          <w:szCs w:val="20"/>
        </w:rPr>
        <w:t xml:space="preserve">Ambio </w:t>
      </w:r>
      <w:r w:rsidRPr="000D5AA9">
        <w:rPr>
          <w:rFonts w:ascii="Arial" w:hAnsi="Arial" w:cs="Arial"/>
          <w:b/>
          <w:sz w:val="20"/>
          <w:szCs w:val="20"/>
        </w:rPr>
        <w:t>2004</w:t>
      </w:r>
      <w:r w:rsidRPr="000D5AA9">
        <w:rPr>
          <w:rFonts w:ascii="Arial" w:hAnsi="Arial" w:cs="Arial"/>
          <w:sz w:val="20"/>
          <w:szCs w:val="20"/>
        </w:rPr>
        <w:t xml:space="preserve">, </w:t>
      </w:r>
      <w:r w:rsidRPr="000D5AA9">
        <w:rPr>
          <w:rFonts w:ascii="Arial" w:hAnsi="Arial" w:cs="Arial"/>
          <w:i/>
          <w:sz w:val="20"/>
          <w:szCs w:val="20"/>
        </w:rPr>
        <w:t>33</w:t>
      </w:r>
      <w:r w:rsidRPr="000D5AA9">
        <w:rPr>
          <w:rFonts w:ascii="Arial" w:hAnsi="Arial" w:cs="Arial"/>
          <w:sz w:val="20"/>
          <w:szCs w:val="20"/>
        </w:rPr>
        <w:t>, 539-551.</w:t>
      </w:r>
    </w:p>
    <w:p w14:paraId="0018D4F5" w14:textId="00AC556D"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79.</w:t>
      </w:r>
      <w:r w:rsidRPr="000D5AA9">
        <w:rPr>
          <w:rFonts w:ascii="Arial" w:hAnsi="Arial" w:cs="Arial"/>
          <w:sz w:val="20"/>
          <w:szCs w:val="20"/>
        </w:rPr>
        <w:tab/>
        <w:t xml:space="preserve">Senanayake, S.D.; Idriss, H. Photocatalysis and the origin of life: synthesis of nucleoside bases from formamide on TiO2(001) single surfaces. </w:t>
      </w:r>
      <w:r w:rsidRPr="000D5AA9">
        <w:rPr>
          <w:rFonts w:ascii="Arial" w:hAnsi="Arial" w:cs="Arial"/>
          <w:i/>
          <w:sz w:val="20"/>
          <w:szCs w:val="20"/>
        </w:rPr>
        <w:t xml:space="preserve">Proc Natl Acad Sci U S A </w:t>
      </w:r>
      <w:r w:rsidRPr="000D5AA9">
        <w:rPr>
          <w:rFonts w:ascii="Arial" w:hAnsi="Arial" w:cs="Arial"/>
          <w:b/>
          <w:sz w:val="20"/>
          <w:szCs w:val="20"/>
        </w:rPr>
        <w:t>2006</w:t>
      </w:r>
      <w:r w:rsidRPr="000D5AA9">
        <w:rPr>
          <w:rFonts w:ascii="Arial" w:hAnsi="Arial" w:cs="Arial"/>
          <w:sz w:val="20"/>
          <w:szCs w:val="20"/>
        </w:rPr>
        <w:t xml:space="preserve">, </w:t>
      </w:r>
      <w:r w:rsidRPr="000D5AA9">
        <w:rPr>
          <w:rFonts w:ascii="Arial" w:hAnsi="Arial" w:cs="Arial"/>
          <w:i/>
          <w:sz w:val="20"/>
          <w:szCs w:val="20"/>
        </w:rPr>
        <w:t>103</w:t>
      </w:r>
      <w:r w:rsidRPr="000D5AA9">
        <w:rPr>
          <w:rFonts w:ascii="Arial" w:hAnsi="Arial" w:cs="Arial"/>
          <w:sz w:val="20"/>
          <w:szCs w:val="20"/>
        </w:rPr>
        <w:t>, 1194-1198, doi:10.1073/pnas.0505768103.</w:t>
      </w:r>
    </w:p>
    <w:p w14:paraId="3EC44A74" w14:textId="70A89095"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lastRenderedPageBreak/>
        <w:t>80.</w:t>
      </w:r>
      <w:r w:rsidRPr="000D5AA9">
        <w:rPr>
          <w:rFonts w:ascii="Arial" w:hAnsi="Arial" w:cs="Arial"/>
          <w:sz w:val="20"/>
          <w:szCs w:val="20"/>
        </w:rPr>
        <w:tab/>
        <w:t xml:space="preserve">Mulkidjanian, A.Y. On the origin of life in the zinc world: 1. Photosynthesizing, porous edifices built of hydrothermally precipitated zinc sulfide as cradles of life on Earth. </w:t>
      </w:r>
      <w:r w:rsidRPr="000D5AA9">
        <w:rPr>
          <w:rFonts w:ascii="Arial" w:hAnsi="Arial" w:cs="Arial"/>
          <w:i/>
          <w:sz w:val="20"/>
          <w:szCs w:val="20"/>
        </w:rPr>
        <w:t xml:space="preserve">Biol Direct </w:t>
      </w:r>
      <w:r w:rsidRPr="000D5AA9">
        <w:rPr>
          <w:rFonts w:ascii="Arial" w:hAnsi="Arial" w:cs="Arial"/>
          <w:b/>
          <w:sz w:val="20"/>
          <w:szCs w:val="20"/>
        </w:rPr>
        <w:t>2009</w:t>
      </w:r>
      <w:r w:rsidRPr="000D5AA9">
        <w:rPr>
          <w:rFonts w:ascii="Arial" w:hAnsi="Arial" w:cs="Arial"/>
          <w:sz w:val="20"/>
          <w:szCs w:val="20"/>
        </w:rPr>
        <w:t xml:space="preserve">, </w:t>
      </w:r>
      <w:r w:rsidRPr="000D5AA9">
        <w:rPr>
          <w:rFonts w:ascii="Arial" w:hAnsi="Arial" w:cs="Arial"/>
          <w:i/>
          <w:sz w:val="20"/>
          <w:szCs w:val="20"/>
        </w:rPr>
        <w:t>4</w:t>
      </w:r>
      <w:r w:rsidRPr="000D5AA9">
        <w:rPr>
          <w:rFonts w:ascii="Arial" w:hAnsi="Arial" w:cs="Arial"/>
          <w:sz w:val="20"/>
          <w:szCs w:val="20"/>
        </w:rPr>
        <w:t>, 26, doi:10.1186/1745-6150-4-26.</w:t>
      </w:r>
    </w:p>
    <w:p w14:paraId="5B3C7C15"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81.</w:t>
      </w:r>
      <w:r w:rsidRPr="000D5AA9">
        <w:rPr>
          <w:rFonts w:ascii="Arial" w:hAnsi="Arial" w:cs="Arial"/>
          <w:sz w:val="20"/>
          <w:szCs w:val="20"/>
        </w:rPr>
        <w:tab/>
        <w:t xml:space="preserve">Mulkidjanian, A.Y.; Bychkov, A.Y.; Dibrova, D.V.; Galperin, M.Y.; Koonin, E.V. Open questions on the origin of life at anoxic geothermal fields. </w:t>
      </w:r>
      <w:r w:rsidRPr="000D5AA9">
        <w:rPr>
          <w:rFonts w:ascii="Arial" w:hAnsi="Arial" w:cs="Arial"/>
          <w:i/>
          <w:sz w:val="20"/>
          <w:szCs w:val="20"/>
        </w:rPr>
        <w:t xml:space="preserve">Orig Life Evol Biosph </w:t>
      </w:r>
      <w:r w:rsidRPr="000D5AA9">
        <w:rPr>
          <w:rFonts w:ascii="Arial" w:hAnsi="Arial" w:cs="Arial"/>
          <w:b/>
          <w:sz w:val="20"/>
          <w:szCs w:val="20"/>
        </w:rPr>
        <w:t>2012</w:t>
      </w:r>
      <w:r w:rsidRPr="000D5AA9">
        <w:rPr>
          <w:rFonts w:ascii="Arial" w:hAnsi="Arial" w:cs="Arial"/>
          <w:sz w:val="20"/>
          <w:szCs w:val="20"/>
        </w:rPr>
        <w:t xml:space="preserve">, </w:t>
      </w:r>
      <w:r w:rsidRPr="000D5AA9">
        <w:rPr>
          <w:rFonts w:ascii="Arial" w:hAnsi="Arial" w:cs="Arial"/>
          <w:i/>
          <w:sz w:val="20"/>
          <w:szCs w:val="20"/>
        </w:rPr>
        <w:t>42</w:t>
      </w:r>
      <w:r w:rsidRPr="000D5AA9">
        <w:rPr>
          <w:rFonts w:ascii="Arial" w:hAnsi="Arial" w:cs="Arial"/>
          <w:sz w:val="20"/>
          <w:szCs w:val="20"/>
        </w:rPr>
        <w:t>, 507-516, doi:10.1007/s11084-012-9315-0.</w:t>
      </w:r>
    </w:p>
    <w:p w14:paraId="215863A9"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82.</w:t>
      </w:r>
      <w:r w:rsidRPr="000D5AA9">
        <w:rPr>
          <w:rFonts w:ascii="Arial" w:hAnsi="Arial" w:cs="Arial"/>
          <w:sz w:val="20"/>
          <w:szCs w:val="20"/>
        </w:rPr>
        <w:tab/>
        <w:t xml:space="preserve">Zhou, R.; Guzman, M.I. Photocatalytic reduction of fumarate to succinate on ZnS mineral surfaces. </w:t>
      </w:r>
      <w:r w:rsidRPr="000D5AA9">
        <w:rPr>
          <w:rFonts w:ascii="Arial" w:hAnsi="Arial" w:cs="Arial"/>
          <w:i/>
          <w:sz w:val="20"/>
          <w:szCs w:val="20"/>
        </w:rPr>
        <w:t xml:space="preserve">The Journal of Physical Chemistry C </w:t>
      </w:r>
      <w:r w:rsidRPr="000D5AA9">
        <w:rPr>
          <w:rFonts w:ascii="Arial" w:hAnsi="Arial" w:cs="Arial"/>
          <w:b/>
          <w:sz w:val="20"/>
          <w:szCs w:val="20"/>
        </w:rPr>
        <w:t>2016</w:t>
      </w:r>
      <w:r w:rsidRPr="000D5AA9">
        <w:rPr>
          <w:rFonts w:ascii="Arial" w:hAnsi="Arial" w:cs="Arial"/>
          <w:sz w:val="20"/>
          <w:szCs w:val="20"/>
        </w:rPr>
        <w:t xml:space="preserve">, </w:t>
      </w:r>
      <w:r w:rsidRPr="000D5AA9">
        <w:rPr>
          <w:rFonts w:ascii="Arial" w:hAnsi="Arial" w:cs="Arial"/>
          <w:i/>
          <w:sz w:val="20"/>
          <w:szCs w:val="20"/>
        </w:rPr>
        <w:t>120</w:t>
      </w:r>
      <w:r w:rsidRPr="000D5AA9">
        <w:rPr>
          <w:rFonts w:ascii="Arial" w:hAnsi="Arial" w:cs="Arial"/>
          <w:sz w:val="20"/>
          <w:szCs w:val="20"/>
        </w:rPr>
        <w:t>, 7349-7357.</w:t>
      </w:r>
    </w:p>
    <w:p w14:paraId="5E841D88"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83.</w:t>
      </w:r>
      <w:r w:rsidRPr="000D5AA9">
        <w:rPr>
          <w:rFonts w:ascii="Arial" w:hAnsi="Arial" w:cs="Arial"/>
          <w:sz w:val="20"/>
          <w:szCs w:val="20"/>
        </w:rPr>
        <w:tab/>
        <w:t xml:space="preserve">Garrison, W.M.; Morrison, D.C.; Hamilton, J.G.; Benson, A.A.; Calvin, M. Reduction of carbon dioxide in aqueous solutions by ionizing radiation. </w:t>
      </w:r>
      <w:r w:rsidRPr="000D5AA9">
        <w:rPr>
          <w:rFonts w:ascii="Arial" w:hAnsi="Arial" w:cs="Arial"/>
          <w:i/>
          <w:sz w:val="20"/>
          <w:szCs w:val="20"/>
        </w:rPr>
        <w:t xml:space="preserve">Science </w:t>
      </w:r>
      <w:r w:rsidRPr="000D5AA9">
        <w:rPr>
          <w:rFonts w:ascii="Arial" w:hAnsi="Arial" w:cs="Arial"/>
          <w:b/>
          <w:sz w:val="20"/>
          <w:szCs w:val="20"/>
        </w:rPr>
        <w:t>1951</w:t>
      </w:r>
      <w:r w:rsidRPr="000D5AA9">
        <w:rPr>
          <w:rFonts w:ascii="Arial" w:hAnsi="Arial" w:cs="Arial"/>
          <w:sz w:val="20"/>
          <w:szCs w:val="20"/>
        </w:rPr>
        <w:t xml:space="preserve">, </w:t>
      </w:r>
      <w:r w:rsidRPr="000D5AA9">
        <w:rPr>
          <w:rFonts w:ascii="Arial" w:hAnsi="Arial" w:cs="Arial"/>
          <w:i/>
          <w:sz w:val="20"/>
          <w:szCs w:val="20"/>
        </w:rPr>
        <w:t>114</w:t>
      </w:r>
      <w:r w:rsidRPr="000D5AA9">
        <w:rPr>
          <w:rFonts w:ascii="Arial" w:hAnsi="Arial" w:cs="Arial"/>
          <w:sz w:val="20"/>
          <w:szCs w:val="20"/>
        </w:rPr>
        <w:t>, 416-418.</w:t>
      </w:r>
    </w:p>
    <w:p w14:paraId="46FD3756"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84.</w:t>
      </w:r>
      <w:r w:rsidRPr="000D5AA9">
        <w:rPr>
          <w:rFonts w:ascii="Arial" w:hAnsi="Arial" w:cs="Arial"/>
          <w:sz w:val="20"/>
          <w:szCs w:val="20"/>
        </w:rPr>
        <w:tab/>
        <w:t xml:space="preserve">Getoff, N.; Scholes, G.; Weiss, J. Reduction of Carbon Dioxide in Aqueous Solutions under the Influence of Radiation. </w:t>
      </w:r>
      <w:r w:rsidRPr="000D5AA9">
        <w:rPr>
          <w:rFonts w:ascii="Arial" w:hAnsi="Arial" w:cs="Arial"/>
          <w:i/>
          <w:sz w:val="20"/>
          <w:szCs w:val="20"/>
        </w:rPr>
        <w:t xml:space="preserve">Tetrahedron Letters </w:t>
      </w:r>
      <w:r w:rsidRPr="000D5AA9">
        <w:rPr>
          <w:rFonts w:ascii="Arial" w:hAnsi="Arial" w:cs="Arial"/>
          <w:b/>
          <w:sz w:val="20"/>
          <w:szCs w:val="20"/>
        </w:rPr>
        <w:t>1960</w:t>
      </w:r>
      <w:r w:rsidRPr="000D5AA9">
        <w:rPr>
          <w:rFonts w:ascii="Arial" w:hAnsi="Arial" w:cs="Arial"/>
          <w:sz w:val="20"/>
          <w:szCs w:val="20"/>
        </w:rPr>
        <w:t>, 17-23.</w:t>
      </w:r>
    </w:p>
    <w:p w14:paraId="2881D312"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85.</w:t>
      </w:r>
      <w:r w:rsidRPr="000D5AA9">
        <w:rPr>
          <w:rFonts w:ascii="Arial" w:hAnsi="Arial" w:cs="Arial"/>
          <w:sz w:val="20"/>
          <w:szCs w:val="20"/>
        </w:rPr>
        <w:tab/>
        <w:t xml:space="preserve">Wu, S.; Shen, L.; Lin, Y.; Yin, K.; Yang, C. Sulfite-based advanced oxidation and reduction processes for water treatment. </w:t>
      </w:r>
      <w:r w:rsidRPr="000D5AA9">
        <w:rPr>
          <w:rFonts w:ascii="Arial" w:hAnsi="Arial" w:cs="Arial"/>
          <w:i/>
          <w:sz w:val="20"/>
          <w:szCs w:val="20"/>
        </w:rPr>
        <w:t xml:space="preserve">Chemical Engineering Journal </w:t>
      </w:r>
      <w:r w:rsidRPr="000D5AA9">
        <w:rPr>
          <w:rFonts w:ascii="Arial" w:hAnsi="Arial" w:cs="Arial"/>
          <w:b/>
          <w:sz w:val="20"/>
          <w:szCs w:val="20"/>
        </w:rPr>
        <w:t>2021</w:t>
      </w:r>
      <w:r w:rsidRPr="000D5AA9">
        <w:rPr>
          <w:rFonts w:ascii="Arial" w:hAnsi="Arial" w:cs="Arial"/>
          <w:sz w:val="20"/>
          <w:szCs w:val="20"/>
        </w:rPr>
        <w:t xml:space="preserve">, </w:t>
      </w:r>
      <w:r w:rsidRPr="000D5AA9">
        <w:rPr>
          <w:rFonts w:ascii="Arial" w:hAnsi="Arial" w:cs="Arial"/>
          <w:i/>
          <w:sz w:val="20"/>
          <w:szCs w:val="20"/>
        </w:rPr>
        <w:t>414</w:t>
      </w:r>
      <w:r w:rsidRPr="000D5AA9">
        <w:rPr>
          <w:rFonts w:ascii="Arial" w:hAnsi="Arial" w:cs="Arial"/>
          <w:sz w:val="20"/>
          <w:szCs w:val="20"/>
        </w:rPr>
        <w:t>, 128872.</w:t>
      </w:r>
    </w:p>
    <w:p w14:paraId="3C81B455"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86.</w:t>
      </w:r>
      <w:r w:rsidRPr="000D5AA9">
        <w:rPr>
          <w:rFonts w:ascii="Arial" w:hAnsi="Arial" w:cs="Arial"/>
          <w:sz w:val="20"/>
          <w:szCs w:val="20"/>
        </w:rPr>
        <w:tab/>
        <w:t xml:space="preserve">Neupane, P.; Bartels, D.M.; Thompson, W.H. Exploring the Unusual Reactivity of the Hydrated Electron with CO(2). </w:t>
      </w:r>
      <w:r w:rsidRPr="000D5AA9">
        <w:rPr>
          <w:rFonts w:ascii="Arial" w:hAnsi="Arial" w:cs="Arial"/>
          <w:i/>
          <w:sz w:val="20"/>
          <w:szCs w:val="20"/>
        </w:rPr>
        <w:t xml:space="preserve">J Phys Chem B </w:t>
      </w:r>
      <w:r w:rsidRPr="000D5AA9">
        <w:rPr>
          <w:rFonts w:ascii="Arial" w:hAnsi="Arial" w:cs="Arial"/>
          <w:b/>
          <w:sz w:val="20"/>
          <w:szCs w:val="20"/>
        </w:rPr>
        <w:t>2024</w:t>
      </w:r>
      <w:r w:rsidRPr="000D5AA9">
        <w:rPr>
          <w:rFonts w:ascii="Arial" w:hAnsi="Arial" w:cs="Arial"/>
          <w:sz w:val="20"/>
          <w:szCs w:val="20"/>
        </w:rPr>
        <w:t xml:space="preserve">, </w:t>
      </w:r>
      <w:r w:rsidRPr="000D5AA9">
        <w:rPr>
          <w:rFonts w:ascii="Arial" w:hAnsi="Arial" w:cs="Arial"/>
          <w:i/>
          <w:sz w:val="20"/>
          <w:szCs w:val="20"/>
        </w:rPr>
        <w:t>128</w:t>
      </w:r>
      <w:r w:rsidRPr="000D5AA9">
        <w:rPr>
          <w:rFonts w:ascii="Arial" w:hAnsi="Arial" w:cs="Arial"/>
          <w:sz w:val="20"/>
          <w:szCs w:val="20"/>
        </w:rPr>
        <w:t>, 567-575, doi:10.1021/acs.jpcb.3c06935.</w:t>
      </w:r>
    </w:p>
    <w:p w14:paraId="4E7821C4"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87.</w:t>
      </w:r>
      <w:r w:rsidRPr="000D5AA9">
        <w:rPr>
          <w:rFonts w:ascii="Arial" w:hAnsi="Arial" w:cs="Arial"/>
          <w:sz w:val="20"/>
          <w:szCs w:val="20"/>
        </w:rPr>
        <w:tab/>
        <w:t xml:space="preserve">Getoff, N. Significance of solvated electrons (eaq−) as promoters of life on Earth. </w:t>
      </w:r>
      <w:r w:rsidRPr="000D5AA9">
        <w:rPr>
          <w:rFonts w:ascii="Arial" w:hAnsi="Arial" w:cs="Arial"/>
          <w:i/>
          <w:sz w:val="20"/>
          <w:szCs w:val="20"/>
        </w:rPr>
        <w:t xml:space="preserve">in vivo </w:t>
      </w:r>
      <w:r w:rsidRPr="000D5AA9">
        <w:rPr>
          <w:rFonts w:ascii="Arial" w:hAnsi="Arial" w:cs="Arial"/>
          <w:b/>
          <w:sz w:val="20"/>
          <w:szCs w:val="20"/>
        </w:rPr>
        <w:t>2014</w:t>
      </w:r>
      <w:r w:rsidRPr="000D5AA9">
        <w:rPr>
          <w:rFonts w:ascii="Arial" w:hAnsi="Arial" w:cs="Arial"/>
          <w:sz w:val="20"/>
          <w:szCs w:val="20"/>
        </w:rPr>
        <w:t xml:space="preserve">, </w:t>
      </w:r>
      <w:r w:rsidRPr="000D5AA9">
        <w:rPr>
          <w:rFonts w:ascii="Arial" w:hAnsi="Arial" w:cs="Arial"/>
          <w:i/>
          <w:sz w:val="20"/>
          <w:szCs w:val="20"/>
        </w:rPr>
        <w:t>28</w:t>
      </w:r>
      <w:r w:rsidRPr="000D5AA9">
        <w:rPr>
          <w:rFonts w:ascii="Arial" w:hAnsi="Arial" w:cs="Arial"/>
          <w:sz w:val="20"/>
          <w:szCs w:val="20"/>
        </w:rPr>
        <w:t>, 61-66.</w:t>
      </w:r>
    </w:p>
    <w:p w14:paraId="1BF8545C"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88.</w:t>
      </w:r>
      <w:r w:rsidRPr="000D5AA9">
        <w:rPr>
          <w:rFonts w:ascii="Arial" w:hAnsi="Arial" w:cs="Arial"/>
          <w:sz w:val="20"/>
          <w:szCs w:val="20"/>
        </w:rPr>
        <w:tab/>
        <w:t xml:space="preserve">Saladino, R.; Carota, E.; Botta, G.; Kapralov, M.; Timoshenko, G.N.; Rozanov, A.Y.; Krasavin, E.; Di Mauro, E. Meteorite-catalyzed syntheses of nucleosides and of other prebiotic compounds from formamide under proton irradiation. </w:t>
      </w:r>
      <w:r w:rsidRPr="000D5AA9">
        <w:rPr>
          <w:rFonts w:ascii="Arial" w:hAnsi="Arial" w:cs="Arial"/>
          <w:i/>
          <w:sz w:val="20"/>
          <w:szCs w:val="20"/>
        </w:rPr>
        <w:t xml:space="preserve">Proc Natl Acad Sci U S A </w:t>
      </w:r>
      <w:r w:rsidRPr="000D5AA9">
        <w:rPr>
          <w:rFonts w:ascii="Arial" w:hAnsi="Arial" w:cs="Arial"/>
          <w:b/>
          <w:sz w:val="20"/>
          <w:szCs w:val="20"/>
        </w:rPr>
        <w:t>2015</w:t>
      </w:r>
      <w:r w:rsidRPr="000D5AA9">
        <w:rPr>
          <w:rFonts w:ascii="Arial" w:hAnsi="Arial" w:cs="Arial"/>
          <w:sz w:val="20"/>
          <w:szCs w:val="20"/>
        </w:rPr>
        <w:t xml:space="preserve">, </w:t>
      </w:r>
      <w:r w:rsidRPr="000D5AA9">
        <w:rPr>
          <w:rFonts w:ascii="Arial" w:hAnsi="Arial" w:cs="Arial"/>
          <w:i/>
          <w:sz w:val="20"/>
          <w:szCs w:val="20"/>
        </w:rPr>
        <w:t>112</w:t>
      </w:r>
      <w:r w:rsidRPr="000D5AA9">
        <w:rPr>
          <w:rFonts w:ascii="Arial" w:hAnsi="Arial" w:cs="Arial"/>
          <w:sz w:val="20"/>
          <w:szCs w:val="20"/>
        </w:rPr>
        <w:t>, E2746-2755, doi:10.1073/pnas.1422225112.</w:t>
      </w:r>
    </w:p>
    <w:p w14:paraId="5EF71264"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89.</w:t>
      </w:r>
      <w:r w:rsidRPr="000D5AA9">
        <w:rPr>
          <w:rFonts w:ascii="Arial" w:hAnsi="Arial" w:cs="Arial"/>
          <w:sz w:val="20"/>
          <w:szCs w:val="20"/>
        </w:rPr>
        <w:tab/>
        <w:t xml:space="preserve">Bizzarri, B.M.; Fanelli, A.; Kapralov, M.; Krasavin, E.; Saladino, R. Meteorite-catalyzed intermolecular trans-glycosylation produces nucleosides under proton beam irradiation. </w:t>
      </w:r>
      <w:r w:rsidRPr="000D5AA9">
        <w:rPr>
          <w:rFonts w:ascii="Arial" w:hAnsi="Arial" w:cs="Arial"/>
          <w:i/>
          <w:sz w:val="20"/>
          <w:szCs w:val="20"/>
        </w:rPr>
        <w:t xml:space="preserve">RSC Adv </w:t>
      </w:r>
      <w:r w:rsidRPr="000D5AA9">
        <w:rPr>
          <w:rFonts w:ascii="Arial" w:hAnsi="Arial" w:cs="Arial"/>
          <w:b/>
          <w:sz w:val="20"/>
          <w:szCs w:val="20"/>
        </w:rPr>
        <w:t>2021</w:t>
      </w:r>
      <w:r w:rsidRPr="000D5AA9">
        <w:rPr>
          <w:rFonts w:ascii="Arial" w:hAnsi="Arial" w:cs="Arial"/>
          <w:sz w:val="20"/>
          <w:szCs w:val="20"/>
        </w:rPr>
        <w:t xml:space="preserve">, </w:t>
      </w:r>
      <w:r w:rsidRPr="000D5AA9">
        <w:rPr>
          <w:rFonts w:ascii="Arial" w:hAnsi="Arial" w:cs="Arial"/>
          <w:i/>
          <w:sz w:val="20"/>
          <w:szCs w:val="20"/>
        </w:rPr>
        <w:t>11</w:t>
      </w:r>
      <w:r w:rsidRPr="000D5AA9">
        <w:rPr>
          <w:rFonts w:ascii="Arial" w:hAnsi="Arial" w:cs="Arial"/>
          <w:sz w:val="20"/>
          <w:szCs w:val="20"/>
        </w:rPr>
        <w:t>, 19258-19264, doi:10.1039/d1ra02379a.</w:t>
      </w:r>
    </w:p>
    <w:p w14:paraId="5DEF48ED"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90.</w:t>
      </w:r>
      <w:r w:rsidRPr="000D5AA9">
        <w:rPr>
          <w:rFonts w:ascii="Arial" w:hAnsi="Arial" w:cs="Arial"/>
          <w:sz w:val="20"/>
          <w:szCs w:val="20"/>
        </w:rPr>
        <w:tab/>
        <w:t xml:space="preserve">Adam, Z. Actinides and life's origins. </w:t>
      </w:r>
      <w:r w:rsidRPr="000D5AA9">
        <w:rPr>
          <w:rFonts w:ascii="Arial" w:hAnsi="Arial" w:cs="Arial"/>
          <w:i/>
          <w:sz w:val="20"/>
          <w:szCs w:val="20"/>
        </w:rPr>
        <w:t xml:space="preserve">Astrobiology </w:t>
      </w:r>
      <w:r w:rsidRPr="000D5AA9">
        <w:rPr>
          <w:rFonts w:ascii="Arial" w:hAnsi="Arial" w:cs="Arial"/>
          <w:b/>
          <w:sz w:val="20"/>
          <w:szCs w:val="20"/>
        </w:rPr>
        <w:t>2007</w:t>
      </w:r>
      <w:r w:rsidRPr="000D5AA9">
        <w:rPr>
          <w:rFonts w:ascii="Arial" w:hAnsi="Arial" w:cs="Arial"/>
          <w:sz w:val="20"/>
          <w:szCs w:val="20"/>
        </w:rPr>
        <w:t xml:space="preserve">, </w:t>
      </w:r>
      <w:r w:rsidRPr="000D5AA9">
        <w:rPr>
          <w:rFonts w:ascii="Arial" w:hAnsi="Arial" w:cs="Arial"/>
          <w:i/>
          <w:sz w:val="20"/>
          <w:szCs w:val="20"/>
        </w:rPr>
        <w:t>7</w:t>
      </w:r>
      <w:r w:rsidRPr="000D5AA9">
        <w:rPr>
          <w:rFonts w:ascii="Arial" w:hAnsi="Arial" w:cs="Arial"/>
          <w:sz w:val="20"/>
          <w:szCs w:val="20"/>
        </w:rPr>
        <w:t>, 852-872.</w:t>
      </w:r>
    </w:p>
    <w:p w14:paraId="1AF10B90"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91.</w:t>
      </w:r>
      <w:r w:rsidRPr="000D5AA9">
        <w:rPr>
          <w:rFonts w:ascii="Arial" w:hAnsi="Arial" w:cs="Arial"/>
          <w:sz w:val="20"/>
          <w:szCs w:val="20"/>
        </w:rPr>
        <w:tab/>
        <w:t xml:space="preserve">Maruyama, S.; Kurokawa, K.; Ebisuzaki, T.; Sawaki, Y.; Suda, K.; Santosh, M. Nine requirements for the origin of Earth's life: Not at the hydrothermal vent, but in a nuclear geyser system. </w:t>
      </w:r>
      <w:r w:rsidRPr="000D5AA9">
        <w:rPr>
          <w:rFonts w:ascii="Arial" w:hAnsi="Arial" w:cs="Arial"/>
          <w:i/>
          <w:sz w:val="20"/>
          <w:szCs w:val="20"/>
        </w:rPr>
        <w:t xml:space="preserve">Geoscience Frontiers </w:t>
      </w:r>
      <w:r w:rsidRPr="000D5AA9">
        <w:rPr>
          <w:rFonts w:ascii="Arial" w:hAnsi="Arial" w:cs="Arial"/>
          <w:b/>
          <w:sz w:val="20"/>
          <w:szCs w:val="20"/>
        </w:rPr>
        <w:t>2019</w:t>
      </w:r>
      <w:r w:rsidRPr="000D5AA9">
        <w:rPr>
          <w:rFonts w:ascii="Arial" w:hAnsi="Arial" w:cs="Arial"/>
          <w:sz w:val="20"/>
          <w:szCs w:val="20"/>
        </w:rPr>
        <w:t xml:space="preserve">, </w:t>
      </w:r>
      <w:r w:rsidRPr="000D5AA9">
        <w:rPr>
          <w:rFonts w:ascii="Arial" w:hAnsi="Arial" w:cs="Arial"/>
          <w:i/>
          <w:sz w:val="20"/>
          <w:szCs w:val="20"/>
        </w:rPr>
        <w:t>10</w:t>
      </w:r>
      <w:r w:rsidRPr="000D5AA9">
        <w:rPr>
          <w:rFonts w:ascii="Arial" w:hAnsi="Arial" w:cs="Arial"/>
          <w:sz w:val="20"/>
          <w:szCs w:val="20"/>
        </w:rPr>
        <w:t>, 1337-1357.</w:t>
      </w:r>
    </w:p>
    <w:p w14:paraId="5FD9D5EC"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92.</w:t>
      </w:r>
      <w:r w:rsidRPr="000D5AA9">
        <w:rPr>
          <w:rFonts w:ascii="Arial" w:hAnsi="Arial" w:cs="Arial"/>
          <w:sz w:val="20"/>
          <w:szCs w:val="20"/>
        </w:rPr>
        <w:tab/>
        <w:t xml:space="preserve">Ershov, B. Natural Radioactivity and Chemical Evolution on the Early Earth: Prebiotic Chemistry and Oxygenation. </w:t>
      </w:r>
      <w:r w:rsidRPr="000D5AA9">
        <w:rPr>
          <w:rFonts w:ascii="Arial" w:hAnsi="Arial" w:cs="Arial"/>
          <w:i/>
          <w:sz w:val="20"/>
          <w:szCs w:val="20"/>
        </w:rPr>
        <w:t xml:space="preserve">Molecules </w:t>
      </w:r>
      <w:r w:rsidRPr="000D5AA9">
        <w:rPr>
          <w:rFonts w:ascii="Arial" w:hAnsi="Arial" w:cs="Arial"/>
          <w:b/>
          <w:sz w:val="20"/>
          <w:szCs w:val="20"/>
        </w:rPr>
        <w:t>2022</w:t>
      </w:r>
      <w:r w:rsidRPr="000D5AA9">
        <w:rPr>
          <w:rFonts w:ascii="Arial" w:hAnsi="Arial" w:cs="Arial"/>
          <w:sz w:val="20"/>
          <w:szCs w:val="20"/>
        </w:rPr>
        <w:t xml:space="preserve">, </w:t>
      </w:r>
      <w:r w:rsidRPr="000D5AA9">
        <w:rPr>
          <w:rFonts w:ascii="Arial" w:hAnsi="Arial" w:cs="Arial"/>
          <w:i/>
          <w:sz w:val="20"/>
          <w:szCs w:val="20"/>
        </w:rPr>
        <w:t>27</w:t>
      </w:r>
      <w:r w:rsidRPr="000D5AA9">
        <w:rPr>
          <w:rFonts w:ascii="Arial" w:hAnsi="Arial" w:cs="Arial"/>
          <w:sz w:val="20"/>
          <w:szCs w:val="20"/>
        </w:rPr>
        <w:t>, doi:10.3390/molecules27238584.</w:t>
      </w:r>
    </w:p>
    <w:p w14:paraId="5730CDC9"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93.</w:t>
      </w:r>
      <w:r w:rsidRPr="000D5AA9">
        <w:rPr>
          <w:rFonts w:ascii="Arial" w:hAnsi="Arial" w:cs="Arial"/>
          <w:sz w:val="20"/>
          <w:szCs w:val="20"/>
        </w:rPr>
        <w:tab/>
        <w:t xml:space="preserve">Vladilo, G. On the Role of (40)K in the Origin of Terrestrial Life. </w:t>
      </w:r>
      <w:r w:rsidRPr="000D5AA9">
        <w:rPr>
          <w:rFonts w:ascii="Arial" w:hAnsi="Arial" w:cs="Arial"/>
          <w:i/>
          <w:sz w:val="20"/>
          <w:szCs w:val="20"/>
        </w:rPr>
        <w:t xml:space="preserve">Life (Basel) </w:t>
      </w:r>
      <w:r w:rsidRPr="000D5AA9">
        <w:rPr>
          <w:rFonts w:ascii="Arial" w:hAnsi="Arial" w:cs="Arial"/>
          <w:b/>
          <w:sz w:val="20"/>
          <w:szCs w:val="20"/>
        </w:rPr>
        <w:t>2022</w:t>
      </w:r>
      <w:r w:rsidRPr="000D5AA9">
        <w:rPr>
          <w:rFonts w:ascii="Arial" w:hAnsi="Arial" w:cs="Arial"/>
          <w:sz w:val="20"/>
          <w:szCs w:val="20"/>
        </w:rPr>
        <w:t xml:space="preserve">, </w:t>
      </w:r>
      <w:r w:rsidRPr="000D5AA9">
        <w:rPr>
          <w:rFonts w:ascii="Arial" w:hAnsi="Arial" w:cs="Arial"/>
          <w:i/>
          <w:sz w:val="20"/>
          <w:szCs w:val="20"/>
        </w:rPr>
        <w:t>12</w:t>
      </w:r>
      <w:r w:rsidRPr="000D5AA9">
        <w:rPr>
          <w:rFonts w:ascii="Arial" w:hAnsi="Arial" w:cs="Arial"/>
          <w:sz w:val="20"/>
          <w:szCs w:val="20"/>
        </w:rPr>
        <w:t>, doi:10.3390/life12101620.</w:t>
      </w:r>
    </w:p>
    <w:p w14:paraId="5AF159FA"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94.</w:t>
      </w:r>
      <w:r w:rsidRPr="000D5AA9">
        <w:rPr>
          <w:rFonts w:ascii="Arial" w:hAnsi="Arial" w:cs="Arial"/>
          <w:sz w:val="20"/>
          <w:szCs w:val="20"/>
        </w:rPr>
        <w:tab/>
        <w:t xml:space="preserve">Moore, B.; Webster, T.A. Synthesis by sunlight in relationship to the origin of life. Synthesis of formaldehyde from carbon dioxide and water by inorganic colloids acting as transformers of light energy </w:t>
      </w:r>
      <w:r w:rsidRPr="000D5AA9">
        <w:rPr>
          <w:rFonts w:ascii="Arial" w:hAnsi="Arial" w:cs="Arial"/>
          <w:i/>
          <w:sz w:val="20"/>
          <w:szCs w:val="20"/>
        </w:rPr>
        <w:t xml:space="preserve">Proc. R. Soc. Lond. B Biol. Sci. </w:t>
      </w:r>
      <w:r w:rsidRPr="000D5AA9">
        <w:rPr>
          <w:rFonts w:ascii="Arial" w:hAnsi="Arial" w:cs="Arial"/>
          <w:b/>
          <w:sz w:val="20"/>
          <w:szCs w:val="20"/>
        </w:rPr>
        <w:t>1913</w:t>
      </w:r>
      <w:r w:rsidRPr="000D5AA9">
        <w:rPr>
          <w:rFonts w:ascii="Arial" w:hAnsi="Arial" w:cs="Arial"/>
          <w:sz w:val="20"/>
          <w:szCs w:val="20"/>
        </w:rPr>
        <w:t xml:space="preserve">, </w:t>
      </w:r>
      <w:r w:rsidRPr="000D5AA9">
        <w:rPr>
          <w:rFonts w:ascii="Arial" w:hAnsi="Arial" w:cs="Arial"/>
          <w:i/>
          <w:sz w:val="20"/>
          <w:szCs w:val="20"/>
        </w:rPr>
        <w:t>87</w:t>
      </w:r>
      <w:r w:rsidRPr="000D5AA9">
        <w:rPr>
          <w:rFonts w:ascii="Arial" w:hAnsi="Arial" w:cs="Arial"/>
          <w:sz w:val="20"/>
          <w:szCs w:val="20"/>
        </w:rPr>
        <w:t>, 163-176.</w:t>
      </w:r>
    </w:p>
    <w:p w14:paraId="756C48EE"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95.</w:t>
      </w:r>
      <w:r w:rsidRPr="000D5AA9">
        <w:rPr>
          <w:rFonts w:ascii="Arial" w:hAnsi="Arial" w:cs="Arial"/>
          <w:sz w:val="20"/>
          <w:szCs w:val="20"/>
        </w:rPr>
        <w:tab/>
        <w:t xml:space="preserve">Miller, S.L. A production of amino acids under possible primitive Earth conditions. </w:t>
      </w:r>
      <w:r w:rsidRPr="000D5AA9">
        <w:rPr>
          <w:rFonts w:ascii="Arial" w:hAnsi="Arial" w:cs="Arial"/>
          <w:i/>
          <w:sz w:val="20"/>
          <w:szCs w:val="20"/>
        </w:rPr>
        <w:t xml:space="preserve">Science </w:t>
      </w:r>
      <w:r w:rsidRPr="000D5AA9">
        <w:rPr>
          <w:rFonts w:ascii="Arial" w:hAnsi="Arial" w:cs="Arial"/>
          <w:b/>
          <w:sz w:val="20"/>
          <w:szCs w:val="20"/>
        </w:rPr>
        <w:t>1953</w:t>
      </w:r>
      <w:r w:rsidRPr="000D5AA9">
        <w:rPr>
          <w:rFonts w:ascii="Arial" w:hAnsi="Arial" w:cs="Arial"/>
          <w:sz w:val="20"/>
          <w:szCs w:val="20"/>
        </w:rPr>
        <w:t xml:space="preserve">, </w:t>
      </w:r>
      <w:r w:rsidRPr="000D5AA9">
        <w:rPr>
          <w:rFonts w:ascii="Arial" w:hAnsi="Arial" w:cs="Arial"/>
          <w:i/>
          <w:sz w:val="20"/>
          <w:szCs w:val="20"/>
        </w:rPr>
        <w:t>117</w:t>
      </w:r>
      <w:r w:rsidRPr="000D5AA9">
        <w:rPr>
          <w:rFonts w:ascii="Arial" w:hAnsi="Arial" w:cs="Arial"/>
          <w:sz w:val="20"/>
          <w:szCs w:val="20"/>
        </w:rPr>
        <w:t>, 528-529.</w:t>
      </w:r>
    </w:p>
    <w:p w14:paraId="38D67236"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96.</w:t>
      </w:r>
      <w:r w:rsidRPr="000D5AA9">
        <w:rPr>
          <w:rFonts w:ascii="Arial" w:hAnsi="Arial" w:cs="Arial"/>
          <w:sz w:val="20"/>
          <w:szCs w:val="20"/>
        </w:rPr>
        <w:tab/>
        <w:t xml:space="preserve">Sagan, C.; Miller, S.L. Molecular Synthesis in Simulated Reducing Planetary Atmospheres. </w:t>
      </w:r>
      <w:r w:rsidRPr="000D5AA9">
        <w:rPr>
          <w:rFonts w:ascii="Arial" w:hAnsi="Arial" w:cs="Arial"/>
          <w:i/>
          <w:sz w:val="20"/>
          <w:szCs w:val="20"/>
        </w:rPr>
        <w:t xml:space="preserve">Astronomical Journal, Vol. 65, p. 499 </w:t>
      </w:r>
      <w:r w:rsidRPr="000D5AA9">
        <w:rPr>
          <w:rFonts w:ascii="Arial" w:hAnsi="Arial" w:cs="Arial"/>
          <w:b/>
          <w:sz w:val="20"/>
          <w:szCs w:val="20"/>
        </w:rPr>
        <w:t>1960</w:t>
      </w:r>
      <w:r w:rsidRPr="000D5AA9">
        <w:rPr>
          <w:rFonts w:ascii="Arial" w:hAnsi="Arial" w:cs="Arial"/>
          <w:sz w:val="20"/>
          <w:szCs w:val="20"/>
        </w:rPr>
        <w:t xml:space="preserve">, </w:t>
      </w:r>
      <w:r w:rsidRPr="000D5AA9">
        <w:rPr>
          <w:rFonts w:ascii="Arial" w:hAnsi="Arial" w:cs="Arial"/>
          <w:i/>
          <w:sz w:val="20"/>
          <w:szCs w:val="20"/>
        </w:rPr>
        <w:t>65</w:t>
      </w:r>
      <w:r w:rsidRPr="000D5AA9">
        <w:rPr>
          <w:rFonts w:ascii="Arial" w:hAnsi="Arial" w:cs="Arial"/>
          <w:sz w:val="20"/>
          <w:szCs w:val="20"/>
        </w:rPr>
        <w:t>, 499.</w:t>
      </w:r>
    </w:p>
    <w:p w14:paraId="6ABBC3B5"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97.</w:t>
      </w:r>
      <w:r w:rsidRPr="000D5AA9">
        <w:rPr>
          <w:rFonts w:ascii="Arial" w:hAnsi="Arial" w:cs="Arial"/>
          <w:sz w:val="20"/>
          <w:szCs w:val="20"/>
        </w:rPr>
        <w:tab/>
        <w:t xml:space="preserve">Ponnamperuma, C.; Lemmon, R.M.; Mariner, R.; Calvin, M. Formation of Adenine by Electron Irradiation of Methane, Ammonia, and Water. </w:t>
      </w:r>
      <w:r w:rsidRPr="000D5AA9">
        <w:rPr>
          <w:rFonts w:ascii="Arial" w:hAnsi="Arial" w:cs="Arial"/>
          <w:i/>
          <w:sz w:val="20"/>
          <w:szCs w:val="20"/>
        </w:rPr>
        <w:t xml:space="preserve">Proc Natl Acad Sci U S A </w:t>
      </w:r>
      <w:r w:rsidRPr="000D5AA9">
        <w:rPr>
          <w:rFonts w:ascii="Arial" w:hAnsi="Arial" w:cs="Arial"/>
          <w:b/>
          <w:sz w:val="20"/>
          <w:szCs w:val="20"/>
        </w:rPr>
        <w:t>1963</w:t>
      </w:r>
      <w:r w:rsidRPr="000D5AA9">
        <w:rPr>
          <w:rFonts w:ascii="Arial" w:hAnsi="Arial" w:cs="Arial"/>
          <w:sz w:val="20"/>
          <w:szCs w:val="20"/>
        </w:rPr>
        <w:t xml:space="preserve">, </w:t>
      </w:r>
      <w:r w:rsidRPr="000D5AA9">
        <w:rPr>
          <w:rFonts w:ascii="Arial" w:hAnsi="Arial" w:cs="Arial"/>
          <w:i/>
          <w:sz w:val="20"/>
          <w:szCs w:val="20"/>
        </w:rPr>
        <w:t>49</w:t>
      </w:r>
      <w:r w:rsidRPr="000D5AA9">
        <w:rPr>
          <w:rFonts w:ascii="Arial" w:hAnsi="Arial" w:cs="Arial"/>
          <w:sz w:val="20"/>
          <w:szCs w:val="20"/>
        </w:rPr>
        <w:t>, 737-740.</w:t>
      </w:r>
    </w:p>
    <w:p w14:paraId="51D9BF31"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98.</w:t>
      </w:r>
      <w:r w:rsidRPr="000D5AA9">
        <w:rPr>
          <w:rFonts w:ascii="Arial" w:hAnsi="Arial" w:cs="Arial"/>
          <w:sz w:val="20"/>
          <w:szCs w:val="20"/>
        </w:rPr>
        <w:tab/>
        <w:t xml:space="preserve">Ponnamperuma, C.; Mariner, R.; Sagan, C. Formation of adenosine by ultra-violet irradiation of a solution of adenine and ribose. </w:t>
      </w:r>
      <w:r w:rsidRPr="000D5AA9">
        <w:rPr>
          <w:rFonts w:ascii="Arial" w:hAnsi="Arial" w:cs="Arial"/>
          <w:i/>
          <w:sz w:val="20"/>
          <w:szCs w:val="20"/>
        </w:rPr>
        <w:t xml:space="preserve">Nature </w:t>
      </w:r>
      <w:r w:rsidRPr="000D5AA9">
        <w:rPr>
          <w:rFonts w:ascii="Arial" w:hAnsi="Arial" w:cs="Arial"/>
          <w:b/>
          <w:sz w:val="20"/>
          <w:szCs w:val="20"/>
        </w:rPr>
        <w:t>1963</w:t>
      </w:r>
      <w:r w:rsidRPr="000D5AA9">
        <w:rPr>
          <w:rFonts w:ascii="Arial" w:hAnsi="Arial" w:cs="Arial"/>
          <w:sz w:val="20"/>
          <w:szCs w:val="20"/>
        </w:rPr>
        <w:t xml:space="preserve">, </w:t>
      </w:r>
      <w:r w:rsidRPr="000D5AA9">
        <w:rPr>
          <w:rFonts w:ascii="Arial" w:hAnsi="Arial" w:cs="Arial"/>
          <w:i/>
          <w:sz w:val="20"/>
          <w:szCs w:val="20"/>
        </w:rPr>
        <w:t>198</w:t>
      </w:r>
      <w:r w:rsidRPr="000D5AA9">
        <w:rPr>
          <w:rFonts w:ascii="Arial" w:hAnsi="Arial" w:cs="Arial"/>
          <w:sz w:val="20"/>
          <w:szCs w:val="20"/>
        </w:rPr>
        <w:t>, 1199-1200.</w:t>
      </w:r>
    </w:p>
    <w:p w14:paraId="4E89DB77"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99.</w:t>
      </w:r>
      <w:r w:rsidRPr="000D5AA9">
        <w:rPr>
          <w:rFonts w:ascii="Arial" w:hAnsi="Arial" w:cs="Arial"/>
          <w:sz w:val="20"/>
          <w:szCs w:val="20"/>
        </w:rPr>
        <w:tab/>
        <w:t xml:space="preserve">Ponnamperuma, C.; Sagan, C.; Mariner, R. Synthesis of adenosine triphosphate under possible primitive Earth conditions. </w:t>
      </w:r>
      <w:r w:rsidRPr="000D5AA9">
        <w:rPr>
          <w:rFonts w:ascii="Arial" w:hAnsi="Arial" w:cs="Arial"/>
          <w:i/>
          <w:sz w:val="20"/>
          <w:szCs w:val="20"/>
        </w:rPr>
        <w:t xml:space="preserve">Nature </w:t>
      </w:r>
      <w:r w:rsidRPr="000D5AA9">
        <w:rPr>
          <w:rFonts w:ascii="Arial" w:hAnsi="Arial" w:cs="Arial"/>
          <w:b/>
          <w:sz w:val="20"/>
          <w:szCs w:val="20"/>
        </w:rPr>
        <w:t>1963</w:t>
      </w:r>
      <w:r w:rsidRPr="000D5AA9">
        <w:rPr>
          <w:rFonts w:ascii="Arial" w:hAnsi="Arial" w:cs="Arial"/>
          <w:sz w:val="20"/>
          <w:szCs w:val="20"/>
        </w:rPr>
        <w:t xml:space="preserve">, </w:t>
      </w:r>
      <w:r w:rsidRPr="000D5AA9">
        <w:rPr>
          <w:rFonts w:ascii="Arial" w:hAnsi="Arial" w:cs="Arial"/>
          <w:i/>
          <w:sz w:val="20"/>
          <w:szCs w:val="20"/>
        </w:rPr>
        <w:t>199</w:t>
      </w:r>
      <w:r w:rsidRPr="000D5AA9">
        <w:rPr>
          <w:rFonts w:ascii="Arial" w:hAnsi="Arial" w:cs="Arial"/>
          <w:sz w:val="20"/>
          <w:szCs w:val="20"/>
        </w:rPr>
        <w:t>, 222-226.</w:t>
      </w:r>
    </w:p>
    <w:p w14:paraId="5B2BF26A"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100.</w:t>
      </w:r>
      <w:r w:rsidRPr="000D5AA9">
        <w:rPr>
          <w:rFonts w:ascii="Arial" w:hAnsi="Arial" w:cs="Arial"/>
          <w:sz w:val="20"/>
          <w:szCs w:val="20"/>
        </w:rPr>
        <w:tab/>
        <w:t xml:space="preserve">Calvin, M. </w:t>
      </w:r>
      <w:r w:rsidRPr="000D5AA9">
        <w:rPr>
          <w:rFonts w:ascii="Arial" w:hAnsi="Arial" w:cs="Arial"/>
          <w:i/>
          <w:sz w:val="20"/>
          <w:szCs w:val="20"/>
        </w:rPr>
        <w:t>Chemical Evolution: Molecular Evolution Towards the Origin of Living Systems on the Earth and Elsewhere</w:t>
      </w:r>
      <w:r w:rsidRPr="000D5AA9">
        <w:rPr>
          <w:rFonts w:ascii="Arial" w:hAnsi="Arial" w:cs="Arial"/>
          <w:sz w:val="20"/>
          <w:szCs w:val="20"/>
        </w:rPr>
        <w:t>; Oxford University Press: Oxford, 1969.</w:t>
      </w:r>
    </w:p>
    <w:p w14:paraId="4820054A"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101.</w:t>
      </w:r>
      <w:r w:rsidRPr="000D5AA9">
        <w:rPr>
          <w:rFonts w:ascii="Arial" w:hAnsi="Arial" w:cs="Arial"/>
          <w:sz w:val="20"/>
          <w:szCs w:val="20"/>
        </w:rPr>
        <w:tab/>
        <w:t xml:space="preserve">Mason, S.V. </w:t>
      </w:r>
      <w:r w:rsidRPr="000D5AA9">
        <w:rPr>
          <w:rFonts w:ascii="Arial" w:hAnsi="Arial" w:cs="Arial"/>
          <w:i/>
          <w:sz w:val="20"/>
          <w:szCs w:val="20"/>
        </w:rPr>
        <w:t>Chemical Evolution</w:t>
      </w:r>
      <w:r w:rsidRPr="000D5AA9">
        <w:rPr>
          <w:rFonts w:ascii="Arial" w:hAnsi="Arial" w:cs="Arial"/>
          <w:sz w:val="20"/>
          <w:szCs w:val="20"/>
        </w:rPr>
        <w:t>; Clarendon Press: Oxford, 1992.</w:t>
      </w:r>
    </w:p>
    <w:p w14:paraId="423A1CBC"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102.</w:t>
      </w:r>
      <w:r w:rsidRPr="000D5AA9">
        <w:rPr>
          <w:rFonts w:ascii="Arial" w:hAnsi="Arial" w:cs="Arial"/>
          <w:sz w:val="20"/>
          <w:szCs w:val="20"/>
        </w:rPr>
        <w:tab/>
        <w:t xml:space="preserve">Cleaves, H.J.; Chalmers, J.H.; Lazcano, A.; Miller, S.L.; Bada, J.L. A reassessment of prebiotic organic synthesis in neutral planetary atmospheres. </w:t>
      </w:r>
      <w:r w:rsidRPr="000D5AA9">
        <w:rPr>
          <w:rFonts w:ascii="Arial" w:hAnsi="Arial" w:cs="Arial"/>
          <w:i/>
          <w:sz w:val="20"/>
          <w:szCs w:val="20"/>
        </w:rPr>
        <w:t xml:space="preserve">Orig Life Evol Biosph </w:t>
      </w:r>
      <w:r w:rsidRPr="000D5AA9">
        <w:rPr>
          <w:rFonts w:ascii="Arial" w:hAnsi="Arial" w:cs="Arial"/>
          <w:b/>
          <w:sz w:val="20"/>
          <w:szCs w:val="20"/>
        </w:rPr>
        <w:t>2008</w:t>
      </w:r>
      <w:r w:rsidRPr="000D5AA9">
        <w:rPr>
          <w:rFonts w:ascii="Arial" w:hAnsi="Arial" w:cs="Arial"/>
          <w:sz w:val="20"/>
          <w:szCs w:val="20"/>
        </w:rPr>
        <w:t xml:space="preserve">, </w:t>
      </w:r>
      <w:r w:rsidRPr="000D5AA9">
        <w:rPr>
          <w:rFonts w:ascii="Arial" w:hAnsi="Arial" w:cs="Arial"/>
          <w:i/>
          <w:sz w:val="20"/>
          <w:szCs w:val="20"/>
        </w:rPr>
        <w:t>38</w:t>
      </w:r>
      <w:r w:rsidRPr="000D5AA9">
        <w:rPr>
          <w:rFonts w:ascii="Arial" w:hAnsi="Arial" w:cs="Arial"/>
          <w:sz w:val="20"/>
          <w:szCs w:val="20"/>
        </w:rPr>
        <w:t>, 105-115, doi:10.1007/s11084-007-9120-3.</w:t>
      </w:r>
    </w:p>
    <w:p w14:paraId="201AA30B" w14:textId="076F5E08"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103.</w:t>
      </w:r>
      <w:r w:rsidRPr="000D5AA9">
        <w:rPr>
          <w:rFonts w:ascii="Arial" w:hAnsi="Arial" w:cs="Arial"/>
          <w:sz w:val="20"/>
          <w:szCs w:val="20"/>
        </w:rPr>
        <w:tab/>
        <w:t xml:space="preserve">Parker, E.T.; Cleaves, H.J.; Dworkin, J.P.; Glavin, D.P.; Callahan, M.; Aubrey, A.; Lazcano, A.; Bada, J.L. Primordial synthesis of amines and amino acids in a 1958 Miller H2S-rich spark discharge experiment. </w:t>
      </w:r>
      <w:r w:rsidRPr="000D5AA9">
        <w:rPr>
          <w:rFonts w:ascii="Arial" w:hAnsi="Arial" w:cs="Arial"/>
          <w:i/>
          <w:sz w:val="20"/>
          <w:szCs w:val="20"/>
        </w:rPr>
        <w:t xml:space="preserve">Proc Natl Acad Sci U S A </w:t>
      </w:r>
      <w:r w:rsidRPr="000D5AA9">
        <w:rPr>
          <w:rFonts w:ascii="Arial" w:hAnsi="Arial" w:cs="Arial"/>
          <w:b/>
          <w:sz w:val="20"/>
          <w:szCs w:val="20"/>
        </w:rPr>
        <w:t>2011</w:t>
      </w:r>
      <w:r w:rsidRPr="000D5AA9">
        <w:rPr>
          <w:rFonts w:ascii="Arial" w:hAnsi="Arial" w:cs="Arial"/>
          <w:sz w:val="20"/>
          <w:szCs w:val="20"/>
        </w:rPr>
        <w:t>, doi:10.1073/pnas.1019191108.</w:t>
      </w:r>
    </w:p>
    <w:p w14:paraId="5BBCEE50" w14:textId="2DAA79BA"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lastRenderedPageBreak/>
        <w:t>104.</w:t>
      </w:r>
      <w:r w:rsidRPr="000D5AA9">
        <w:rPr>
          <w:rFonts w:ascii="Arial" w:hAnsi="Arial" w:cs="Arial"/>
          <w:sz w:val="20"/>
          <w:szCs w:val="20"/>
        </w:rPr>
        <w:tab/>
        <w:t xml:space="preserve">Saladino, R.; Crestini, C.; Pino, S.; Costanzo, G.; Di Mauro, E. Formamide and the origin of life. </w:t>
      </w:r>
      <w:r w:rsidRPr="000D5AA9">
        <w:rPr>
          <w:rFonts w:ascii="Arial" w:hAnsi="Arial" w:cs="Arial"/>
          <w:i/>
          <w:sz w:val="20"/>
          <w:szCs w:val="20"/>
        </w:rPr>
        <w:t xml:space="preserve">Phys Life Rev </w:t>
      </w:r>
      <w:r w:rsidRPr="000D5AA9">
        <w:rPr>
          <w:rFonts w:ascii="Arial" w:hAnsi="Arial" w:cs="Arial"/>
          <w:b/>
          <w:sz w:val="20"/>
          <w:szCs w:val="20"/>
        </w:rPr>
        <w:t>2012</w:t>
      </w:r>
      <w:r w:rsidRPr="000D5AA9">
        <w:rPr>
          <w:rFonts w:ascii="Arial" w:hAnsi="Arial" w:cs="Arial"/>
          <w:sz w:val="20"/>
          <w:szCs w:val="20"/>
        </w:rPr>
        <w:t xml:space="preserve">, </w:t>
      </w:r>
      <w:r w:rsidRPr="000D5AA9">
        <w:rPr>
          <w:rFonts w:ascii="Arial" w:hAnsi="Arial" w:cs="Arial"/>
          <w:i/>
          <w:sz w:val="20"/>
          <w:szCs w:val="20"/>
        </w:rPr>
        <w:t>9</w:t>
      </w:r>
      <w:r w:rsidRPr="000D5AA9">
        <w:rPr>
          <w:rFonts w:ascii="Arial" w:hAnsi="Arial" w:cs="Arial"/>
          <w:sz w:val="20"/>
          <w:szCs w:val="20"/>
        </w:rPr>
        <w:t>, 84-104, doi:10.1016/j.plrev.2011.12.002.</w:t>
      </w:r>
    </w:p>
    <w:p w14:paraId="6866D2DF"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105.</w:t>
      </w:r>
      <w:r w:rsidRPr="000D5AA9">
        <w:rPr>
          <w:rFonts w:ascii="Arial" w:hAnsi="Arial" w:cs="Arial"/>
          <w:sz w:val="20"/>
          <w:szCs w:val="20"/>
        </w:rPr>
        <w:tab/>
        <w:t xml:space="preserve">Benner, S.A.; Kim, H.J.; Carrigan, M.A. Asphalt, water, and the prebiotic synthesis of ribose, ribonucleosides, and RNA. </w:t>
      </w:r>
      <w:r w:rsidRPr="000D5AA9">
        <w:rPr>
          <w:rFonts w:ascii="Arial" w:hAnsi="Arial" w:cs="Arial"/>
          <w:i/>
          <w:sz w:val="20"/>
          <w:szCs w:val="20"/>
        </w:rPr>
        <w:t xml:space="preserve">Acc Chem Res </w:t>
      </w:r>
      <w:r w:rsidRPr="000D5AA9">
        <w:rPr>
          <w:rFonts w:ascii="Arial" w:hAnsi="Arial" w:cs="Arial"/>
          <w:b/>
          <w:sz w:val="20"/>
          <w:szCs w:val="20"/>
        </w:rPr>
        <w:t>2012</w:t>
      </w:r>
      <w:r w:rsidRPr="000D5AA9">
        <w:rPr>
          <w:rFonts w:ascii="Arial" w:hAnsi="Arial" w:cs="Arial"/>
          <w:sz w:val="20"/>
          <w:szCs w:val="20"/>
        </w:rPr>
        <w:t xml:space="preserve">, </w:t>
      </w:r>
      <w:r w:rsidRPr="000D5AA9">
        <w:rPr>
          <w:rFonts w:ascii="Arial" w:hAnsi="Arial" w:cs="Arial"/>
          <w:i/>
          <w:sz w:val="20"/>
          <w:szCs w:val="20"/>
        </w:rPr>
        <w:t>45</w:t>
      </w:r>
      <w:r w:rsidRPr="000D5AA9">
        <w:rPr>
          <w:rFonts w:ascii="Arial" w:hAnsi="Arial" w:cs="Arial"/>
          <w:sz w:val="20"/>
          <w:szCs w:val="20"/>
        </w:rPr>
        <w:t>, 2025-2034, doi:10.1021/ar200332w.</w:t>
      </w:r>
    </w:p>
    <w:p w14:paraId="6CE6C42E"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106.</w:t>
      </w:r>
      <w:r w:rsidRPr="000D5AA9">
        <w:rPr>
          <w:rFonts w:ascii="Arial" w:hAnsi="Arial" w:cs="Arial"/>
          <w:sz w:val="20"/>
          <w:szCs w:val="20"/>
        </w:rPr>
        <w:tab/>
        <w:t xml:space="preserve">Oparin, A.I. </w:t>
      </w:r>
      <w:r w:rsidRPr="000D5AA9">
        <w:rPr>
          <w:rFonts w:ascii="Arial" w:hAnsi="Arial" w:cs="Arial"/>
          <w:i/>
          <w:sz w:val="20"/>
          <w:szCs w:val="20"/>
        </w:rPr>
        <w:t>The Origin of Life</w:t>
      </w:r>
      <w:r w:rsidRPr="000D5AA9">
        <w:rPr>
          <w:rFonts w:ascii="Arial" w:hAnsi="Arial" w:cs="Arial"/>
          <w:sz w:val="20"/>
          <w:szCs w:val="20"/>
        </w:rPr>
        <w:t>; Moskowskiy rabochiy: Moscow, 1924.</w:t>
      </w:r>
    </w:p>
    <w:p w14:paraId="254C18B3"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107.</w:t>
      </w:r>
      <w:r w:rsidRPr="000D5AA9">
        <w:rPr>
          <w:rFonts w:ascii="Arial" w:hAnsi="Arial" w:cs="Arial"/>
          <w:sz w:val="20"/>
          <w:szCs w:val="20"/>
        </w:rPr>
        <w:tab/>
        <w:t xml:space="preserve">Oparin, A.I. </w:t>
      </w:r>
      <w:r w:rsidRPr="000D5AA9">
        <w:rPr>
          <w:rFonts w:ascii="Arial" w:hAnsi="Arial" w:cs="Arial"/>
          <w:i/>
          <w:sz w:val="20"/>
          <w:szCs w:val="20"/>
        </w:rPr>
        <w:t>The Origin of Life</w:t>
      </w:r>
      <w:r w:rsidRPr="000D5AA9">
        <w:rPr>
          <w:rFonts w:ascii="Arial" w:hAnsi="Arial" w:cs="Arial"/>
          <w:sz w:val="20"/>
          <w:szCs w:val="20"/>
        </w:rPr>
        <w:t>; Macmillan: New York, 1938.</w:t>
      </w:r>
    </w:p>
    <w:p w14:paraId="38ECFD76"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108.</w:t>
      </w:r>
      <w:r w:rsidRPr="000D5AA9">
        <w:rPr>
          <w:rFonts w:ascii="Arial" w:hAnsi="Arial" w:cs="Arial"/>
          <w:sz w:val="20"/>
          <w:szCs w:val="20"/>
        </w:rPr>
        <w:tab/>
        <w:t xml:space="preserve">Butlerov, A.M. Formation synthétique d’une substance sucreé. </w:t>
      </w:r>
      <w:r w:rsidRPr="000D5AA9">
        <w:rPr>
          <w:rFonts w:ascii="Arial" w:hAnsi="Arial" w:cs="Arial"/>
          <w:i/>
          <w:sz w:val="20"/>
          <w:szCs w:val="20"/>
        </w:rPr>
        <w:t xml:space="preserve">C.R. Acad. Sci. </w:t>
      </w:r>
      <w:r w:rsidRPr="000D5AA9">
        <w:rPr>
          <w:rFonts w:ascii="Arial" w:hAnsi="Arial" w:cs="Arial"/>
          <w:b/>
          <w:sz w:val="20"/>
          <w:szCs w:val="20"/>
        </w:rPr>
        <w:t>1861</w:t>
      </w:r>
      <w:r w:rsidRPr="000D5AA9">
        <w:rPr>
          <w:rFonts w:ascii="Arial" w:hAnsi="Arial" w:cs="Arial"/>
          <w:sz w:val="20"/>
          <w:szCs w:val="20"/>
        </w:rPr>
        <w:t xml:space="preserve">, </w:t>
      </w:r>
      <w:r w:rsidRPr="000D5AA9">
        <w:rPr>
          <w:rFonts w:ascii="Arial" w:hAnsi="Arial" w:cs="Arial"/>
          <w:i/>
          <w:sz w:val="20"/>
          <w:szCs w:val="20"/>
        </w:rPr>
        <w:t>53</w:t>
      </w:r>
      <w:r w:rsidRPr="000D5AA9">
        <w:rPr>
          <w:rFonts w:ascii="Arial" w:hAnsi="Arial" w:cs="Arial"/>
          <w:sz w:val="20"/>
          <w:szCs w:val="20"/>
        </w:rPr>
        <w:t>, 145-147.</w:t>
      </w:r>
    </w:p>
    <w:p w14:paraId="5DA84B42"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109.</w:t>
      </w:r>
      <w:r w:rsidRPr="000D5AA9">
        <w:rPr>
          <w:rFonts w:ascii="Arial" w:hAnsi="Arial" w:cs="Arial"/>
          <w:sz w:val="20"/>
          <w:szCs w:val="20"/>
        </w:rPr>
        <w:tab/>
        <w:t xml:space="preserve">Delidovich, I.V.; Simonov, A.N.; Taran, O.P.; Parmon, V.N. Catalytic formation of monosaccharides: From the formose reaction towards selective synthesis. </w:t>
      </w:r>
      <w:r w:rsidRPr="000D5AA9">
        <w:rPr>
          <w:rFonts w:ascii="Arial" w:hAnsi="Arial" w:cs="Arial"/>
          <w:i/>
          <w:sz w:val="20"/>
          <w:szCs w:val="20"/>
        </w:rPr>
        <w:t xml:space="preserve">ChemSusChem </w:t>
      </w:r>
      <w:r w:rsidRPr="000D5AA9">
        <w:rPr>
          <w:rFonts w:ascii="Arial" w:hAnsi="Arial" w:cs="Arial"/>
          <w:b/>
          <w:sz w:val="20"/>
          <w:szCs w:val="20"/>
        </w:rPr>
        <w:t>2014</w:t>
      </w:r>
      <w:r w:rsidRPr="000D5AA9">
        <w:rPr>
          <w:rFonts w:ascii="Arial" w:hAnsi="Arial" w:cs="Arial"/>
          <w:sz w:val="20"/>
          <w:szCs w:val="20"/>
        </w:rPr>
        <w:t xml:space="preserve">, </w:t>
      </w:r>
      <w:r w:rsidRPr="000D5AA9">
        <w:rPr>
          <w:rFonts w:ascii="Arial" w:hAnsi="Arial" w:cs="Arial"/>
          <w:i/>
          <w:sz w:val="20"/>
          <w:szCs w:val="20"/>
        </w:rPr>
        <w:t>7</w:t>
      </w:r>
      <w:r w:rsidRPr="000D5AA9">
        <w:rPr>
          <w:rFonts w:ascii="Arial" w:hAnsi="Arial" w:cs="Arial"/>
          <w:sz w:val="20"/>
          <w:szCs w:val="20"/>
        </w:rPr>
        <w:t>, 1833-1846.</w:t>
      </w:r>
    </w:p>
    <w:p w14:paraId="12F2AD97"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110.</w:t>
      </w:r>
      <w:r w:rsidRPr="000D5AA9">
        <w:rPr>
          <w:rFonts w:ascii="Arial" w:hAnsi="Arial" w:cs="Arial"/>
          <w:sz w:val="20"/>
          <w:szCs w:val="20"/>
        </w:rPr>
        <w:tab/>
        <w:t xml:space="preserve">Omran, A.; Menor-Salvan, C.; Springsteen, G.; Pasek, M. The messy alkaline formose reaction and its link to metabolism. </w:t>
      </w:r>
      <w:r w:rsidRPr="000D5AA9">
        <w:rPr>
          <w:rFonts w:ascii="Arial" w:hAnsi="Arial" w:cs="Arial"/>
          <w:i/>
          <w:sz w:val="20"/>
          <w:szCs w:val="20"/>
        </w:rPr>
        <w:t xml:space="preserve">Life </w:t>
      </w:r>
      <w:r w:rsidRPr="000D5AA9">
        <w:rPr>
          <w:rFonts w:ascii="Arial" w:hAnsi="Arial" w:cs="Arial"/>
          <w:b/>
          <w:sz w:val="20"/>
          <w:szCs w:val="20"/>
        </w:rPr>
        <w:t>2020</w:t>
      </w:r>
      <w:r w:rsidRPr="000D5AA9">
        <w:rPr>
          <w:rFonts w:ascii="Arial" w:hAnsi="Arial" w:cs="Arial"/>
          <w:sz w:val="20"/>
          <w:szCs w:val="20"/>
        </w:rPr>
        <w:t xml:space="preserve">, </w:t>
      </w:r>
      <w:r w:rsidRPr="000D5AA9">
        <w:rPr>
          <w:rFonts w:ascii="Arial" w:hAnsi="Arial" w:cs="Arial"/>
          <w:i/>
          <w:sz w:val="20"/>
          <w:szCs w:val="20"/>
        </w:rPr>
        <w:t>10</w:t>
      </w:r>
      <w:r w:rsidRPr="000D5AA9">
        <w:rPr>
          <w:rFonts w:ascii="Arial" w:hAnsi="Arial" w:cs="Arial"/>
          <w:sz w:val="20"/>
          <w:szCs w:val="20"/>
        </w:rPr>
        <w:t>, 125.</w:t>
      </w:r>
    </w:p>
    <w:p w14:paraId="34030E60"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111.</w:t>
      </w:r>
      <w:r w:rsidRPr="000D5AA9">
        <w:rPr>
          <w:rFonts w:ascii="Arial" w:hAnsi="Arial" w:cs="Arial"/>
          <w:sz w:val="20"/>
          <w:szCs w:val="20"/>
        </w:rPr>
        <w:tab/>
        <w:t xml:space="preserve">Pestunova, O.; Simonov, A.; Snytnikov, V.; Stoyanovsky, V.; Parmon, V. Putative mechanism of the sugar formation on prebiotic Earth initiated by UV-radiation. </w:t>
      </w:r>
      <w:r w:rsidRPr="000D5AA9">
        <w:rPr>
          <w:rFonts w:ascii="Arial" w:hAnsi="Arial" w:cs="Arial"/>
          <w:i/>
          <w:sz w:val="20"/>
          <w:szCs w:val="20"/>
        </w:rPr>
        <w:t xml:space="preserve">Space Life Sciences: Astrobiology: Steps toward Origin of Life and Titan before Cassini </w:t>
      </w:r>
      <w:r w:rsidRPr="000D5AA9">
        <w:rPr>
          <w:rFonts w:ascii="Arial" w:hAnsi="Arial" w:cs="Arial"/>
          <w:b/>
          <w:sz w:val="20"/>
          <w:szCs w:val="20"/>
        </w:rPr>
        <w:t>2005</w:t>
      </w:r>
      <w:r w:rsidRPr="000D5AA9">
        <w:rPr>
          <w:rFonts w:ascii="Arial" w:hAnsi="Arial" w:cs="Arial"/>
          <w:sz w:val="20"/>
          <w:szCs w:val="20"/>
        </w:rPr>
        <w:t xml:space="preserve">, </w:t>
      </w:r>
      <w:r w:rsidRPr="000D5AA9">
        <w:rPr>
          <w:rFonts w:ascii="Arial" w:hAnsi="Arial" w:cs="Arial"/>
          <w:i/>
          <w:sz w:val="20"/>
          <w:szCs w:val="20"/>
        </w:rPr>
        <w:t>36</w:t>
      </w:r>
      <w:r w:rsidRPr="000D5AA9">
        <w:rPr>
          <w:rFonts w:ascii="Arial" w:hAnsi="Arial" w:cs="Arial"/>
          <w:sz w:val="20"/>
          <w:szCs w:val="20"/>
        </w:rPr>
        <w:t>, 214-219.</w:t>
      </w:r>
    </w:p>
    <w:p w14:paraId="4D8C0CD6"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112.</w:t>
      </w:r>
      <w:r w:rsidRPr="000D5AA9">
        <w:rPr>
          <w:rFonts w:ascii="Arial" w:hAnsi="Arial" w:cs="Arial"/>
          <w:sz w:val="20"/>
          <w:szCs w:val="20"/>
        </w:rPr>
        <w:tab/>
        <w:t xml:space="preserve">Ricardo, A.; Carrigan, M.A.; Olcott, A.N.; Benner, S.A. Borate minerals stabilize ribose. </w:t>
      </w:r>
      <w:r w:rsidRPr="000D5AA9">
        <w:rPr>
          <w:rFonts w:ascii="Arial" w:hAnsi="Arial" w:cs="Arial"/>
          <w:i/>
          <w:sz w:val="20"/>
          <w:szCs w:val="20"/>
        </w:rPr>
        <w:t xml:space="preserve">Science </w:t>
      </w:r>
      <w:r w:rsidRPr="000D5AA9">
        <w:rPr>
          <w:rFonts w:ascii="Arial" w:hAnsi="Arial" w:cs="Arial"/>
          <w:b/>
          <w:sz w:val="20"/>
          <w:szCs w:val="20"/>
        </w:rPr>
        <w:t>2004</w:t>
      </w:r>
      <w:r w:rsidRPr="000D5AA9">
        <w:rPr>
          <w:rFonts w:ascii="Arial" w:hAnsi="Arial" w:cs="Arial"/>
          <w:sz w:val="20"/>
          <w:szCs w:val="20"/>
        </w:rPr>
        <w:t xml:space="preserve">, </w:t>
      </w:r>
      <w:r w:rsidRPr="000D5AA9">
        <w:rPr>
          <w:rFonts w:ascii="Arial" w:hAnsi="Arial" w:cs="Arial"/>
          <w:i/>
          <w:sz w:val="20"/>
          <w:szCs w:val="20"/>
        </w:rPr>
        <w:t>303</w:t>
      </w:r>
      <w:r w:rsidRPr="000D5AA9">
        <w:rPr>
          <w:rFonts w:ascii="Arial" w:hAnsi="Arial" w:cs="Arial"/>
          <w:sz w:val="20"/>
          <w:szCs w:val="20"/>
        </w:rPr>
        <w:t>, 196, doi:10.1126/science.1092464</w:t>
      </w:r>
    </w:p>
    <w:p w14:paraId="3503AD9E" w14:textId="7F5E1CE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113.</w:t>
      </w:r>
      <w:r w:rsidRPr="000D5AA9">
        <w:rPr>
          <w:rFonts w:ascii="Arial" w:hAnsi="Arial" w:cs="Arial"/>
          <w:sz w:val="20"/>
          <w:szCs w:val="20"/>
        </w:rPr>
        <w:tab/>
        <w:t xml:space="preserve">Benner, S.A.; Kim, H.J.; Kim, M.J.; Ricardo, A. Planetary organic chemistry and the origins of biomolecules. </w:t>
      </w:r>
      <w:r w:rsidRPr="000D5AA9">
        <w:rPr>
          <w:rFonts w:ascii="Arial" w:hAnsi="Arial" w:cs="Arial"/>
          <w:i/>
          <w:sz w:val="20"/>
          <w:szCs w:val="20"/>
        </w:rPr>
        <w:t xml:space="preserve">Cold Spring Harb Perspect Biol </w:t>
      </w:r>
      <w:r w:rsidRPr="000D5AA9">
        <w:rPr>
          <w:rFonts w:ascii="Arial" w:hAnsi="Arial" w:cs="Arial"/>
          <w:b/>
          <w:sz w:val="20"/>
          <w:szCs w:val="20"/>
        </w:rPr>
        <w:t>2010</w:t>
      </w:r>
      <w:r w:rsidRPr="000D5AA9">
        <w:rPr>
          <w:rFonts w:ascii="Arial" w:hAnsi="Arial" w:cs="Arial"/>
          <w:sz w:val="20"/>
          <w:szCs w:val="20"/>
        </w:rPr>
        <w:t xml:space="preserve">, </w:t>
      </w:r>
      <w:r w:rsidRPr="000D5AA9">
        <w:rPr>
          <w:rFonts w:ascii="Arial" w:hAnsi="Arial" w:cs="Arial"/>
          <w:i/>
          <w:sz w:val="20"/>
          <w:szCs w:val="20"/>
        </w:rPr>
        <w:t>2</w:t>
      </w:r>
      <w:r w:rsidRPr="000D5AA9">
        <w:rPr>
          <w:rFonts w:ascii="Arial" w:hAnsi="Arial" w:cs="Arial"/>
          <w:sz w:val="20"/>
          <w:szCs w:val="20"/>
        </w:rPr>
        <w:t>, a003467, doi:10.1101/cshperspect.a003467.</w:t>
      </w:r>
    </w:p>
    <w:p w14:paraId="4C21F99A"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114.</w:t>
      </w:r>
      <w:r w:rsidRPr="000D5AA9">
        <w:rPr>
          <w:rFonts w:ascii="Arial" w:hAnsi="Arial" w:cs="Arial"/>
          <w:sz w:val="20"/>
          <w:szCs w:val="20"/>
        </w:rPr>
        <w:tab/>
        <w:t xml:space="preserve">Ziegler, E.W.; Kim, H.J.; Benner, S.A. Molybdenum(VI)-Catalyzed Rearrangement of Prebiotic Carbohydrates in Formamide, a Candidate Prebiotic Solvent. </w:t>
      </w:r>
      <w:r w:rsidRPr="000D5AA9">
        <w:rPr>
          <w:rFonts w:ascii="Arial" w:hAnsi="Arial" w:cs="Arial"/>
          <w:i/>
          <w:sz w:val="20"/>
          <w:szCs w:val="20"/>
        </w:rPr>
        <w:t xml:space="preserve">Astrobiology </w:t>
      </w:r>
      <w:r w:rsidRPr="000D5AA9">
        <w:rPr>
          <w:rFonts w:ascii="Arial" w:hAnsi="Arial" w:cs="Arial"/>
          <w:b/>
          <w:sz w:val="20"/>
          <w:szCs w:val="20"/>
        </w:rPr>
        <w:t>2018</w:t>
      </w:r>
      <w:r w:rsidRPr="000D5AA9">
        <w:rPr>
          <w:rFonts w:ascii="Arial" w:hAnsi="Arial" w:cs="Arial"/>
          <w:sz w:val="20"/>
          <w:szCs w:val="20"/>
        </w:rPr>
        <w:t xml:space="preserve">, </w:t>
      </w:r>
      <w:r w:rsidRPr="000D5AA9">
        <w:rPr>
          <w:rFonts w:ascii="Arial" w:hAnsi="Arial" w:cs="Arial"/>
          <w:i/>
          <w:sz w:val="20"/>
          <w:szCs w:val="20"/>
        </w:rPr>
        <w:t>18</w:t>
      </w:r>
      <w:r w:rsidRPr="000D5AA9">
        <w:rPr>
          <w:rFonts w:ascii="Arial" w:hAnsi="Arial" w:cs="Arial"/>
          <w:sz w:val="20"/>
          <w:szCs w:val="20"/>
        </w:rPr>
        <w:t>, 1159-1170, doi:10.1089/ast.2017.1742.</w:t>
      </w:r>
    </w:p>
    <w:p w14:paraId="1DCADFE0"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115.</w:t>
      </w:r>
      <w:r w:rsidRPr="000D5AA9">
        <w:rPr>
          <w:rFonts w:ascii="Arial" w:hAnsi="Arial" w:cs="Arial"/>
          <w:sz w:val="20"/>
          <w:szCs w:val="20"/>
        </w:rPr>
        <w:tab/>
        <w:t xml:space="preserve">Costanzo, G.; Pino, S.; Timperio, A.M.; Sponer, J.E.; Sponer, J.; Novakova, O.; Sedo, O.; Zdrahal, Z.; Di Mauro, E. Non-Enzymatic Oligomerization of 3', 5' Cyclic AMP. </w:t>
      </w:r>
      <w:r w:rsidRPr="000D5AA9">
        <w:rPr>
          <w:rFonts w:ascii="Arial" w:hAnsi="Arial" w:cs="Arial"/>
          <w:i/>
          <w:sz w:val="20"/>
          <w:szCs w:val="20"/>
        </w:rPr>
        <w:t xml:space="preserve">PLoS One </w:t>
      </w:r>
      <w:r w:rsidRPr="000D5AA9">
        <w:rPr>
          <w:rFonts w:ascii="Arial" w:hAnsi="Arial" w:cs="Arial"/>
          <w:b/>
          <w:sz w:val="20"/>
          <w:szCs w:val="20"/>
        </w:rPr>
        <w:t>2016</w:t>
      </w:r>
      <w:r w:rsidRPr="000D5AA9">
        <w:rPr>
          <w:rFonts w:ascii="Arial" w:hAnsi="Arial" w:cs="Arial"/>
          <w:sz w:val="20"/>
          <w:szCs w:val="20"/>
        </w:rPr>
        <w:t xml:space="preserve">, </w:t>
      </w:r>
      <w:r w:rsidRPr="000D5AA9">
        <w:rPr>
          <w:rFonts w:ascii="Arial" w:hAnsi="Arial" w:cs="Arial"/>
          <w:i/>
          <w:sz w:val="20"/>
          <w:szCs w:val="20"/>
        </w:rPr>
        <w:t>11</w:t>
      </w:r>
      <w:r w:rsidRPr="000D5AA9">
        <w:rPr>
          <w:rFonts w:ascii="Arial" w:hAnsi="Arial" w:cs="Arial"/>
          <w:sz w:val="20"/>
          <w:szCs w:val="20"/>
        </w:rPr>
        <w:t>, e0165723, doi:10.1371/journal.pone.0165723.</w:t>
      </w:r>
    </w:p>
    <w:p w14:paraId="6819A42C"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116.</w:t>
      </w:r>
      <w:r w:rsidRPr="000D5AA9">
        <w:rPr>
          <w:rFonts w:ascii="Arial" w:hAnsi="Arial" w:cs="Arial"/>
          <w:sz w:val="20"/>
          <w:szCs w:val="20"/>
        </w:rPr>
        <w:tab/>
        <w:t xml:space="preserve">Calvin, M. </w:t>
      </w:r>
      <w:r w:rsidRPr="000D5AA9">
        <w:rPr>
          <w:rFonts w:ascii="Arial" w:hAnsi="Arial" w:cs="Arial"/>
          <w:i/>
          <w:sz w:val="20"/>
          <w:szCs w:val="20"/>
        </w:rPr>
        <w:t>Chemical Evolution</w:t>
      </w:r>
      <w:r w:rsidRPr="000D5AA9">
        <w:rPr>
          <w:rFonts w:ascii="Arial" w:hAnsi="Arial" w:cs="Arial"/>
          <w:sz w:val="20"/>
          <w:szCs w:val="20"/>
        </w:rPr>
        <w:t>; Clarendon Press: Oxford, 1969.</w:t>
      </w:r>
    </w:p>
    <w:p w14:paraId="2F0ADF85"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117.</w:t>
      </w:r>
      <w:r w:rsidRPr="000D5AA9">
        <w:rPr>
          <w:rFonts w:ascii="Arial" w:hAnsi="Arial" w:cs="Arial"/>
          <w:sz w:val="20"/>
          <w:szCs w:val="20"/>
        </w:rPr>
        <w:tab/>
        <w:t xml:space="preserve">Burcar, B.; Pasek, M.; Gull, M.; Cafferty, B.J.; Velasco, F.; Hud, N.V.; Menor-Salvan, C. Darwin's Warm Little Pond: A One-Pot Reaction for Prebiotic Phosphorylation and the Mobilization of Phosphate from Minerals in a Urea-Based Solvent. </w:t>
      </w:r>
      <w:r w:rsidRPr="000D5AA9">
        <w:rPr>
          <w:rFonts w:ascii="Arial" w:hAnsi="Arial" w:cs="Arial"/>
          <w:i/>
          <w:sz w:val="20"/>
          <w:szCs w:val="20"/>
        </w:rPr>
        <w:t xml:space="preserve">Angew Chem Int Ed Engl </w:t>
      </w:r>
      <w:r w:rsidRPr="000D5AA9">
        <w:rPr>
          <w:rFonts w:ascii="Arial" w:hAnsi="Arial" w:cs="Arial"/>
          <w:b/>
          <w:sz w:val="20"/>
          <w:szCs w:val="20"/>
        </w:rPr>
        <w:t>2016</w:t>
      </w:r>
      <w:r w:rsidRPr="000D5AA9">
        <w:rPr>
          <w:rFonts w:ascii="Arial" w:hAnsi="Arial" w:cs="Arial"/>
          <w:sz w:val="20"/>
          <w:szCs w:val="20"/>
        </w:rPr>
        <w:t xml:space="preserve">, </w:t>
      </w:r>
      <w:r w:rsidRPr="000D5AA9">
        <w:rPr>
          <w:rFonts w:ascii="Arial" w:hAnsi="Arial" w:cs="Arial"/>
          <w:i/>
          <w:sz w:val="20"/>
          <w:szCs w:val="20"/>
        </w:rPr>
        <w:t>55</w:t>
      </w:r>
      <w:r w:rsidRPr="000D5AA9">
        <w:rPr>
          <w:rFonts w:ascii="Arial" w:hAnsi="Arial" w:cs="Arial"/>
          <w:sz w:val="20"/>
          <w:szCs w:val="20"/>
        </w:rPr>
        <w:t>, 13249-13253, doi:10.1002/anie.201606239.</w:t>
      </w:r>
    </w:p>
    <w:p w14:paraId="7FA4A4B9"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118.</w:t>
      </w:r>
      <w:r w:rsidRPr="000D5AA9">
        <w:rPr>
          <w:rFonts w:ascii="Arial" w:hAnsi="Arial" w:cs="Arial"/>
          <w:sz w:val="20"/>
          <w:szCs w:val="20"/>
        </w:rPr>
        <w:tab/>
        <w:t xml:space="preserve">Bortnikova, S.B.; S.P., B.; Manstein, Y.A.; Kiryuhin, A.V.; Vernikovskaya, I.V.; Palchik, N.A. Thermal springs hydrogeochemistry and structure at Northmutnovskoe fumarole field (South Kamchatka, Russia). In </w:t>
      </w:r>
      <w:r w:rsidRPr="000D5AA9">
        <w:rPr>
          <w:rFonts w:ascii="Arial" w:hAnsi="Arial" w:cs="Arial"/>
          <w:i/>
          <w:sz w:val="20"/>
          <w:szCs w:val="20"/>
        </w:rPr>
        <w:t>Proceedings, Thirty-Fourth Workshop on Geothermal Reservoir Engineering, Stanford University</w:t>
      </w:r>
      <w:r w:rsidRPr="000D5AA9">
        <w:rPr>
          <w:rFonts w:ascii="Arial" w:hAnsi="Arial" w:cs="Arial"/>
          <w:sz w:val="20"/>
          <w:szCs w:val="20"/>
        </w:rPr>
        <w:t>, Gordeev, E.I., Ed.; Stanford, CA, 2009; pp. SGP-TR-187.</w:t>
      </w:r>
    </w:p>
    <w:p w14:paraId="25B3A719"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119.</w:t>
      </w:r>
      <w:r w:rsidRPr="000D5AA9">
        <w:rPr>
          <w:rFonts w:ascii="Arial" w:hAnsi="Arial" w:cs="Arial"/>
          <w:sz w:val="20"/>
          <w:szCs w:val="20"/>
        </w:rPr>
        <w:tab/>
        <w:t xml:space="preserve">Saladino, R.; Botta, G.; Pino, S.; Costanzo, G.; Di Mauro, E. Materials for the onset. A story of necessity and chance. </w:t>
      </w:r>
      <w:r w:rsidRPr="000D5AA9">
        <w:rPr>
          <w:rFonts w:ascii="Arial" w:hAnsi="Arial" w:cs="Arial"/>
          <w:i/>
          <w:sz w:val="20"/>
          <w:szCs w:val="20"/>
        </w:rPr>
        <w:t xml:space="preserve">Front Biosci (Landmark Ed) </w:t>
      </w:r>
      <w:r w:rsidRPr="000D5AA9">
        <w:rPr>
          <w:rFonts w:ascii="Arial" w:hAnsi="Arial" w:cs="Arial"/>
          <w:b/>
          <w:sz w:val="20"/>
          <w:szCs w:val="20"/>
        </w:rPr>
        <w:t>2013</w:t>
      </w:r>
      <w:r w:rsidRPr="000D5AA9">
        <w:rPr>
          <w:rFonts w:ascii="Arial" w:hAnsi="Arial" w:cs="Arial"/>
          <w:sz w:val="20"/>
          <w:szCs w:val="20"/>
        </w:rPr>
        <w:t xml:space="preserve">, </w:t>
      </w:r>
      <w:r w:rsidRPr="000D5AA9">
        <w:rPr>
          <w:rFonts w:ascii="Arial" w:hAnsi="Arial" w:cs="Arial"/>
          <w:i/>
          <w:sz w:val="20"/>
          <w:szCs w:val="20"/>
        </w:rPr>
        <w:t>18</w:t>
      </w:r>
      <w:r w:rsidRPr="000D5AA9">
        <w:rPr>
          <w:rFonts w:ascii="Arial" w:hAnsi="Arial" w:cs="Arial"/>
          <w:sz w:val="20"/>
          <w:szCs w:val="20"/>
        </w:rPr>
        <w:t>, 1275-1289, doi:10.2741/4179.</w:t>
      </w:r>
    </w:p>
    <w:p w14:paraId="74A08987"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120.</w:t>
      </w:r>
      <w:r w:rsidRPr="000D5AA9">
        <w:rPr>
          <w:rFonts w:ascii="Arial" w:hAnsi="Arial" w:cs="Arial"/>
          <w:sz w:val="20"/>
          <w:szCs w:val="20"/>
        </w:rPr>
        <w:tab/>
        <w:t xml:space="preserve">Harada, K. Formation of Amino-Acids by Thermal Decomposition of Formamide - Oligomerization of Hydrogen Cyanide. </w:t>
      </w:r>
      <w:r w:rsidRPr="000D5AA9">
        <w:rPr>
          <w:rFonts w:ascii="Arial" w:hAnsi="Arial" w:cs="Arial"/>
          <w:i/>
          <w:sz w:val="20"/>
          <w:szCs w:val="20"/>
        </w:rPr>
        <w:t xml:space="preserve">Nature </w:t>
      </w:r>
      <w:r w:rsidRPr="000D5AA9">
        <w:rPr>
          <w:rFonts w:ascii="Arial" w:hAnsi="Arial" w:cs="Arial"/>
          <w:b/>
          <w:sz w:val="20"/>
          <w:szCs w:val="20"/>
        </w:rPr>
        <w:t>1967</w:t>
      </w:r>
      <w:r w:rsidRPr="000D5AA9">
        <w:rPr>
          <w:rFonts w:ascii="Arial" w:hAnsi="Arial" w:cs="Arial"/>
          <w:sz w:val="20"/>
          <w:szCs w:val="20"/>
        </w:rPr>
        <w:t xml:space="preserve">, </w:t>
      </w:r>
      <w:r w:rsidRPr="000D5AA9">
        <w:rPr>
          <w:rFonts w:ascii="Arial" w:hAnsi="Arial" w:cs="Arial"/>
          <w:i/>
          <w:sz w:val="20"/>
          <w:szCs w:val="20"/>
        </w:rPr>
        <w:t>214</w:t>
      </w:r>
      <w:r w:rsidRPr="000D5AA9">
        <w:rPr>
          <w:rFonts w:ascii="Arial" w:hAnsi="Arial" w:cs="Arial"/>
          <w:sz w:val="20"/>
          <w:szCs w:val="20"/>
        </w:rPr>
        <w:t>, 479-&amp;.</w:t>
      </w:r>
    </w:p>
    <w:p w14:paraId="0E50119C"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121.</w:t>
      </w:r>
      <w:r w:rsidRPr="000D5AA9">
        <w:rPr>
          <w:rFonts w:ascii="Arial" w:hAnsi="Arial" w:cs="Arial"/>
          <w:sz w:val="20"/>
          <w:szCs w:val="20"/>
        </w:rPr>
        <w:tab/>
        <w:t xml:space="preserve">Schoffstall, A.M.; Laing, E.M. Equilibration of nucleotide derivatives in formamide. </w:t>
      </w:r>
      <w:r w:rsidRPr="000D5AA9">
        <w:rPr>
          <w:rFonts w:ascii="Arial" w:hAnsi="Arial" w:cs="Arial"/>
          <w:i/>
          <w:sz w:val="20"/>
          <w:szCs w:val="20"/>
        </w:rPr>
        <w:t xml:space="preserve">Origins of Life and Evolution of the Biosphere </w:t>
      </w:r>
      <w:r w:rsidRPr="000D5AA9">
        <w:rPr>
          <w:rFonts w:ascii="Arial" w:hAnsi="Arial" w:cs="Arial"/>
          <w:b/>
          <w:sz w:val="20"/>
          <w:szCs w:val="20"/>
        </w:rPr>
        <w:t>1984</w:t>
      </w:r>
      <w:r w:rsidRPr="000D5AA9">
        <w:rPr>
          <w:rFonts w:ascii="Arial" w:hAnsi="Arial" w:cs="Arial"/>
          <w:sz w:val="20"/>
          <w:szCs w:val="20"/>
        </w:rPr>
        <w:t xml:space="preserve">, </w:t>
      </w:r>
      <w:r w:rsidRPr="000D5AA9">
        <w:rPr>
          <w:rFonts w:ascii="Arial" w:hAnsi="Arial" w:cs="Arial"/>
          <w:i/>
          <w:sz w:val="20"/>
          <w:szCs w:val="20"/>
        </w:rPr>
        <w:t>14</w:t>
      </w:r>
      <w:r w:rsidRPr="000D5AA9">
        <w:rPr>
          <w:rFonts w:ascii="Arial" w:hAnsi="Arial" w:cs="Arial"/>
          <w:sz w:val="20"/>
          <w:szCs w:val="20"/>
        </w:rPr>
        <w:t>, 221-228.</w:t>
      </w:r>
    </w:p>
    <w:p w14:paraId="5DD1BAF8"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122.</w:t>
      </w:r>
      <w:r w:rsidRPr="000D5AA9">
        <w:rPr>
          <w:rFonts w:ascii="Arial" w:hAnsi="Arial" w:cs="Arial"/>
          <w:sz w:val="20"/>
          <w:szCs w:val="20"/>
        </w:rPr>
        <w:tab/>
        <w:t xml:space="preserve">Schoffstall, A.M. Prebiotic phosphorylation of nucleosides in formamide. </w:t>
      </w:r>
      <w:r w:rsidRPr="000D5AA9">
        <w:rPr>
          <w:rFonts w:ascii="Arial" w:hAnsi="Arial" w:cs="Arial"/>
          <w:i/>
          <w:sz w:val="20"/>
          <w:szCs w:val="20"/>
        </w:rPr>
        <w:t xml:space="preserve">Orig Life </w:t>
      </w:r>
      <w:r w:rsidRPr="000D5AA9">
        <w:rPr>
          <w:rFonts w:ascii="Arial" w:hAnsi="Arial" w:cs="Arial"/>
          <w:b/>
          <w:sz w:val="20"/>
          <w:szCs w:val="20"/>
        </w:rPr>
        <w:t>1976</w:t>
      </w:r>
      <w:r w:rsidRPr="000D5AA9">
        <w:rPr>
          <w:rFonts w:ascii="Arial" w:hAnsi="Arial" w:cs="Arial"/>
          <w:sz w:val="20"/>
          <w:szCs w:val="20"/>
        </w:rPr>
        <w:t xml:space="preserve">, </w:t>
      </w:r>
      <w:r w:rsidRPr="000D5AA9">
        <w:rPr>
          <w:rFonts w:ascii="Arial" w:hAnsi="Arial" w:cs="Arial"/>
          <w:i/>
          <w:sz w:val="20"/>
          <w:szCs w:val="20"/>
        </w:rPr>
        <w:t>7</w:t>
      </w:r>
      <w:r w:rsidRPr="000D5AA9">
        <w:rPr>
          <w:rFonts w:ascii="Arial" w:hAnsi="Arial" w:cs="Arial"/>
          <w:sz w:val="20"/>
          <w:szCs w:val="20"/>
        </w:rPr>
        <w:t>, 399-412.</w:t>
      </w:r>
    </w:p>
    <w:p w14:paraId="1173C1BC"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123.</w:t>
      </w:r>
      <w:r w:rsidRPr="000D5AA9">
        <w:rPr>
          <w:rFonts w:ascii="Arial" w:hAnsi="Arial" w:cs="Arial"/>
          <w:sz w:val="20"/>
          <w:szCs w:val="20"/>
        </w:rPr>
        <w:tab/>
        <w:t xml:space="preserve">Schoffstall, A.M.; Barto, R.J.; Ramos, D.L. Nucleoside and deoxynucleoside phosphorylation in formamide solutions. </w:t>
      </w:r>
      <w:r w:rsidRPr="000D5AA9">
        <w:rPr>
          <w:rFonts w:ascii="Arial" w:hAnsi="Arial" w:cs="Arial"/>
          <w:i/>
          <w:sz w:val="20"/>
          <w:szCs w:val="20"/>
        </w:rPr>
        <w:t xml:space="preserve">Orig Life </w:t>
      </w:r>
      <w:r w:rsidRPr="000D5AA9">
        <w:rPr>
          <w:rFonts w:ascii="Arial" w:hAnsi="Arial" w:cs="Arial"/>
          <w:b/>
          <w:sz w:val="20"/>
          <w:szCs w:val="20"/>
        </w:rPr>
        <w:t>1982</w:t>
      </w:r>
      <w:r w:rsidRPr="000D5AA9">
        <w:rPr>
          <w:rFonts w:ascii="Arial" w:hAnsi="Arial" w:cs="Arial"/>
          <w:sz w:val="20"/>
          <w:szCs w:val="20"/>
        </w:rPr>
        <w:t xml:space="preserve">, </w:t>
      </w:r>
      <w:r w:rsidRPr="000D5AA9">
        <w:rPr>
          <w:rFonts w:ascii="Arial" w:hAnsi="Arial" w:cs="Arial"/>
          <w:i/>
          <w:sz w:val="20"/>
          <w:szCs w:val="20"/>
        </w:rPr>
        <w:t>12</w:t>
      </w:r>
      <w:r w:rsidRPr="000D5AA9">
        <w:rPr>
          <w:rFonts w:ascii="Arial" w:hAnsi="Arial" w:cs="Arial"/>
          <w:sz w:val="20"/>
          <w:szCs w:val="20"/>
        </w:rPr>
        <w:t>, 143-151.</w:t>
      </w:r>
    </w:p>
    <w:p w14:paraId="31C7F1C0"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124.</w:t>
      </w:r>
      <w:r w:rsidRPr="000D5AA9">
        <w:rPr>
          <w:rFonts w:ascii="Arial" w:hAnsi="Arial" w:cs="Arial"/>
          <w:sz w:val="20"/>
          <w:szCs w:val="20"/>
        </w:rPr>
        <w:tab/>
        <w:t xml:space="preserve">Schoffstall, A.M.; Mahone, S.M. Formate ester formation in amide solutions. </w:t>
      </w:r>
      <w:r w:rsidRPr="000D5AA9">
        <w:rPr>
          <w:rFonts w:ascii="Arial" w:hAnsi="Arial" w:cs="Arial"/>
          <w:i/>
          <w:sz w:val="20"/>
          <w:szCs w:val="20"/>
        </w:rPr>
        <w:t xml:space="preserve">Orig Life Evol Biosph </w:t>
      </w:r>
      <w:r w:rsidRPr="000D5AA9">
        <w:rPr>
          <w:rFonts w:ascii="Arial" w:hAnsi="Arial" w:cs="Arial"/>
          <w:b/>
          <w:sz w:val="20"/>
          <w:szCs w:val="20"/>
        </w:rPr>
        <w:t>1988</w:t>
      </w:r>
      <w:r w:rsidRPr="000D5AA9">
        <w:rPr>
          <w:rFonts w:ascii="Arial" w:hAnsi="Arial" w:cs="Arial"/>
          <w:sz w:val="20"/>
          <w:szCs w:val="20"/>
        </w:rPr>
        <w:t xml:space="preserve">, </w:t>
      </w:r>
      <w:r w:rsidRPr="000D5AA9">
        <w:rPr>
          <w:rFonts w:ascii="Arial" w:hAnsi="Arial" w:cs="Arial"/>
          <w:i/>
          <w:sz w:val="20"/>
          <w:szCs w:val="20"/>
        </w:rPr>
        <w:t>18</w:t>
      </w:r>
      <w:r w:rsidRPr="000D5AA9">
        <w:rPr>
          <w:rFonts w:ascii="Arial" w:hAnsi="Arial" w:cs="Arial"/>
          <w:sz w:val="20"/>
          <w:szCs w:val="20"/>
        </w:rPr>
        <w:t>, 389-396.</w:t>
      </w:r>
    </w:p>
    <w:p w14:paraId="60CC5619"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125.</w:t>
      </w:r>
      <w:r w:rsidRPr="000D5AA9">
        <w:rPr>
          <w:rFonts w:ascii="Arial" w:hAnsi="Arial" w:cs="Arial"/>
          <w:sz w:val="20"/>
          <w:szCs w:val="20"/>
        </w:rPr>
        <w:tab/>
        <w:t xml:space="preserve">Saladino, R.; Crestini, C.; Costanzo, G.; Negri, R.; Di Mauro, E. A possible prebiotic synthesis of purine, adenine, cytosine, and 4(3H)-pyrimidinone from formamide: implications for the origin of life. </w:t>
      </w:r>
      <w:r w:rsidRPr="000D5AA9">
        <w:rPr>
          <w:rFonts w:ascii="Arial" w:hAnsi="Arial" w:cs="Arial"/>
          <w:i/>
          <w:sz w:val="20"/>
          <w:szCs w:val="20"/>
        </w:rPr>
        <w:t xml:space="preserve">Bioorg Med Chem </w:t>
      </w:r>
      <w:r w:rsidRPr="000D5AA9">
        <w:rPr>
          <w:rFonts w:ascii="Arial" w:hAnsi="Arial" w:cs="Arial"/>
          <w:b/>
          <w:sz w:val="20"/>
          <w:szCs w:val="20"/>
        </w:rPr>
        <w:t>2001</w:t>
      </w:r>
      <w:r w:rsidRPr="000D5AA9">
        <w:rPr>
          <w:rFonts w:ascii="Arial" w:hAnsi="Arial" w:cs="Arial"/>
          <w:sz w:val="20"/>
          <w:szCs w:val="20"/>
        </w:rPr>
        <w:t xml:space="preserve">, </w:t>
      </w:r>
      <w:r w:rsidRPr="000D5AA9">
        <w:rPr>
          <w:rFonts w:ascii="Arial" w:hAnsi="Arial" w:cs="Arial"/>
          <w:i/>
          <w:sz w:val="20"/>
          <w:szCs w:val="20"/>
        </w:rPr>
        <w:t>9</w:t>
      </w:r>
      <w:r w:rsidRPr="000D5AA9">
        <w:rPr>
          <w:rFonts w:ascii="Arial" w:hAnsi="Arial" w:cs="Arial"/>
          <w:sz w:val="20"/>
          <w:szCs w:val="20"/>
        </w:rPr>
        <w:t>, 1249-1253, doi:S0968089600003400 [pii].</w:t>
      </w:r>
    </w:p>
    <w:p w14:paraId="0F21757F"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126.</w:t>
      </w:r>
      <w:r w:rsidRPr="000D5AA9">
        <w:rPr>
          <w:rFonts w:ascii="Arial" w:hAnsi="Arial" w:cs="Arial"/>
          <w:sz w:val="20"/>
          <w:szCs w:val="20"/>
        </w:rPr>
        <w:tab/>
        <w:t xml:space="preserve">Saladino, R.; Crestini, C.; Ciciriello, F.; Costanzo, G.; Di Mauro, E. About a formamide-based origin of informational polymers: syntheses of nucleobases and favourable thermodynamic niches for early polymers. </w:t>
      </w:r>
      <w:r w:rsidRPr="000D5AA9">
        <w:rPr>
          <w:rFonts w:ascii="Arial" w:hAnsi="Arial" w:cs="Arial"/>
          <w:i/>
          <w:sz w:val="20"/>
          <w:szCs w:val="20"/>
        </w:rPr>
        <w:t xml:space="preserve">Orig Life Evol Biosph </w:t>
      </w:r>
      <w:r w:rsidRPr="000D5AA9">
        <w:rPr>
          <w:rFonts w:ascii="Arial" w:hAnsi="Arial" w:cs="Arial"/>
          <w:b/>
          <w:sz w:val="20"/>
          <w:szCs w:val="20"/>
        </w:rPr>
        <w:t>2006</w:t>
      </w:r>
      <w:r w:rsidRPr="000D5AA9">
        <w:rPr>
          <w:rFonts w:ascii="Arial" w:hAnsi="Arial" w:cs="Arial"/>
          <w:sz w:val="20"/>
          <w:szCs w:val="20"/>
        </w:rPr>
        <w:t xml:space="preserve">, </w:t>
      </w:r>
      <w:r w:rsidRPr="000D5AA9">
        <w:rPr>
          <w:rFonts w:ascii="Arial" w:hAnsi="Arial" w:cs="Arial"/>
          <w:i/>
          <w:sz w:val="20"/>
          <w:szCs w:val="20"/>
        </w:rPr>
        <w:t>36</w:t>
      </w:r>
      <w:r w:rsidRPr="000D5AA9">
        <w:rPr>
          <w:rFonts w:ascii="Arial" w:hAnsi="Arial" w:cs="Arial"/>
          <w:sz w:val="20"/>
          <w:szCs w:val="20"/>
        </w:rPr>
        <w:t>, 523-531, doi:10.1007/s11084-006-9053-2.</w:t>
      </w:r>
    </w:p>
    <w:p w14:paraId="34214B5F" w14:textId="6B64F206"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lastRenderedPageBreak/>
        <w:t>127.</w:t>
      </w:r>
      <w:r w:rsidRPr="000D5AA9">
        <w:rPr>
          <w:rFonts w:ascii="Arial" w:hAnsi="Arial" w:cs="Arial"/>
          <w:sz w:val="20"/>
          <w:szCs w:val="20"/>
        </w:rPr>
        <w:tab/>
        <w:t xml:space="preserve">Costanzo, G.; Saladino, R.; Crestini, C.; Ciciriello, F.; Di Mauro, E. Formamide as the main building block in the origin of nucleic acids. </w:t>
      </w:r>
      <w:r w:rsidRPr="000D5AA9">
        <w:rPr>
          <w:rFonts w:ascii="Arial" w:hAnsi="Arial" w:cs="Arial"/>
          <w:i/>
          <w:sz w:val="20"/>
          <w:szCs w:val="20"/>
        </w:rPr>
        <w:t xml:space="preserve">BMC Evol Biol </w:t>
      </w:r>
      <w:r w:rsidRPr="000D5AA9">
        <w:rPr>
          <w:rFonts w:ascii="Arial" w:hAnsi="Arial" w:cs="Arial"/>
          <w:b/>
          <w:sz w:val="20"/>
          <w:szCs w:val="20"/>
        </w:rPr>
        <w:t>2007</w:t>
      </w:r>
      <w:r w:rsidRPr="000D5AA9">
        <w:rPr>
          <w:rFonts w:ascii="Arial" w:hAnsi="Arial" w:cs="Arial"/>
          <w:sz w:val="20"/>
          <w:szCs w:val="20"/>
        </w:rPr>
        <w:t xml:space="preserve">, </w:t>
      </w:r>
      <w:r w:rsidRPr="000D5AA9">
        <w:rPr>
          <w:rFonts w:ascii="Arial" w:hAnsi="Arial" w:cs="Arial"/>
          <w:i/>
          <w:sz w:val="20"/>
          <w:szCs w:val="20"/>
        </w:rPr>
        <w:t>7 Suppl 2</w:t>
      </w:r>
      <w:r w:rsidRPr="000D5AA9">
        <w:rPr>
          <w:rFonts w:ascii="Arial" w:hAnsi="Arial" w:cs="Arial"/>
          <w:sz w:val="20"/>
          <w:szCs w:val="20"/>
        </w:rPr>
        <w:t>, S1, doi:10.1186/1471-2148-7-S2-S1.</w:t>
      </w:r>
    </w:p>
    <w:p w14:paraId="0E44F822"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128.</w:t>
      </w:r>
      <w:r w:rsidRPr="000D5AA9">
        <w:rPr>
          <w:rFonts w:ascii="Arial" w:hAnsi="Arial" w:cs="Arial"/>
          <w:sz w:val="20"/>
          <w:szCs w:val="20"/>
        </w:rPr>
        <w:tab/>
        <w:t xml:space="preserve">Saladino, R.; Crestini, C.; Ciciriello, F.; Costanzo, G.; Di Mauro, E. Formamide chemistry and the origin of informational polymers. </w:t>
      </w:r>
      <w:r w:rsidRPr="000D5AA9">
        <w:rPr>
          <w:rFonts w:ascii="Arial" w:hAnsi="Arial" w:cs="Arial"/>
          <w:i/>
          <w:sz w:val="20"/>
          <w:szCs w:val="20"/>
        </w:rPr>
        <w:t xml:space="preserve">Chem Biodivers </w:t>
      </w:r>
      <w:r w:rsidRPr="000D5AA9">
        <w:rPr>
          <w:rFonts w:ascii="Arial" w:hAnsi="Arial" w:cs="Arial"/>
          <w:b/>
          <w:sz w:val="20"/>
          <w:szCs w:val="20"/>
        </w:rPr>
        <w:t>2007</w:t>
      </w:r>
      <w:r w:rsidRPr="000D5AA9">
        <w:rPr>
          <w:rFonts w:ascii="Arial" w:hAnsi="Arial" w:cs="Arial"/>
          <w:sz w:val="20"/>
          <w:szCs w:val="20"/>
        </w:rPr>
        <w:t xml:space="preserve">, </w:t>
      </w:r>
      <w:r w:rsidRPr="000D5AA9">
        <w:rPr>
          <w:rFonts w:ascii="Arial" w:hAnsi="Arial" w:cs="Arial"/>
          <w:i/>
          <w:sz w:val="20"/>
          <w:szCs w:val="20"/>
        </w:rPr>
        <w:t>4</w:t>
      </w:r>
      <w:r w:rsidRPr="000D5AA9">
        <w:rPr>
          <w:rFonts w:ascii="Arial" w:hAnsi="Arial" w:cs="Arial"/>
          <w:sz w:val="20"/>
          <w:szCs w:val="20"/>
        </w:rPr>
        <w:t>, 694-720, doi:10.1002/cbdv.200790059.</w:t>
      </w:r>
    </w:p>
    <w:p w14:paraId="4DD0BFE9" w14:textId="6463865A"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129.</w:t>
      </w:r>
      <w:r w:rsidRPr="000D5AA9">
        <w:rPr>
          <w:rFonts w:ascii="Arial" w:hAnsi="Arial" w:cs="Arial"/>
          <w:sz w:val="20"/>
          <w:szCs w:val="20"/>
        </w:rPr>
        <w:tab/>
        <w:t xml:space="preserve">Saladino, R.; Crestini, C.; Ciciriello, F.; Pino, S.; Costanzo, G.; Di Mauro, E. From formamide to RNA: the roles of formamide and water in the evolution of chemical information. </w:t>
      </w:r>
      <w:r w:rsidRPr="000D5AA9">
        <w:rPr>
          <w:rFonts w:ascii="Arial" w:hAnsi="Arial" w:cs="Arial"/>
          <w:i/>
          <w:sz w:val="20"/>
          <w:szCs w:val="20"/>
        </w:rPr>
        <w:t xml:space="preserve">Res Microbiol </w:t>
      </w:r>
      <w:r w:rsidRPr="000D5AA9">
        <w:rPr>
          <w:rFonts w:ascii="Arial" w:hAnsi="Arial" w:cs="Arial"/>
          <w:b/>
          <w:sz w:val="20"/>
          <w:szCs w:val="20"/>
        </w:rPr>
        <w:t>2009</w:t>
      </w:r>
      <w:r w:rsidRPr="000D5AA9">
        <w:rPr>
          <w:rFonts w:ascii="Arial" w:hAnsi="Arial" w:cs="Arial"/>
          <w:sz w:val="20"/>
          <w:szCs w:val="20"/>
        </w:rPr>
        <w:t xml:space="preserve">, </w:t>
      </w:r>
      <w:r w:rsidRPr="000D5AA9">
        <w:rPr>
          <w:rFonts w:ascii="Arial" w:hAnsi="Arial" w:cs="Arial"/>
          <w:i/>
          <w:sz w:val="20"/>
          <w:szCs w:val="20"/>
        </w:rPr>
        <w:t>160</w:t>
      </w:r>
      <w:r w:rsidRPr="000D5AA9">
        <w:rPr>
          <w:rFonts w:ascii="Arial" w:hAnsi="Arial" w:cs="Arial"/>
          <w:sz w:val="20"/>
          <w:szCs w:val="20"/>
        </w:rPr>
        <w:t>, 441-448, doi:10.1016/j.resmic.2009.06.001.</w:t>
      </w:r>
    </w:p>
    <w:p w14:paraId="7803F89C"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130.</w:t>
      </w:r>
      <w:r w:rsidRPr="000D5AA9">
        <w:rPr>
          <w:rFonts w:ascii="Arial" w:hAnsi="Arial" w:cs="Arial"/>
          <w:sz w:val="20"/>
          <w:szCs w:val="20"/>
        </w:rPr>
        <w:tab/>
        <w:t xml:space="preserve">Barks, H.L.; Buckley, R.; Grieves, G.A.; Di Mauro, E.; Hud, N.V.; Orlando, T.M. Guanine, adenine, and hypoxanthine production in UV-irradiated formamide solutions: relaxation of the requirements for prebiotic purine nucleobase formation. </w:t>
      </w:r>
      <w:r w:rsidRPr="000D5AA9">
        <w:rPr>
          <w:rFonts w:ascii="Arial" w:hAnsi="Arial" w:cs="Arial"/>
          <w:i/>
          <w:sz w:val="20"/>
          <w:szCs w:val="20"/>
        </w:rPr>
        <w:t xml:space="preserve">Chembiochem </w:t>
      </w:r>
      <w:r w:rsidRPr="000D5AA9">
        <w:rPr>
          <w:rFonts w:ascii="Arial" w:hAnsi="Arial" w:cs="Arial"/>
          <w:b/>
          <w:sz w:val="20"/>
          <w:szCs w:val="20"/>
        </w:rPr>
        <w:t>2010</w:t>
      </w:r>
      <w:r w:rsidRPr="000D5AA9">
        <w:rPr>
          <w:rFonts w:ascii="Arial" w:hAnsi="Arial" w:cs="Arial"/>
          <w:sz w:val="20"/>
          <w:szCs w:val="20"/>
        </w:rPr>
        <w:t xml:space="preserve">, </w:t>
      </w:r>
      <w:r w:rsidRPr="000D5AA9">
        <w:rPr>
          <w:rFonts w:ascii="Arial" w:hAnsi="Arial" w:cs="Arial"/>
          <w:i/>
          <w:sz w:val="20"/>
          <w:szCs w:val="20"/>
        </w:rPr>
        <w:t>11</w:t>
      </w:r>
      <w:r w:rsidRPr="000D5AA9">
        <w:rPr>
          <w:rFonts w:ascii="Arial" w:hAnsi="Arial" w:cs="Arial"/>
          <w:sz w:val="20"/>
          <w:szCs w:val="20"/>
        </w:rPr>
        <w:t>, 1240-1243, doi:10.1002/cbic.201000074.</w:t>
      </w:r>
    </w:p>
    <w:p w14:paraId="11724C95"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131.</w:t>
      </w:r>
      <w:r w:rsidRPr="000D5AA9">
        <w:rPr>
          <w:rFonts w:ascii="Arial" w:hAnsi="Arial" w:cs="Arial"/>
          <w:sz w:val="20"/>
          <w:szCs w:val="20"/>
        </w:rPr>
        <w:tab/>
        <w:t xml:space="preserve">Saladino, R.; Botta, G.; Pino, S.; Costanzo, G.; Di Mauro, E. Genetics first or metabolism first? The formamide clue. </w:t>
      </w:r>
      <w:r w:rsidRPr="000D5AA9">
        <w:rPr>
          <w:rFonts w:ascii="Arial" w:hAnsi="Arial" w:cs="Arial"/>
          <w:i/>
          <w:sz w:val="20"/>
          <w:szCs w:val="20"/>
        </w:rPr>
        <w:t xml:space="preserve">Chem Soc Rev </w:t>
      </w:r>
      <w:r w:rsidRPr="000D5AA9">
        <w:rPr>
          <w:rFonts w:ascii="Arial" w:hAnsi="Arial" w:cs="Arial"/>
          <w:b/>
          <w:sz w:val="20"/>
          <w:szCs w:val="20"/>
        </w:rPr>
        <w:t>2012</w:t>
      </w:r>
      <w:r w:rsidRPr="000D5AA9">
        <w:rPr>
          <w:rFonts w:ascii="Arial" w:hAnsi="Arial" w:cs="Arial"/>
          <w:sz w:val="20"/>
          <w:szCs w:val="20"/>
        </w:rPr>
        <w:t>, doi:10.1039/c2cs35066a.</w:t>
      </w:r>
    </w:p>
    <w:p w14:paraId="0477AAAF"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132.</w:t>
      </w:r>
      <w:r w:rsidRPr="000D5AA9">
        <w:rPr>
          <w:rFonts w:ascii="Arial" w:hAnsi="Arial" w:cs="Arial"/>
          <w:sz w:val="20"/>
          <w:szCs w:val="20"/>
        </w:rPr>
        <w:tab/>
        <w:t xml:space="preserve">Sponer, J.E.; Sponer, J.; Novakova, O.; Brabec, V.; Sedo, O.; Zdrahal, Z.; Costanzo, G.; Pino, S.; Saladino, R.; Di Mauro, E. Emergence of the First Catalytic Oligonucleotides in a Formamide-Based Origin Scenario. </w:t>
      </w:r>
      <w:r w:rsidRPr="000D5AA9">
        <w:rPr>
          <w:rFonts w:ascii="Arial" w:hAnsi="Arial" w:cs="Arial"/>
          <w:i/>
          <w:sz w:val="20"/>
          <w:szCs w:val="20"/>
        </w:rPr>
        <w:t xml:space="preserve">Chemistry </w:t>
      </w:r>
      <w:r w:rsidRPr="000D5AA9">
        <w:rPr>
          <w:rFonts w:ascii="Arial" w:hAnsi="Arial" w:cs="Arial"/>
          <w:b/>
          <w:sz w:val="20"/>
          <w:szCs w:val="20"/>
        </w:rPr>
        <w:t>2016</w:t>
      </w:r>
      <w:r w:rsidRPr="000D5AA9">
        <w:rPr>
          <w:rFonts w:ascii="Arial" w:hAnsi="Arial" w:cs="Arial"/>
          <w:sz w:val="20"/>
          <w:szCs w:val="20"/>
        </w:rPr>
        <w:t xml:space="preserve">, </w:t>
      </w:r>
      <w:r w:rsidRPr="000D5AA9">
        <w:rPr>
          <w:rFonts w:ascii="Arial" w:hAnsi="Arial" w:cs="Arial"/>
          <w:i/>
          <w:sz w:val="20"/>
          <w:szCs w:val="20"/>
        </w:rPr>
        <w:t>22</w:t>
      </w:r>
      <w:r w:rsidRPr="000D5AA9">
        <w:rPr>
          <w:rFonts w:ascii="Arial" w:hAnsi="Arial" w:cs="Arial"/>
          <w:sz w:val="20"/>
          <w:szCs w:val="20"/>
        </w:rPr>
        <w:t>, 3572-3586, doi:10.1002/chem.201503906.</w:t>
      </w:r>
    </w:p>
    <w:p w14:paraId="64BEAE89"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133.</w:t>
      </w:r>
      <w:r w:rsidRPr="000D5AA9">
        <w:rPr>
          <w:rFonts w:ascii="Arial" w:hAnsi="Arial" w:cs="Arial"/>
          <w:sz w:val="20"/>
          <w:szCs w:val="20"/>
        </w:rPr>
        <w:tab/>
        <w:t>Saladino, R.; Di Mauro, E.; García</w:t>
      </w:r>
      <w:r w:rsidRPr="000D5AA9">
        <w:rPr>
          <w:rFonts w:ascii="Cambria Math" w:hAnsi="Cambria Math" w:cs="Cambria Math"/>
          <w:sz w:val="20"/>
          <w:szCs w:val="20"/>
        </w:rPr>
        <w:t>‐</w:t>
      </w:r>
      <w:r w:rsidRPr="000D5AA9">
        <w:rPr>
          <w:rFonts w:ascii="Arial" w:hAnsi="Arial" w:cs="Arial"/>
          <w:sz w:val="20"/>
          <w:szCs w:val="20"/>
        </w:rPr>
        <w:t xml:space="preserve">Ruiz, J.M. A universal geochemical scenario for formamide condensation and prebiotic chemistry. </w:t>
      </w:r>
      <w:r w:rsidRPr="000D5AA9">
        <w:rPr>
          <w:rFonts w:ascii="Arial" w:hAnsi="Arial" w:cs="Arial"/>
          <w:i/>
          <w:sz w:val="20"/>
          <w:szCs w:val="20"/>
        </w:rPr>
        <w:t xml:space="preserve">Chemistry–A European Journal </w:t>
      </w:r>
      <w:r w:rsidRPr="000D5AA9">
        <w:rPr>
          <w:rFonts w:ascii="Arial" w:hAnsi="Arial" w:cs="Arial"/>
          <w:b/>
          <w:sz w:val="20"/>
          <w:szCs w:val="20"/>
        </w:rPr>
        <w:t>2019</w:t>
      </w:r>
      <w:r w:rsidRPr="000D5AA9">
        <w:rPr>
          <w:rFonts w:ascii="Arial" w:hAnsi="Arial" w:cs="Arial"/>
          <w:sz w:val="20"/>
          <w:szCs w:val="20"/>
        </w:rPr>
        <w:t xml:space="preserve">, </w:t>
      </w:r>
      <w:r w:rsidRPr="000D5AA9">
        <w:rPr>
          <w:rFonts w:ascii="Arial" w:hAnsi="Arial" w:cs="Arial"/>
          <w:i/>
          <w:sz w:val="20"/>
          <w:szCs w:val="20"/>
        </w:rPr>
        <w:t>25</w:t>
      </w:r>
      <w:r w:rsidRPr="000D5AA9">
        <w:rPr>
          <w:rFonts w:ascii="Arial" w:hAnsi="Arial" w:cs="Arial"/>
          <w:sz w:val="20"/>
          <w:szCs w:val="20"/>
        </w:rPr>
        <w:t>, 3181-3189.</w:t>
      </w:r>
    </w:p>
    <w:p w14:paraId="5B13036F"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134.</w:t>
      </w:r>
      <w:r w:rsidRPr="000D5AA9">
        <w:rPr>
          <w:rFonts w:ascii="Arial" w:hAnsi="Arial" w:cs="Arial"/>
          <w:sz w:val="20"/>
          <w:szCs w:val="20"/>
        </w:rPr>
        <w:tab/>
        <w:t>Šponer, J.E.; Šponer, J.; Výravský, J.; Šedo, O.; Zdráhal, Z.; Costanzo, G.; Di Mauro, E.; Wunnava, S.; Braun, D.; Matyášek, R. Nonenzymatic, Template</w:t>
      </w:r>
      <w:r w:rsidRPr="000D5AA9">
        <w:rPr>
          <w:rFonts w:ascii="Cambria Math" w:hAnsi="Cambria Math" w:cs="Cambria Math"/>
          <w:sz w:val="20"/>
          <w:szCs w:val="20"/>
        </w:rPr>
        <w:t>‐</w:t>
      </w:r>
      <w:r w:rsidRPr="000D5AA9">
        <w:rPr>
          <w:rFonts w:ascii="Arial" w:hAnsi="Arial" w:cs="Arial"/>
          <w:sz w:val="20"/>
          <w:szCs w:val="20"/>
        </w:rPr>
        <w:t xml:space="preserve">Free Polymerization of 3’, 5’Cyclic Guanosine Monophosphate on Mineral Surfaces. </w:t>
      </w:r>
      <w:r w:rsidRPr="000D5AA9">
        <w:rPr>
          <w:rFonts w:ascii="Arial" w:hAnsi="Arial" w:cs="Arial"/>
          <w:i/>
          <w:sz w:val="20"/>
          <w:szCs w:val="20"/>
        </w:rPr>
        <w:t xml:space="preserve">ChemSystemsChem </w:t>
      </w:r>
      <w:r w:rsidRPr="000D5AA9">
        <w:rPr>
          <w:rFonts w:ascii="Arial" w:hAnsi="Arial" w:cs="Arial"/>
          <w:b/>
          <w:sz w:val="20"/>
          <w:szCs w:val="20"/>
        </w:rPr>
        <w:t>2021</w:t>
      </w:r>
      <w:r w:rsidRPr="000D5AA9">
        <w:rPr>
          <w:rFonts w:ascii="Arial" w:hAnsi="Arial" w:cs="Arial"/>
          <w:sz w:val="20"/>
          <w:szCs w:val="20"/>
        </w:rPr>
        <w:t xml:space="preserve">, </w:t>
      </w:r>
      <w:r w:rsidRPr="000D5AA9">
        <w:rPr>
          <w:rFonts w:ascii="Arial" w:hAnsi="Arial" w:cs="Arial"/>
          <w:i/>
          <w:sz w:val="20"/>
          <w:szCs w:val="20"/>
        </w:rPr>
        <w:t>3</w:t>
      </w:r>
      <w:r w:rsidRPr="000D5AA9">
        <w:rPr>
          <w:rFonts w:ascii="Arial" w:hAnsi="Arial" w:cs="Arial"/>
          <w:sz w:val="20"/>
          <w:szCs w:val="20"/>
        </w:rPr>
        <w:t>, e2100017.</w:t>
      </w:r>
    </w:p>
    <w:p w14:paraId="099EE78F"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135.</w:t>
      </w:r>
      <w:r w:rsidRPr="000D5AA9">
        <w:rPr>
          <w:rFonts w:ascii="Arial" w:hAnsi="Arial" w:cs="Arial"/>
          <w:sz w:val="20"/>
          <w:szCs w:val="20"/>
        </w:rPr>
        <w:tab/>
        <w:t xml:space="preserve">Sponer, J.E.; Sponer, J.; Kovarik, A.; Sedo, O.; Zdrahal, Z.; Costanzo, G.; Di Mauro, E. Questions and Answers Related to the Prebiotic Production of Oligonucleotide Sequences from 3',5' Cyclic Nucleotide Precursors. </w:t>
      </w:r>
      <w:r w:rsidRPr="000D5AA9">
        <w:rPr>
          <w:rFonts w:ascii="Arial" w:hAnsi="Arial" w:cs="Arial"/>
          <w:i/>
          <w:sz w:val="20"/>
          <w:szCs w:val="20"/>
        </w:rPr>
        <w:t xml:space="preserve">Life (Basel) </w:t>
      </w:r>
      <w:r w:rsidRPr="000D5AA9">
        <w:rPr>
          <w:rFonts w:ascii="Arial" w:hAnsi="Arial" w:cs="Arial"/>
          <w:b/>
          <w:sz w:val="20"/>
          <w:szCs w:val="20"/>
        </w:rPr>
        <w:t>2021</w:t>
      </w:r>
      <w:r w:rsidRPr="000D5AA9">
        <w:rPr>
          <w:rFonts w:ascii="Arial" w:hAnsi="Arial" w:cs="Arial"/>
          <w:sz w:val="20"/>
          <w:szCs w:val="20"/>
        </w:rPr>
        <w:t xml:space="preserve">, </w:t>
      </w:r>
      <w:r w:rsidRPr="000D5AA9">
        <w:rPr>
          <w:rFonts w:ascii="Arial" w:hAnsi="Arial" w:cs="Arial"/>
          <w:i/>
          <w:sz w:val="20"/>
          <w:szCs w:val="20"/>
        </w:rPr>
        <w:t>11</w:t>
      </w:r>
      <w:r w:rsidRPr="000D5AA9">
        <w:rPr>
          <w:rFonts w:ascii="Arial" w:hAnsi="Arial" w:cs="Arial"/>
          <w:sz w:val="20"/>
          <w:szCs w:val="20"/>
        </w:rPr>
        <w:t>, doi:10.3390/life11080800.</w:t>
      </w:r>
    </w:p>
    <w:p w14:paraId="11DD89D7" w14:textId="592617A4"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136.</w:t>
      </w:r>
      <w:r w:rsidRPr="000D5AA9">
        <w:rPr>
          <w:rFonts w:ascii="Arial" w:hAnsi="Arial" w:cs="Arial"/>
          <w:sz w:val="20"/>
          <w:szCs w:val="20"/>
        </w:rPr>
        <w:tab/>
        <w:t xml:space="preserve">Powner, M.W.; Gerland, B.; Sutherland, J.D. Synthesis of activated pyrimidine ribonucleotides in prebiotically plausible conditions. </w:t>
      </w:r>
      <w:r w:rsidRPr="000D5AA9">
        <w:rPr>
          <w:rFonts w:ascii="Arial" w:hAnsi="Arial" w:cs="Arial"/>
          <w:i/>
          <w:sz w:val="20"/>
          <w:szCs w:val="20"/>
        </w:rPr>
        <w:t xml:space="preserve">Nature </w:t>
      </w:r>
      <w:r w:rsidRPr="000D5AA9">
        <w:rPr>
          <w:rFonts w:ascii="Arial" w:hAnsi="Arial" w:cs="Arial"/>
          <w:b/>
          <w:sz w:val="20"/>
          <w:szCs w:val="20"/>
        </w:rPr>
        <w:t>2009</w:t>
      </w:r>
      <w:r w:rsidRPr="000D5AA9">
        <w:rPr>
          <w:rFonts w:ascii="Arial" w:hAnsi="Arial" w:cs="Arial"/>
          <w:sz w:val="20"/>
          <w:szCs w:val="20"/>
        </w:rPr>
        <w:t xml:space="preserve">, </w:t>
      </w:r>
      <w:r w:rsidRPr="000D5AA9">
        <w:rPr>
          <w:rFonts w:ascii="Arial" w:hAnsi="Arial" w:cs="Arial"/>
          <w:i/>
          <w:sz w:val="20"/>
          <w:szCs w:val="20"/>
        </w:rPr>
        <w:t>459</w:t>
      </w:r>
      <w:r w:rsidRPr="000D5AA9">
        <w:rPr>
          <w:rFonts w:ascii="Arial" w:hAnsi="Arial" w:cs="Arial"/>
          <w:sz w:val="20"/>
          <w:szCs w:val="20"/>
        </w:rPr>
        <w:t>, 239-242, doi:10.1038/nature08013</w:t>
      </w:r>
      <w:r w:rsidR="00AD7A8F" w:rsidRPr="000D5AA9">
        <w:rPr>
          <w:rFonts w:ascii="Arial" w:hAnsi="Arial" w:cs="Arial"/>
          <w:sz w:val="20"/>
          <w:szCs w:val="20"/>
        </w:rPr>
        <w:t>.</w:t>
      </w:r>
    </w:p>
    <w:p w14:paraId="63306C85" w14:textId="2565CC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137.</w:t>
      </w:r>
      <w:r w:rsidRPr="000D5AA9">
        <w:rPr>
          <w:rFonts w:ascii="Arial" w:hAnsi="Arial" w:cs="Arial"/>
          <w:sz w:val="20"/>
          <w:szCs w:val="20"/>
        </w:rPr>
        <w:tab/>
        <w:t xml:space="preserve">Powner, M.W.; Sutherland, J.D. Prebiotic chemistry: a new modus operandi. </w:t>
      </w:r>
      <w:r w:rsidRPr="000D5AA9">
        <w:rPr>
          <w:rFonts w:ascii="Arial" w:hAnsi="Arial" w:cs="Arial"/>
          <w:i/>
          <w:sz w:val="20"/>
          <w:szCs w:val="20"/>
        </w:rPr>
        <w:t xml:space="preserve">Philos Trans R Soc Lond B Biol Sci </w:t>
      </w:r>
      <w:r w:rsidRPr="000D5AA9">
        <w:rPr>
          <w:rFonts w:ascii="Arial" w:hAnsi="Arial" w:cs="Arial"/>
          <w:b/>
          <w:sz w:val="20"/>
          <w:szCs w:val="20"/>
        </w:rPr>
        <w:t>2011</w:t>
      </w:r>
      <w:r w:rsidRPr="000D5AA9">
        <w:rPr>
          <w:rFonts w:ascii="Arial" w:hAnsi="Arial" w:cs="Arial"/>
          <w:sz w:val="20"/>
          <w:szCs w:val="20"/>
        </w:rPr>
        <w:t xml:space="preserve">, </w:t>
      </w:r>
      <w:r w:rsidRPr="000D5AA9">
        <w:rPr>
          <w:rFonts w:ascii="Arial" w:hAnsi="Arial" w:cs="Arial"/>
          <w:i/>
          <w:sz w:val="20"/>
          <w:szCs w:val="20"/>
        </w:rPr>
        <w:t>366</w:t>
      </w:r>
      <w:r w:rsidRPr="000D5AA9">
        <w:rPr>
          <w:rFonts w:ascii="Arial" w:hAnsi="Arial" w:cs="Arial"/>
          <w:sz w:val="20"/>
          <w:szCs w:val="20"/>
        </w:rPr>
        <w:t>, 2870-2877, doi:10.1098/rstb.2011.0134</w:t>
      </w:r>
      <w:r w:rsidR="00AD7A8F" w:rsidRPr="000D5AA9">
        <w:rPr>
          <w:rFonts w:ascii="Arial" w:hAnsi="Arial" w:cs="Arial"/>
          <w:sz w:val="20"/>
          <w:szCs w:val="20"/>
        </w:rPr>
        <w:t>.</w:t>
      </w:r>
    </w:p>
    <w:p w14:paraId="62EF6AA1"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138.</w:t>
      </w:r>
      <w:r w:rsidRPr="000D5AA9">
        <w:rPr>
          <w:rFonts w:ascii="Arial" w:hAnsi="Arial" w:cs="Arial"/>
          <w:sz w:val="20"/>
          <w:szCs w:val="20"/>
        </w:rPr>
        <w:tab/>
        <w:t xml:space="preserve">Patel, B.H.; Percivalle, C.; Ritson, D.J.; Duffy, C.D.; Sutherland, J.D. Common origins of RNA, protein and lipid precursors in a cyanosulfidic protometabolism. </w:t>
      </w:r>
      <w:r w:rsidRPr="000D5AA9">
        <w:rPr>
          <w:rFonts w:ascii="Arial" w:hAnsi="Arial" w:cs="Arial"/>
          <w:i/>
          <w:sz w:val="20"/>
          <w:szCs w:val="20"/>
        </w:rPr>
        <w:t xml:space="preserve">Nat Chem </w:t>
      </w:r>
      <w:r w:rsidRPr="000D5AA9">
        <w:rPr>
          <w:rFonts w:ascii="Arial" w:hAnsi="Arial" w:cs="Arial"/>
          <w:b/>
          <w:sz w:val="20"/>
          <w:szCs w:val="20"/>
        </w:rPr>
        <w:t>2015</w:t>
      </w:r>
      <w:r w:rsidRPr="000D5AA9">
        <w:rPr>
          <w:rFonts w:ascii="Arial" w:hAnsi="Arial" w:cs="Arial"/>
          <w:sz w:val="20"/>
          <w:szCs w:val="20"/>
        </w:rPr>
        <w:t xml:space="preserve">, </w:t>
      </w:r>
      <w:r w:rsidRPr="000D5AA9">
        <w:rPr>
          <w:rFonts w:ascii="Arial" w:hAnsi="Arial" w:cs="Arial"/>
          <w:i/>
          <w:sz w:val="20"/>
          <w:szCs w:val="20"/>
        </w:rPr>
        <w:t>7</w:t>
      </w:r>
      <w:r w:rsidRPr="000D5AA9">
        <w:rPr>
          <w:rFonts w:ascii="Arial" w:hAnsi="Arial" w:cs="Arial"/>
          <w:sz w:val="20"/>
          <w:szCs w:val="20"/>
        </w:rPr>
        <w:t>, 301-307, doi:10.1038/nchem.2202.</w:t>
      </w:r>
    </w:p>
    <w:p w14:paraId="4676A900"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139.</w:t>
      </w:r>
      <w:r w:rsidRPr="000D5AA9">
        <w:rPr>
          <w:rFonts w:ascii="Arial" w:hAnsi="Arial" w:cs="Arial"/>
          <w:sz w:val="20"/>
          <w:szCs w:val="20"/>
        </w:rPr>
        <w:tab/>
        <w:t xml:space="preserve">Sutherland, J.D. The Origin of Life--Out of the Blue. </w:t>
      </w:r>
      <w:r w:rsidRPr="000D5AA9">
        <w:rPr>
          <w:rFonts w:ascii="Arial" w:hAnsi="Arial" w:cs="Arial"/>
          <w:i/>
          <w:sz w:val="20"/>
          <w:szCs w:val="20"/>
        </w:rPr>
        <w:t xml:space="preserve">Angew Chem Int Ed Engl </w:t>
      </w:r>
      <w:r w:rsidRPr="000D5AA9">
        <w:rPr>
          <w:rFonts w:ascii="Arial" w:hAnsi="Arial" w:cs="Arial"/>
          <w:b/>
          <w:sz w:val="20"/>
          <w:szCs w:val="20"/>
        </w:rPr>
        <w:t>2016</w:t>
      </w:r>
      <w:r w:rsidRPr="000D5AA9">
        <w:rPr>
          <w:rFonts w:ascii="Arial" w:hAnsi="Arial" w:cs="Arial"/>
          <w:sz w:val="20"/>
          <w:szCs w:val="20"/>
        </w:rPr>
        <w:t xml:space="preserve">, </w:t>
      </w:r>
      <w:r w:rsidRPr="000D5AA9">
        <w:rPr>
          <w:rFonts w:ascii="Arial" w:hAnsi="Arial" w:cs="Arial"/>
          <w:i/>
          <w:sz w:val="20"/>
          <w:szCs w:val="20"/>
        </w:rPr>
        <w:t>55</w:t>
      </w:r>
      <w:r w:rsidRPr="000D5AA9">
        <w:rPr>
          <w:rFonts w:ascii="Arial" w:hAnsi="Arial" w:cs="Arial"/>
          <w:sz w:val="20"/>
          <w:szCs w:val="20"/>
        </w:rPr>
        <w:t>, 104-121, doi:10.1002/anie.201506585.</w:t>
      </w:r>
    </w:p>
    <w:p w14:paraId="4701E47F"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140.</w:t>
      </w:r>
      <w:r w:rsidRPr="000D5AA9">
        <w:rPr>
          <w:rFonts w:ascii="Arial" w:hAnsi="Arial" w:cs="Arial"/>
          <w:sz w:val="20"/>
          <w:szCs w:val="20"/>
        </w:rPr>
        <w:tab/>
        <w:t xml:space="preserve">Liu, Z.; Wu, L.F.; Kufner, C.L.; Sasselov, D.D.; Fischer, W.W.; Sutherland, J.D. Prebiotic photoredox synthesis from carbon dioxide and sulfite. </w:t>
      </w:r>
      <w:r w:rsidRPr="000D5AA9">
        <w:rPr>
          <w:rFonts w:ascii="Arial" w:hAnsi="Arial" w:cs="Arial"/>
          <w:i/>
          <w:sz w:val="20"/>
          <w:szCs w:val="20"/>
        </w:rPr>
        <w:t xml:space="preserve">Nat Chem </w:t>
      </w:r>
      <w:r w:rsidRPr="000D5AA9">
        <w:rPr>
          <w:rFonts w:ascii="Arial" w:hAnsi="Arial" w:cs="Arial"/>
          <w:b/>
          <w:sz w:val="20"/>
          <w:szCs w:val="20"/>
        </w:rPr>
        <w:t>2021</w:t>
      </w:r>
      <w:r w:rsidRPr="000D5AA9">
        <w:rPr>
          <w:rFonts w:ascii="Arial" w:hAnsi="Arial" w:cs="Arial"/>
          <w:sz w:val="20"/>
          <w:szCs w:val="20"/>
        </w:rPr>
        <w:t xml:space="preserve">, </w:t>
      </w:r>
      <w:r w:rsidRPr="000D5AA9">
        <w:rPr>
          <w:rFonts w:ascii="Arial" w:hAnsi="Arial" w:cs="Arial"/>
          <w:i/>
          <w:sz w:val="20"/>
          <w:szCs w:val="20"/>
        </w:rPr>
        <w:t>13</w:t>
      </w:r>
      <w:r w:rsidRPr="000D5AA9">
        <w:rPr>
          <w:rFonts w:ascii="Arial" w:hAnsi="Arial" w:cs="Arial"/>
          <w:sz w:val="20"/>
          <w:szCs w:val="20"/>
        </w:rPr>
        <w:t>, 1126-1132, doi:10.1038/s41557-021-00789-w.</w:t>
      </w:r>
    </w:p>
    <w:p w14:paraId="725EF09A"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141.</w:t>
      </w:r>
      <w:r w:rsidRPr="000D5AA9">
        <w:rPr>
          <w:rFonts w:ascii="Arial" w:hAnsi="Arial" w:cs="Arial"/>
          <w:sz w:val="20"/>
          <w:szCs w:val="20"/>
        </w:rPr>
        <w:tab/>
        <w:t xml:space="preserve">Green, N.J.; Xu, J.; Sutherland, J.D. Illuminating Life's Origins: UV Photochemistry in Abiotic Synthesis of Biomolecules. </w:t>
      </w:r>
      <w:r w:rsidRPr="000D5AA9">
        <w:rPr>
          <w:rFonts w:ascii="Arial" w:hAnsi="Arial" w:cs="Arial"/>
          <w:i/>
          <w:sz w:val="20"/>
          <w:szCs w:val="20"/>
        </w:rPr>
        <w:t xml:space="preserve">J Am Chem Soc </w:t>
      </w:r>
      <w:r w:rsidRPr="000D5AA9">
        <w:rPr>
          <w:rFonts w:ascii="Arial" w:hAnsi="Arial" w:cs="Arial"/>
          <w:b/>
          <w:sz w:val="20"/>
          <w:szCs w:val="20"/>
        </w:rPr>
        <w:t>2021</w:t>
      </w:r>
      <w:r w:rsidRPr="000D5AA9">
        <w:rPr>
          <w:rFonts w:ascii="Arial" w:hAnsi="Arial" w:cs="Arial"/>
          <w:sz w:val="20"/>
          <w:szCs w:val="20"/>
        </w:rPr>
        <w:t xml:space="preserve">, </w:t>
      </w:r>
      <w:r w:rsidRPr="000D5AA9">
        <w:rPr>
          <w:rFonts w:ascii="Arial" w:hAnsi="Arial" w:cs="Arial"/>
          <w:i/>
          <w:sz w:val="20"/>
          <w:szCs w:val="20"/>
        </w:rPr>
        <w:t>143</w:t>
      </w:r>
      <w:r w:rsidRPr="000D5AA9">
        <w:rPr>
          <w:rFonts w:ascii="Arial" w:hAnsi="Arial" w:cs="Arial"/>
          <w:sz w:val="20"/>
          <w:szCs w:val="20"/>
        </w:rPr>
        <w:t>, 7219-7236, doi:10.1021/jacs.1c01839.</w:t>
      </w:r>
    </w:p>
    <w:p w14:paraId="712EF03E"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142.</w:t>
      </w:r>
      <w:r w:rsidRPr="000D5AA9">
        <w:rPr>
          <w:rFonts w:ascii="Arial" w:hAnsi="Arial" w:cs="Arial"/>
          <w:sz w:val="20"/>
          <w:szCs w:val="20"/>
        </w:rPr>
        <w:tab/>
        <w:t xml:space="preserve">Chyba, C.; Sagan, C. Endogenous production, exogenous delivery and impact-shock synthesis of organic molecules: an inventory for the origins of life. </w:t>
      </w:r>
      <w:r w:rsidRPr="000D5AA9">
        <w:rPr>
          <w:rFonts w:ascii="Arial" w:hAnsi="Arial" w:cs="Arial"/>
          <w:i/>
          <w:sz w:val="20"/>
          <w:szCs w:val="20"/>
        </w:rPr>
        <w:t xml:space="preserve">Nature </w:t>
      </w:r>
      <w:r w:rsidRPr="000D5AA9">
        <w:rPr>
          <w:rFonts w:ascii="Arial" w:hAnsi="Arial" w:cs="Arial"/>
          <w:b/>
          <w:sz w:val="20"/>
          <w:szCs w:val="20"/>
        </w:rPr>
        <w:t>1992</w:t>
      </w:r>
      <w:r w:rsidRPr="000D5AA9">
        <w:rPr>
          <w:rFonts w:ascii="Arial" w:hAnsi="Arial" w:cs="Arial"/>
          <w:sz w:val="20"/>
          <w:szCs w:val="20"/>
        </w:rPr>
        <w:t xml:space="preserve">, </w:t>
      </w:r>
      <w:r w:rsidRPr="000D5AA9">
        <w:rPr>
          <w:rFonts w:ascii="Arial" w:hAnsi="Arial" w:cs="Arial"/>
          <w:i/>
          <w:sz w:val="20"/>
          <w:szCs w:val="20"/>
        </w:rPr>
        <w:t>355</w:t>
      </w:r>
      <w:r w:rsidRPr="000D5AA9">
        <w:rPr>
          <w:rFonts w:ascii="Arial" w:hAnsi="Arial" w:cs="Arial"/>
          <w:sz w:val="20"/>
          <w:szCs w:val="20"/>
        </w:rPr>
        <w:t>, 125-132, doi:10.1038/355125a0.</w:t>
      </w:r>
    </w:p>
    <w:p w14:paraId="62C0A8C0"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143.</w:t>
      </w:r>
      <w:r w:rsidRPr="000D5AA9">
        <w:rPr>
          <w:rFonts w:ascii="Arial" w:hAnsi="Arial" w:cs="Arial"/>
          <w:sz w:val="20"/>
          <w:szCs w:val="20"/>
        </w:rPr>
        <w:tab/>
        <w:t xml:space="preserve">Meierhenrich, U.J.; Muñoz Caro, G.M.; Schutte, W.A.; Thiemann, W.H.P.; Barbier, B.; Brack, A. Precursors of biological cofactors from ultraviolet irradiation of circumstellar/interstellar ice analogues. </w:t>
      </w:r>
      <w:r w:rsidRPr="000D5AA9">
        <w:rPr>
          <w:rFonts w:ascii="Arial" w:hAnsi="Arial" w:cs="Arial"/>
          <w:i/>
          <w:sz w:val="20"/>
          <w:szCs w:val="20"/>
        </w:rPr>
        <w:t xml:space="preserve">Chemistry–A European Journal </w:t>
      </w:r>
      <w:r w:rsidRPr="000D5AA9">
        <w:rPr>
          <w:rFonts w:ascii="Arial" w:hAnsi="Arial" w:cs="Arial"/>
          <w:b/>
          <w:sz w:val="20"/>
          <w:szCs w:val="20"/>
        </w:rPr>
        <w:t>2005</w:t>
      </w:r>
      <w:r w:rsidRPr="000D5AA9">
        <w:rPr>
          <w:rFonts w:ascii="Arial" w:hAnsi="Arial" w:cs="Arial"/>
          <w:sz w:val="20"/>
          <w:szCs w:val="20"/>
        </w:rPr>
        <w:t xml:space="preserve">, </w:t>
      </w:r>
      <w:r w:rsidRPr="000D5AA9">
        <w:rPr>
          <w:rFonts w:ascii="Arial" w:hAnsi="Arial" w:cs="Arial"/>
          <w:i/>
          <w:sz w:val="20"/>
          <w:szCs w:val="20"/>
        </w:rPr>
        <w:t>11</w:t>
      </w:r>
      <w:r w:rsidRPr="000D5AA9">
        <w:rPr>
          <w:rFonts w:ascii="Arial" w:hAnsi="Arial" w:cs="Arial"/>
          <w:sz w:val="20"/>
          <w:szCs w:val="20"/>
        </w:rPr>
        <w:t>, 4895-4900.</w:t>
      </w:r>
    </w:p>
    <w:p w14:paraId="24514E41"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144.</w:t>
      </w:r>
      <w:r w:rsidRPr="000D5AA9">
        <w:rPr>
          <w:rFonts w:ascii="Arial" w:hAnsi="Arial" w:cs="Arial"/>
          <w:sz w:val="20"/>
          <w:szCs w:val="20"/>
        </w:rPr>
        <w:tab/>
        <w:t xml:space="preserve">Airapetian, V.S.; Glocer, A.; Gronoff, G.; Hébrard, E.; Danchi, W. Prebiotic chemistry and atmospheric warming of early Earth by an active young Sun. </w:t>
      </w:r>
      <w:r w:rsidRPr="000D5AA9">
        <w:rPr>
          <w:rFonts w:ascii="Arial" w:hAnsi="Arial" w:cs="Arial"/>
          <w:i/>
          <w:sz w:val="20"/>
          <w:szCs w:val="20"/>
        </w:rPr>
        <w:t xml:space="preserve">Nature Geoscience </w:t>
      </w:r>
      <w:r w:rsidRPr="000D5AA9">
        <w:rPr>
          <w:rFonts w:ascii="Arial" w:hAnsi="Arial" w:cs="Arial"/>
          <w:b/>
          <w:sz w:val="20"/>
          <w:szCs w:val="20"/>
        </w:rPr>
        <w:t>2016</w:t>
      </w:r>
      <w:r w:rsidRPr="000D5AA9">
        <w:rPr>
          <w:rFonts w:ascii="Arial" w:hAnsi="Arial" w:cs="Arial"/>
          <w:sz w:val="20"/>
          <w:szCs w:val="20"/>
        </w:rPr>
        <w:t xml:space="preserve">, </w:t>
      </w:r>
      <w:r w:rsidRPr="000D5AA9">
        <w:rPr>
          <w:rFonts w:ascii="Arial" w:hAnsi="Arial" w:cs="Arial"/>
          <w:i/>
          <w:sz w:val="20"/>
          <w:szCs w:val="20"/>
        </w:rPr>
        <w:t>9</w:t>
      </w:r>
      <w:r w:rsidRPr="000D5AA9">
        <w:rPr>
          <w:rFonts w:ascii="Arial" w:hAnsi="Arial" w:cs="Arial"/>
          <w:sz w:val="20"/>
          <w:szCs w:val="20"/>
        </w:rPr>
        <w:t>, 452-455, doi:10.1038/ngeo2719.</w:t>
      </w:r>
    </w:p>
    <w:p w14:paraId="4DB967F6"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145.</w:t>
      </w:r>
      <w:r w:rsidRPr="000D5AA9">
        <w:rPr>
          <w:rFonts w:ascii="Arial" w:hAnsi="Arial" w:cs="Arial"/>
          <w:sz w:val="20"/>
          <w:szCs w:val="20"/>
        </w:rPr>
        <w:tab/>
        <w:t xml:space="preserve">Hulshof, J.; Ponnamperuma, C. Prebiotic condensation reactions in an aqueous medium: a review of condensing agents. </w:t>
      </w:r>
      <w:r w:rsidRPr="000D5AA9">
        <w:rPr>
          <w:rFonts w:ascii="Arial" w:hAnsi="Arial" w:cs="Arial"/>
          <w:i/>
          <w:sz w:val="20"/>
          <w:szCs w:val="20"/>
        </w:rPr>
        <w:t xml:space="preserve">Orig Life </w:t>
      </w:r>
      <w:r w:rsidRPr="000D5AA9">
        <w:rPr>
          <w:rFonts w:ascii="Arial" w:hAnsi="Arial" w:cs="Arial"/>
          <w:b/>
          <w:sz w:val="20"/>
          <w:szCs w:val="20"/>
        </w:rPr>
        <w:t>1976</w:t>
      </w:r>
      <w:r w:rsidRPr="000D5AA9">
        <w:rPr>
          <w:rFonts w:ascii="Arial" w:hAnsi="Arial" w:cs="Arial"/>
          <w:sz w:val="20"/>
          <w:szCs w:val="20"/>
        </w:rPr>
        <w:t xml:space="preserve">, </w:t>
      </w:r>
      <w:r w:rsidRPr="000D5AA9">
        <w:rPr>
          <w:rFonts w:ascii="Arial" w:hAnsi="Arial" w:cs="Arial"/>
          <w:i/>
          <w:sz w:val="20"/>
          <w:szCs w:val="20"/>
        </w:rPr>
        <w:t>7</w:t>
      </w:r>
      <w:r w:rsidRPr="000D5AA9">
        <w:rPr>
          <w:rFonts w:ascii="Arial" w:hAnsi="Arial" w:cs="Arial"/>
          <w:sz w:val="20"/>
          <w:szCs w:val="20"/>
        </w:rPr>
        <w:t>, 197-124, doi:10.1007/BF00926938.</w:t>
      </w:r>
    </w:p>
    <w:p w14:paraId="671EDF87"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146.</w:t>
      </w:r>
      <w:r w:rsidRPr="000D5AA9">
        <w:rPr>
          <w:rFonts w:ascii="Arial" w:hAnsi="Arial" w:cs="Arial"/>
          <w:sz w:val="20"/>
          <w:szCs w:val="20"/>
        </w:rPr>
        <w:tab/>
        <w:t xml:space="preserve">Cafferty, B.J.; Hud, N.V. Abiotic synthesis of RNA in water: a common goal of prebiotic chemistry and bottom-up synthetic biology. </w:t>
      </w:r>
      <w:r w:rsidRPr="000D5AA9">
        <w:rPr>
          <w:rFonts w:ascii="Arial" w:hAnsi="Arial" w:cs="Arial"/>
          <w:i/>
          <w:sz w:val="20"/>
          <w:szCs w:val="20"/>
        </w:rPr>
        <w:t xml:space="preserve">Curr Opin Chem Biol </w:t>
      </w:r>
      <w:r w:rsidRPr="000D5AA9">
        <w:rPr>
          <w:rFonts w:ascii="Arial" w:hAnsi="Arial" w:cs="Arial"/>
          <w:b/>
          <w:sz w:val="20"/>
          <w:szCs w:val="20"/>
        </w:rPr>
        <w:t>2014</w:t>
      </w:r>
      <w:r w:rsidRPr="000D5AA9">
        <w:rPr>
          <w:rFonts w:ascii="Arial" w:hAnsi="Arial" w:cs="Arial"/>
          <w:sz w:val="20"/>
          <w:szCs w:val="20"/>
        </w:rPr>
        <w:t xml:space="preserve">, </w:t>
      </w:r>
      <w:r w:rsidRPr="000D5AA9">
        <w:rPr>
          <w:rFonts w:ascii="Arial" w:hAnsi="Arial" w:cs="Arial"/>
          <w:i/>
          <w:sz w:val="20"/>
          <w:szCs w:val="20"/>
        </w:rPr>
        <w:t>22</w:t>
      </w:r>
      <w:r w:rsidRPr="000D5AA9">
        <w:rPr>
          <w:rFonts w:ascii="Arial" w:hAnsi="Arial" w:cs="Arial"/>
          <w:sz w:val="20"/>
          <w:szCs w:val="20"/>
        </w:rPr>
        <w:t>, 146-157, doi:10.1016/j.cbpa.2014.09.015.</w:t>
      </w:r>
    </w:p>
    <w:p w14:paraId="04301213"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lastRenderedPageBreak/>
        <w:t>147.</w:t>
      </w:r>
      <w:r w:rsidRPr="000D5AA9">
        <w:rPr>
          <w:rFonts w:ascii="Arial" w:hAnsi="Arial" w:cs="Arial"/>
          <w:sz w:val="20"/>
          <w:szCs w:val="20"/>
        </w:rPr>
        <w:tab/>
        <w:t xml:space="preserve">Bernal, J.D. </w:t>
      </w:r>
      <w:r w:rsidRPr="000D5AA9">
        <w:rPr>
          <w:rFonts w:ascii="Arial" w:hAnsi="Arial" w:cs="Arial"/>
          <w:i/>
          <w:sz w:val="20"/>
          <w:szCs w:val="20"/>
        </w:rPr>
        <w:t>The Origin of Life</w:t>
      </w:r>
      <w:r w:rsidRPr="000D5AA9">
        <w:rPr>
          <w:rFonts w:ascii="Arial" w:hAnsi="Arial" w:cs="Arial"/>
          <w:sz w:val="20"/>
          <w:szCs w:val="20"/>
        </w:rPr>
        <w:t>; Weidenfeld and Nicolson: London, 1967.</w:t>
      </w:r>
    </w:p>
    <w:p w14:paraId="764619BD"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148.</w:t>
      </w:r>
      <w:r w:rsidRPr="000D5AA9">
        <w:rPr>
          <w:rFonts w:ascii="Arial" w:hAnsi="Arial" w:cs="Arial"/>
          <w:sz w:val="20"/>
          <w:szCs w:val="20"/>
        </w:rPr>
        <w:tab/>
        <w:t xml:space="preserve">Joyce, G.F. RNA evolution and the origins of life. </w:t>
      </w:r>
      <w:r w:rsidRPr="000D5AA9">
        <w:rPr>
          <w:rFonts w:ascii="Arial" w:hAnsi="Arial" w:cs="Arial"/>
          <w:i/>
          <w:sz w:val="20"/>
          <w:szCs w:val="20"/>
        </w:rPr>
        <w:t xml:space="preserve">Nature </w:t>
      </w:r>
      <w:r w:rsidRPr="000D5AA9">
        <w:rPr>
          <w:rFonts w:ascii="Arial" w:hAnsi="Arial" w:cs="Arial"/>
          <w:b/>
          <w:sz w:val="20"/>
          <w:szCs w:val="20"/>
        </w:rPr>
        <w:t>1989</w:t>
      </w:r>
      <w:r w:rsidRPr="000D5AA9">
        <w:rPr>
          <w:rFonts w:ascii="Arial" w:hAnsi="Arial" w:cs="Arial"/>
          <w:sz w:val="20"/>
          <w:szCs w:val="20"/>
        </w:rPr>
        <w:t xml:space="preserve">, </w:t>
      </w:r>
      <w:r w:rsidRPr="000D5AA9">
        <w:rPr>
          <w:rFonts w:ascii="Arial" w:hAnsi="Arial" w:cs="Arial"/>
          <w:i/>
          <w:sz w:val="20"/>
          <w:szCs w:val="20"/>
        </w:rPr>
        <w:t>338</w:t>
      </w:r>
      <w:r w:rsidRPr="000D5AA9">
        <w:rPr>
          <w:rFonts w:ascii="Arial" w:hAnsi="Arial" w:cs="Arial"/>
          <w:sz w:val="20"/>
          <w:szCs w:val="20"/>
        </w:rPr>
        <w:t>, 217-224, doi:10.1038/338217a0.</w:t>
      </w:r>
    </w:p>
    <w:p w14:paraId="754A1AA1"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149.</w:t>
      </w:r>
      <w:r w:rsidRPr="000D5AA9">
        <w:rPr>
          <w:rFonts w:ascii="Arial" w:hAnsi="Arial" w:cs="Arial"/>
          <w:sz w:val="20"/>
          <w:szCs w:val="20"/>
        </w:rPr>
        <w:tab/>
        <w:t xml:space="preserve">Zubay, G.; Mui, T. Prebiotic synthesis of nucleotides. </w:t>
      </w:r>
      <w:r w:rsidRPr="000D5AA9">
        <w:rPr>
          <w:rFonts w:ascii="Arial" w:hAnsi="Arial" w:cs="Arial"/>
          <w:i/>
          <w:sz w:val="20"/>
          <w:szCs w:val="20"/>
        </w:rPr>
        <w:t xml:space="preserve">Orig Life Evol Biosph </w:t>
      </w:r>
      <w:r w:rsidRPr="000D5AA9">
        <w:rPr>
          <w:rFonts w:ascii="Arial" w:hAnsi="Arial" w:cs="Arial"/>
          <w:b/>
          <w:sz w:val="20"/>
          <w:szCs w:val="20"/>
        </w:rPr>
        <w:t>2001</w:t>
      </w:r>
      <w:r w:rsidRPr="000D5AA9">
        <w:rPr>
          <w:rFonts w:ascii="Arial" w:hAnsi="Arial" w:cs="Arial"/>
          <w:sz w:val="20"/>
          <w:szCs w:val="20"/>
        </w:rPr>
        <w:t xml:space="preserve">, </w:t>
      </w:r>
      <w:r w:rsidRPr="000D5AA9">
        <w:rPr>
          <w:rFonts w:ascii="Arial" w:hAnsi="Arial" w:cs="Arial"/>
          <w:i/>
          <w:sz w:val="20"/>
          <w:szCs w:val="20"/>
        </w:rPr>
        <w:t>31</w:t>
      </w:r>
      <w:r w:rsidRPr="000D5AA9">
        <w:rPr>
          <w:rFonts w:ascii="Arial" w:hAnsi="Arial" w:cs="Arial"/>
          <w:sz w:val="20"/>
          <w:szCs w:val="20"/>
        </w:rPr>
        <w:t>, 87-102, doi:10.1023/a:1006722423070.</w:t>
      </w:r>
    </w:p>
    <w:p w14:paraId="19DBBC3D" w14:textId="39653DFB"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150.</w:t>
      </w:r>
      <w:r w:rsidRPr="000D5AA9">
        <w:rPr>
          <w:rFonts w:ascii="Arial" w:hAnsi="Arial" w:cs="Arial"/>
          <w:sz w:val="20"/>
          <w:szCs w:val="20"/>
        </w:rPr>
        <w:tab/>
        <w:t xml:space="preserve">Benner, S.A.; Ricardo, A.; Carrigan, M.A. Is there a common chemical model for life in the universe? </w:t>
      </w:r>
      <w:r w:rsidRPr="000D5AA9">
        <w:rPr>
          <w:rFonts w:ascii="Arial" w:hAnsi="Arial" w:cs="Arial"/>
          <w:i/>
          <w:sz w:val="20"/>
          <w:szCs w:val="20"/>
        </w:rPr>
        <w:t xml:space="preserve">Curr Opin Chem Biol </w:t>
      </w:r>
      <w:r w:rsidRPr="000D5AA9">
        <w:rPr>
          <w:rFonts w:ascii="Arial" w:hAnsi="Arial" w:cs="Arial"/>
          <w:b/>
          <w:sz w:val="20"/>
          <w:szCs w:val="20"/>
        </w:rPr>
        <w:t>2004</w:t>
      </w:r>
      <w:r w:rsidRPr="000D5AA9">
        <w:rPr>
          <w:rFonts w:ascii="Arial" w:hAnsi="Arial" w:cs="Arial"/>
          <w:sz w:val="20"/>
          <w:szCs w:val="20"/>
        </w:rPr>
        <w:t xml:space="preserve">, </w:t>
      </w:r>
      <w:r w:rsidRPr="000D5AA9">
        <w:rPr>
          <w:rFonts w:ascii="Arial" w:hAnsi="Arial" w:cs="Arial"/>
          <w:i/>
          <w:sz w:val="20"/>
          <w:szCs w:val="20"/>
        </w:rPr>
        <w:t>8</w:t>
      </w:r>
      <w:r w:rsidRPr="000D5AA9">
        <w:rPr>
          <w:rFonts w:ascii="Arial" w:hAnsi="Arial" w:cs="Arial"/>
          <w:sz w:val="20"/>
          <w:szCs w:val="20"/>
        </w:rPr>
        <w:t>, 672-689, doi:10.1016/j.cbpa.2004.10.003.</w:t>
      </w:r>
    </w:p>
    <w:p w14:paraId="7F5F38E1" w14:textId="4CDD68FB"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151.</w:t>
      </w:r>
      <w:r w:rsidRPr="000D5AA9">
        <w:rPr>
          <w:rFonts w:ascii="Arial" w:hAnsi="Arial" w:cs="Arial"/>
          <w:sz w:val="20"/>
          <w:szCs w:val="20"/>
        </w:rPr>
        <w:tab/>
        <w:t xml:space="preserve">Deamer, D.; Singaram, S.; Rajamani, S.; Kompanichenko, V.; Guggenheim, S. Self-assembly processes in the prebiotic environment. </w:t>
      </w:r>
      <w:r w:rsidRPr="000D5AA9">
        <w:rPr>
          <w:rFonts w:ascii="Arial" w:hAnsi="Arial" w:cs="Arial"/>
          <w:i/>
          <w:sz w:val="20"/>
          <w:szCs w:val="20"/>
        </w:rPr>
        <w:t xml:space="preserve">Philos Trans R Soc Lond B Biol Sci </w:t>
      </w:r>
      <w:r w:rsidRPr="000D5AA9">
        <w:rPr>
          <w:rFonts w:ascii="Arial" w:hAnsi="Arial" w:cs="Arial"/>
          <w:b/>
          <w:sz w:val="20"/>
          <w:szCs w:val="20"/>
        </w:rPr>
        <w:t>2006</w:t>
      </w:r>
      <w:r w:rsidRPr="000D5AA9">
        <w:rPr>
          <w:rFonts w:ascii="Arial" w:hAnsi="Arial" w:cs="Arial"/>
          <w:sz w:val="20"/>
          <w:szCs w:val="20"/>
        </w:rPr>
        <w:t xml:space="preserve">, </w:t>
      </w:r>
      <w:r w:rsidRPr="000D5AA9">
        <w:rPr>
          <w:rFonts w:ascii="Arial" w:hAnsi="Arial" w:cs="Arial"/>
          <w:i/>
          <w:sz w:val="20"/>
          <w:szCs w:val="20"/>
        </w:rPr>
        <w:t>361</w:t>
      </w:r>
      <w:r w:rsidRPr="000D5AA9">
        <w:rPr>
          <w:rFonts w:ascii="Arial" w:hAnsi="Arial" w:cs="Arial"/>
          <w:sz w:val="20"/>
          <w:szCs w:val="20"/>
        </w:rPr>
        <w:t>, 1809-1818, doi:10.1098/rstb.2006.1905.</w:t>
      </w:r>
    </w:p>
    <w:p w14:paraId="79F0DDF2" w14:textId="5F94F2E8"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152.</w:t>
      </w:r>
      <w:r w:rsidRPr="000D5AA9">
        <w:rPr>
          <w:rFonts w:ascii="Arial" w:hAnsi="Arial" w:cs="Arial"/>
          <w:sz w:val="20"/>
          <w:szCs w:val="20"/>
        </w:rPr>
        <w:tab/>
        <w:t xml:space="preserve">Mulkidjanian, A.Y.; Bychkov, A.Y.; Dibrova, D.V.; Galperin, M.Y.; Koonin, E.V. Origin of first cells at terrestrial, anoxic geothermal fields. </w:t>
      </w:r>
      <w:r w:rsidRPr="000D5AA9">
        <w:rPr>
          <w:rFonts w:ascii="Arial" w:hAnsi="Arial" w:cs="Arial"/>
          <w:i/>
          <w:sz w:val="20"/>
          <w:szCs w:val="20"/>
        </w:rPr>
        <w:t xml:space="preserve">Proc Natl Acad Sci U S A </w:t>
      </w:r>
      <w:r w:rsidRPr="000D5AA9">
        <w:rPr>
          <w:rFonts w:ascii="Arial" w:hAnsi="Arial" w:cs="Arial"/>
          <w:b/>
          <w:sz w:val="20"/>
          <w:szCs w:val="20"/>
        </w:rPr>
        <w:t>2012</w:t>
      </w:r>
      <w:r w:rsidRPr="000D5AA9">
        <w:rPr>
          <w:rFonts w:ascii="Arial" w:hAnsi="Arial" w:cs="Arial"/>
          <w:sz w:val="20"/>
          <w:szCs w:val="20"/>
        </w:rPr>
        <w:t xml:space="preserve">, </w:t>
      </w:r>
      <w:r w:rsidRPr="000D5AA9">
        <w:rPr>
          <w:rFonts w:ascii="Arial" w:hAnsi="Arial" w:cs="Arial"/>
          <w:i/>
          <w:sz w:val="20"/>
          <w:szCs w:val="20"/>
        </w:rPr>
        <w:t>109</w:t>
      </w:r>
      <w:r w:rsidRPr="000D5AA9">
        <w:rPr>
          <w:rFonts w:ascii="Arial" w:hAnsi="Arial" w:cs="Arial"/>
          <w:sz w:val="20"/>
          <w:szCs w:val="20"/>
        </w:rPr>
        <w:t>, E821-830, doi:10.1073/pnas.1117774109.</w:t>
      </w:r>
    </w:p>
    <w:p w14:paraId="55F471EC"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153.</w:t>
      </w:r>
      <w:r w:rsidRPr="000D5AA9">
        <w:rPr>
          <w:rFonts w:ascii="Arial" w:hAnsi="Arial" w:cs="Arial"/>
          <w:sz w:val="20"/>
          <w:szCs w:val="20"/>
        </w:rPr>
        <w:tab/>
        <w:t xml:space="preserve">Deamer, D.; Damer, B.; Kompanichenko, V. Hydrothermal Chemistry and the Origin of Cellular Life. </w:t>
      </w:r>
      <w:r w:rsidRPr="000D5AA9">
        <w:rPr>
          <w:rFonts w:ascii="Arial" w:hAnsi="Arial" w:cs="Arial"/>
          <w:i/>
          <w:sz w:val="20"/>
          <w:szCs w:val="20"/>
        </w:rPr>
        <w:t xml:space="preserve">Astrobiology </w:t>
      </w:r>
      <w:r w:rsidRPr="000D5AA9">
        <w:rPr>
          <w:rFonts w:ascii="Arial" w:hAnsi="Arial" w:cs="Arial"/>
          <w:b/>
          <w:sz w:val="20"/>
          <w:szCs w:val="20"/>
        </w:rPr>
        <w:t>2019</w:t>
      </w:r>
      <w:r w:rsidRPr="000D5AA9">
        <w:rPr>
          <w:rFonts w:ascii="Arial" w:hAnsi="Arial" w:cs="Arial"/>
          <w:sz w:val="20"/>
          <w:szCs w:val="20"/>
        </w:rPr>
        <w:t xml:space="preserve">, </w:t>
      </w:r>
      <w:r w:rsidRPr="000D5AA9">
        <w:rPr>
          <w:rFonts w:ascii="Arial" w:hAnsi="Arial" w:cs="Arial"/>
          <w:i/>
          <w:sz w:val="20"/>
          <w:szCs w:val="20"/>
        </w:rPr>
        <w:t>19</w:t>
      </w:r>
      <w:r w:rsidRPr="000D5AA9">
        <w:rPr>
          <w:rFonts w:ascii="Arial" w:hAnsi="Arial" w:cs="Arial"/>
          <w:sz w:val="20"/>
          <w:szCs w:val="20"/>
        </w:rPr>
        <w:t>, 1523-1537, doi:10.1089/ast.2018.1979.</w:t>
      </w:r>
    </w:p>
    <w:p w14:paraId="4C823364"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154.</w:t>
      </w:r>
      <w:r w:rsidRPr="000D5AA9">
        <w:rPr>
          <w:rFonts w:ascii="Arial" w:hAnsi="Arial" w:cs="Arial"/>
          <w:sz w:val="20"/>
          <w:szCs w:val="20"/>
        </w:rPr>
        <w:tab/>
        <w:t xml:space="preserve">Bada, J.L.; Bigham, C.; Miller, S.L. Impact melting of frozen oceans on the early Earth: implications for the origin of life. </w:t>
      </w:r>
      <w:r w:rsidRPr="000D5AA9">
        <w:rPr>
          <w:rFonts w:ascii="Arial" w:hAnsi="Arial" w:cs="Arial"/>
          <w:i/>
          <w:sz w:val="20"/>
          <w:szCs w:val="20"/>
        </w:rPr>
        <w:t xml:space="preserve">Proc Natl Acad Sci U S A </w:t>
      </w:r>
      <w:r w:rsidRPr="000D5AA9">
        <w:rPr>
          <w:rFonts w:ascii="Arial" w:hAnsi="Arial" w:cs="Arial"/>
          <w:b/>
          <w:sz w:val="20"/>
          <w:szCs w:val="20"/>
        </w:rPr>
        <w:t>1994</w:t>
      </w:r>
      <w:r w:rsidRPr="000D5AA9">
        <w:rPr>
          <w:rFonts w:ascii="Arial" w:hAnsi="Arial" w:cs="Arial"/>
          <w:sz w:val="20"/>
          <w:szCs w:val="20"/>
        </w:rPr>
        <w:t xml:space="preserve">, </w:t>
      </w:r>
      <w:r w:rsidRPr="000D5AA9">
        <w:rPr>
          <w:rFonts w:ascii="Arial" w:hAnsi="Arial" w:cs="Arial"/>
          <w:i/>
          <w:sz w:val="20"/>
          <w:szCs w:val="20"/>
        </w:rPr>
        <w:t>91</w:t>
      </w:r>
      <w:r w:rsidRPr="000D5AA9">
        <w:rPr>
          <w:rFonts w:ascii="Arial" w:hAnsi="Arial" w:cs="Arial"/>
          <w:sz w:val="20"/>
          <w:szCs w:val="20"/>
        </w:rPr>
        <w:t>, 1248-1250, doi:10.1073/pnas.91.4.1248.</w:t>
      </w:r>
    </w:p>
    <w:p w14:paraId="391BF611"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155.</w:t>
      </w:r>
      <w:r w:rsidRPr="000D5AA9">
        <w:rPr>
          <w:rFonts w:ascii="Arial" w:hAnsi="Arial" w:cs="Arial"/>
          <w:sz w:val="20"/>
          <w:szCs w:val="20"/>
        </w:rPr>
        <w:tab/>
        <w:t xml:space="preserve">Levy, M.; Miller, S.L. The stability of the RNA bases: implications for the origin of life. </w:t>
      </w:r>
      <w:r w:rsidRPr="000D5AA9">
        <w:rPr>
          <w:rFonts w:ascii="Arial" w:hAnsi="Arial" w:cs="Arial"/>
          <w:i/>
          <w:sz w:val="20"/>
          <w:szCs w:val="20"/>
        </w:rPr>
        <w:t xml:space="preserve">Proc Natl Acad Sci U S A </w:t>
      </w:r>
      <w:r w:rsidRPr="000D5AA9">
        <w:rPr>
          <w:rFonts w:ascii="Arial" w:hAnsi="Arial" w:cs="Arial"/>
          <w:b/>
          <w:sz w:val="20"/>
          <w:szCs w:val="20"/>
        </w:rPr>
        <w:t>1998</w:t>
      </w:r>
      <w:r w:rsidRPr="000D5AA9">
        <w:rPr>
          <w:rFonts w:ascii="Arial" w:hAnsi="Arial" w:cs="Arial"/>
          <w:sz w:val="20"/>
          <w:szCs w:val="20"/>
        </w:rPr>
        <w:t xml:space="preserve">, </w:t>
      </w:r>
      <w:r w:rsidRPr="000D5AA9">
        <w:rPr>
          <w:rFonts w:ascii="Arial" w:hAnsi="Arial" w:cs="Arial"/>
          <w:i/>
          <w:sz w:val="20"/>
          <w:szCs w:val="20"/>
        </w:rPr>
        <w:t>95</w:t>
      </w:r>
      <w:r w:rsidRPr="000D5AA9">
        <w:rPr>
          <w:rFonts w:ascii="Arial" w:hAnsi="Arial" w:cs="Arial"/>
          <w:sz w:val="20"/>
          <w:szCs w:val="20"/>
        </w:rPr>
        <w:t>, 7933-7938, doi:10.1073/pnas.95.14.7933.</w:t>
      </w:r>
    </w:p>
    <w:p w14:paraId="3EC31A78"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156.</w:t>
      </w:r>
      <w:r w:rsidRPr="000D5AA9">
        <w:rPr>
          <w:rFonts w:ascii="Arial" w:hAnsi="Arial" w:cs="Arial"/>
          <w:sz w:val="20"/>
          <w:szCs w:val="20"/>
        </w:rPr>
        <w:tab/>
        <w:t xml:space="preserve">Miyakawa, S.; Cleaves, H.J.; Miller, S.L. The cold origin of life: A. Implications based on the hydrolytic stabilities of hydrogen cyanide and formamide. </w:t>
      </w:r>
      <w:r w:rsidRPr="000D5AA9">
        <w:rPr>
          <w:rFonts w:ascii="Arial" w:hAnsi="Arial" w:cs="Arial"/>
          <w:i/>
          <w:sz w:val="20"/>
          <w:szCs w:val="20"/>
        </w:rPr>
        <w:t xml:space="preserve">Orig Life Evol Biosph </w:t>
      </w:r>
      <w:r w:rsidRPr="000D5AA9">
        <w:rPr>
          <w:rFonts w:ascii="Arial" w:hAnsi="Arial" w:cs="Arial"/>
          <w:b/>
          <w:sz w:val="20"/>
          <w:szCs w:val="20"/>
        </w:rPr>
        <w:t>2002</w:t>
      </w:r>
      <w:r w:rsidRPr="000D5AA9">
        <w:rPr>
          <w:rFonts w:ascii="Arial" w:hAnsi="Arial" w:cs="Arial"/>
          <w:sz w:val="20"/>
          <w:szCs w:val="20"/>
        </w:rPr>
        <w:t xml:space="preserve">, </w:t>
      </w:r>
      <w:r w:rsidRPr="000D5AA9">
        <w:rPr>
          <w:rFonts w:ascii="Arial" w:hAnsi="Arial" w:cs="Arial"/>
          <w:i/>
          <w:sz w:val="20"/>
          <w:szCs w:val="20"/>
        </w:rPr>
        <w:t>32</w:t>
      </w:r>
      <w:r w:rsidRPr="000D5AA9">
        <w:rPr>
          <w:rFonts w:ascii="Arial" w:hAnsi="Arial" w:cs="Arial"/>
          <w:sz w:val="20"/>
          <w:szCs w:val="20"/>
        </w:rPr>
        <w:t>, 195-208.</w:t>
      </w:r>
    </w:p>
    <w:p w14:paraId="18530777"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157.</w:t>
      </w:r>
      <w:r w:rsidRPr="000D5AA9">
        <w:rPr>
          <w:rFonts w:ascii="Arial" w:hAnsi="Arial" w:cs="Arial"/>
          <w:sz w:val="20"/>
          <w:szCs w:val="20"/>
        </w:rPr>
        <w:tab/>
        <w:t xml:space="preserve">Monnard, P.A.; Kanavarioti, A.; Deamer, D.W. Eutectic phase polymerization of activated ribonucleotide mixtures yields quasi-equimolar incorporation of purine and pyrimidine nucleobases. </w:t>
      </w:r>
      <w:r w:rsidRPr="000D5AA9">
        <w:rPr>
          <w:rFonts w:ascii="Arial" w:hAnsi="Arial" w:cs="Arial"/>
          <w:i/>
          <w:sz w:val="20"/>
          <w:szCs w:val="20"/>
        </w:rPr>
        <w:t xml:space="preserve">J Am Chem Soc </w:t>
      </w:r>
      <w:r w:rsidRPr="000D5AA9">
        <w:rPr>
          <w:rFonts w:ascii="Arial" w:hAnsi="Arial" w:cs="Arial"/>
          <w:b/>
          <w:sz w:val="20"/>
          <w:szCs w:val="20"/>
        </w:rPr>
        <w:t>2003</w:t>
      </w:r>
      <w:r w:rsidRPr="000D5AA9">
        <w:rPr>
          <w:rFonts w:ascii="Arial" w:hAnsi="Arial" w:cs="Arial"/>
          <w:sz w:val="20"/>
          <w:szCs w:val="20"/>
        </w:rPr>
        <w:t xml:space="preserve">, </w:t>
      </w:r>
      <w:r w:rsidRPr="000D5AA9">
        <w:rPr>
          <w:rFonts w:ascii="Arial" w:hAnsi="Arial" w:cs="Arial"/>
          <w:i/>
          <w:sz w:val="20"/>
          <w:szCs w:val="20"/>
        </w:rPr>
        <w:t>125</w:t>
      </w:r>
      <w:r w:rsidRPr="000D5AA9">
        <w:rPr>
          <w:rFonts w:ascii="Arial" w:hAnsi="Arial" w:cs="Arial"/>
          <w:sz w:val="20"/>
          <w:szCs w:val="20"/>
        </w:rPr>
        <w:t>, 13734-13740, doi:10.1021/ja036465h.</w:t>
      </w:r>
    </w:p>
    <w:p w14:paraId="0529866D"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158.</w:t>
      </w:r>
      <w:r w:rsidRPr="000D5AA9">
        <w:rPr>
          <w:rFonts w:ascii="Arial" w:hAnsi="Arial" w:cs="Arial"/>
          <w:sz w:val="20"/>
          <w:szCs w:val="20"/>
        </w:rPr>
        <w:tab/>
        <w:t xml:space="preserve">Monnard, P.A.; Szostak, J.W. Metal-ion catalyzed polymerization in the eutectic phase in water-ice: a possible approach to template-directed RNA polymerization. </w:t>
      </w:r>
      <w:r w:rsidRPr="000D5AA9">
        <w:rPr>
          <w:rFonts w:ascii="Arial" w:hAnsi="Arial" w:cs="Arial"/>
          <w:i/>
          <w:sz w:val="20"/>
          <w:szCs w:val="20"/>
        </w:rPr>
        <w:t xml:space="preserve">J Inorg Biochem </w:t>
      </w:r>
      <w:r w:rsidRPr="000D5AA9">
        <w:rPr>
          <w:rFonts w:ascii="Arial" w:hAnsi="Arial" w:cs="Arial"/>
          <w:b/>
          <w:sz w:val="20"/>
          <w:szCs w:val="20"/>
        </w:rPr>
        <w:t>2008</w:t>
      </w:r>
      <w:r w:rsidRPr="000D5AA9">
        <w:rPr>
          <w:rFonts w:ascii="Arial" w:hAnsi="Arial" w:cs="Arial"/>
          <w:sz w:val="20"/>
          <w:szCs w:val="20"/>
        </w:rPr>
        <w:t xml:space="preserve">, </w:t>
      </w:r>
      <w:r w:rsidRPr="000D5AA9">
        <w:rPr>
          <w:rFonts w:ascii="Arial" w:hAnsi="Arial" w:cs="Arial"/>
          <w:i/>
          <w:sz w:val="20"/>
          <w:szCs w:val="20"/>
        </w:rPr>
        <w:t>102</w:t>
      </w:r>
      <w:r w:rsidRPr="000D5AA9">
        <w:rPr>
          <w:rFonts w:ascii="Arial" w:hAnsi="Arial" w:cs="Arial"/>
          <w:sz w:val="20"/>
          <w:szCs w:val="20"/>
        </w:rPr>
        <w:t>, 1104-1111, doi:10.1016/j.jinorgbio.2008.01.026.</w:t>
      </w:r>
    </w:p>
    <w:p w14:paraId="02AD59F0"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159.</w:t>
      </w:r>
      <w:r w:rsidRPr="000D5AA9">
        <w:rPr>
          <w:rFonts w:ascii="Arial" w:hAnsi="Arial" w:cs="Arial"/>
          <w:sz w:val="20"/>
          <w:szCs w:val="20"/>
        </w:rPr>
        <w:tab/>
        <w:t xml:space="preserve">Attwater, J.; Wochner, A.; Pinheiro, V.B.; Coulson, A.; Holliger, P. Ice as a protocellular medium for RNA replication. </w:t>
      </w:r>
      <w:r w:rsidRPr="000D5AA9">
        <w:rPr>
          <w:rFonts w:ascii="Arial" w:hAnsi="Arial" w:cs="Arial"/>
          <w:i/>
          <w:sz w:val="20"/>
          <w:szCs w:val="20"/>
        </w:rPr>
        <w:t xml:space="preserve">Nat Commun </w:t>
      </w:r>
      <w:r w:rsidRPr="000D5AA9">
        <w:rPr>
          <w:rFonts w:ascii="Arial" w:hAnsi="Arial" w:cs="Arial"/>
          <w:b/>
          <w:sz w:val="20"/>
          <w:szCs w:val="20"/>
        </w:rPr>
        <w:t>2010</w:t>
      </w:r>
      <w:r w:rsidRPr="000D5AA9">
        <w:rPr>
          <w:rFonts w:ascii="Arial" w:hAnsi="Arial" w:cs="Arial"/>
          <w:sz w:val="20"/>
          <w:szCs w:val="20"/>
        </w:rPr>
        <w:t xml:space="preserve">, </w:t>
      </w:r>
      <w:r w:rsidRPr="000D5AA9">
        <w:rPr>
          <w:rFonts w:ascii="Arial" w:hAnsi="Arial" w:cs="Arial"/>
          <w:i/>
          <w:sz w:val="20"/>
          <w:szCs w:val="20"/>
        </w:rPr>
        <w:t>1</w:t>
      </w:r>
      <w:r w:rsidRPr="000D5AA9">
        <w:rPr>
          <w:rFonts w:ascii="Arial" w:hAnsi="Arial" w:cs="Arial"/>
          <w:sz w:val="20"/>
          <w:szCs w:val="20"/>
        </w:rPr>
        <w:t>, 76, doi:10.1038/ncomms1076.</w:t>
      </w:r>
    </w:p>
    <w:p w14:paraId="4F16C1CA"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160.</w:t>
      </w:r>
      <w:r w:rsidRPr="000D5AA9">
        <w:rPr>
          <w:rFonts w:ascii="Arial" w:hAnsi="Arial" w:cs="Arial"/>
          <w:sz w:val="20"/>
          <w:szCs w:val="20"/>
        </w:rPr>
        <w:tab/>
        <w:t xml:space="preserve">Attwater, J.; Wochner, A.; Holliger, P. In-ice evolution of RNA polymerase ribozyme activity. </w:t>
      </w:r>
      <w:r w:rsidRPr="000D5AA9">
        <w:rPr>
          <w:rFonts w:ascii="Arial" w:hAnsi="Arial" w:cs="Arial"/>
          <w:i/>
          <w:sz w:val="20"/>
          <w:szCs w:val="20"/>
        </w:rPr>
        <w:t xml:space="preserve">Nat Chem </w:t>
      </w:r>
      <w:r w:rsidRPr="000D5AA9">
        <w:rPr>
          <w:rFonts w:ascii="Arial" w:hAnsi="Arial" w:cs="Arial"/>
          <w:b/>
          <w:sz w:val="20"/>
          <w:szCs w:val="20"/>
        </w:rPr>
        <w:t>2013</w:t>
      </w:r>
      <w:r w:rsidRPr="000D5AA9">
        <w:rPr>
          <w:rFonts w:ascii="Arial" w:hAnsi="Arial" w:cs="Arial"/>
          <w:sz w:val="20"/>
          <w:szCs w:val="20"/>
        </w:rPr>
        <w:t xml:space="preserve">, </w:t>
      </w:r>
      <w:r w:rsidRPr="000D5AA9">
        <w:rPr>
          <w:rFonts w:ascii="Arial" w:hAnsi="Arial" w:cs="Arial"/>
          <w:i/>
          <w:sz w:val="20"/>
          <w:szCs w:val="20"/>
        </w:rPr>
        <w:t>5</w:t>
      </w:r>
      <w:r w:rsidRPr="000D5AA9">
        <w:rPr>
          <w:rFonts w:ascii="Arial" w:hAnsi="Arial" w:cs="Arial"/>
          <w:sz w:val="20"/>
          <w:szCs w:val="20"/>
        </w:rPr>
        <w:t>, 1011-1018, doi:10.1038/nchem.1781.</w:t>
      </w:r>
    </w:p>
    <w:p w14:paraId="438935D4"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161.</w:t>
      </w:r>
      <w:r w:rsidRPr="000D5AA9">
        <w:rPr>
          <w:rFonts w:ascii="Arial" w:hAnsi="Arial" w:cs="Arial"/>
          <w:sz w:val="20"/>
          <w:szCs w:val="20"/>
        </w:rPr>
        <w:tab/>
        <w:t xml:space="preserve">Mutschler, H.; Wochner, A.; Holliger, P. Freeze-thaw cycles as drivers of complex ribozyme assembly. </w:t>
      </w:r>
      <w:r w:rsidRPr="000D5AA9">
        <w:rPr>
          <w:rFonts w:ascii="Arial" w:hAnsi="Arial" w:cs="Arial"/>
          <w:i/>
          <w:sz w:val="20"/>
          <w:szCs w:val="20"/>
        </w:rPr>
        <w:t xml:space="preserve">Nat Chem </w:t>
      </w:r>
      <w:r w:rsidRPr="000D5AA9">
        <w:rPr>
          <w:rFonts w:ascii="Arial" w:hAnsi="Arial" w:cs="Arial"/>
          <w:b/>
          <w:sz w:val="20"/>
          <w:szCs w:val="20"/>
        </w:rPr>
        <w:t>2015</w:t>
      </w:r>
      <w:r w:rsidRPr="000D5AA9">
        <w:rPr>
          <w:rFonts w:ascii="Arial" w:hAnsi="Arial" w:cs="Arial"/>
          <w:sz w:val="20"/>
          <w:szCs w:val="20"/>
        </w:rPr>
        <w:t xml:space="preserve">, </w:t>
      </w:r>
      <w:r w:rsidRPr="000D5AA9">
        <w:rPr>
          <w:rFonts w:ascii="Arial" w:hAnsi="Arial" w:cs="Arial"/>
          <w:i/>
          <w:sz w:val="20"/>
          <w:szCs w:val="20"/>
        </w:rPr>
        <w:t>7</w:t>
      </w:r>
      <w:r w:rsidRPr="000D5AA9">
        <w:rPr>
          <w:rFonts w:ascii="Arial" w:hAnsi="Arial" w:cs="Arial"/>
          <w:sz w:val="20"/>
          <w:szCs w:val="20"/>
        </w:rPr>
        <w:t>, 502-508, doi:10.1038/nchem.2251.</w:t>
      </w:r>
    </w:p>
    <w:p w14:paraId="6E2DE9DB"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162.</w:t>
      </w:r>
      <w:r w:rsidRPr="000D5AA9">
        <w:rPr>
          <w:rFonts w:ascii="Arial" w:hAnsi="Arial" w:cs="Arial"/>
          <w:sz w:val="20"/>
          <w:szCs w:val="20"/>
        </w:rPr>
        <w:tab/>
        <w:t xml:space="preserve">Sasselov, D.D.; Grotzinger, J.P.; Sutherland, J.D. The origin of life as a planetary phenomenon. </w:t>
      </w:r>
      <w:r w:rsidRPr="000D5AA9">
        <w:rPr>
          <w:rFonts w:ascii="Arial" w:hAnsi="Arial" w:cs="Arial"/>
          <w:i/>
          <w:sz w:val="20"/>
          <w:szCs w:val="20"/>
        </w:rPr>
        <w:t xml:space="preserve">Sci Adv </w:t>
      </w:r>
      <w:r w:rsidRPr="000D5AA9">
        <w:rPr>
          <w:rFonts w:ascii="Arial" w:hAnsi="Arial" w:cs="Arial"/>
          <w:b/>
          <w:sz w:val="20"/>
          <w:szCs w:val="20"/>
        </w:rPr>
        <w:t>2020</w:t>
      </w:r>
      <w:r w:rsidRPr="000D5AA9">
        <w:rPr>
          <w:rFonts w:ascii="Arial" w:hAnsi="Arial" w:cs="Arial"/>
          <w:sz w:val="20"/>
          <w:szCs w:val="20"/>
        </w:rPr>
        <w:t xml:space="preserve">, </w:t>
      </w:r>
      <w:r w:rsidRPr="000D5AA9">
        <w:rPr>
          <w:rFonts w:ascii="Arial" w:hAnsi="Arial" w:cs="Arial"/>
          <w:i/>
          <w:sz w:val="20"/>
          <w:szCs w:val="20"/>
        </w:rPr>
        <w:t>6</w:t>
      </w:r>
      <w:r w:rsidRPr="000D5AA9">
        <w:rPr>
          <w:rFonts w:ascii="Arial" w:hAnsi="Arial" w:cs="Arial"/>
          <w:sz w:val="20"/>
          <w:szCs w:val="20"/>
        </w:rPr>
        <w:t>, eaax3419, doi:10.1126/sciadv.aax3419.</w:t>
      </w:r>
    </w:p>
    <w:p w14:paraId="69D95175"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163.</w:t>
      </w:r>
      <w:r w:rsidRPr="000D5AA9">
        <w:rPr>
          <w:rFonts w:ascii="Arial" w:hAnsi="Arial" w:cs="Arial"/>
          <w:sz w:val="20"/>
          <w:szCs w:val="20"/>
        </w:rPr>
        <w:tab/>
        <w:t xml:space="preserve">Belozersky, A.N. On the species specificity of the nucleic acids of bacteria. In </w:t>
      </w:r>
      <w:r w:rsidRPr="000D5AA9">
        <w:rPr>
          <w:rFonts w:ascii="Arial" w:hAnsi="Arial" w:cs="Arial"/>
          <w:i/>
          <w:sz w:val="20"/>
          <w:szCs w:val="20"/>
        </w:rPr>
        <w:t>The Origin of Life on the Earth</w:t>
      </w:r>
      <w:r w:rsidRPr="000D5AA9">
        <w:rPr>
          <w:rFonts w:ascii="Arial" w:hAnsi="Arial" w:cs="Arial"/>
          <w:sz w:val="20"/>
          <w:szCs w:val="20"/>
        </w:rPr>
        <w:t>, Oparin, A.I., Pasynskii, A.G., Braunshtein, A.E., Pavlovskaya, T.E., Clark, F., Synge, R.L.M., Eds.; Pergamon Publishers: London, 1959; pp. 322-331.</w:t>
      </w:r>
    </w:p>
    <w:p w14:paraId="0D0E546E"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164.</w:t>
      </w:r>
      <w:r w:rsidRPr="000D5AA9">
        <w:rPr>
          <w:rFonts w:ascii="Arial" w:hAnsi="Arial" w:cs="Arial"/>
          <w:sz w:val="20"/>
          <w:szCs w:val="20"/>
        </w:rPr>
        <w:tab/>
        <w:t xml:space="preserve">Rich, A. On the problems of evolution and biochemical information transfer. In </w:t>
      </w:r>
      <w:r w:rsidRPr="000D5AA9">
        <w:rPr>
          <w:rFonts w:ascii="Arial" w:hAnsi="Arial" w:cs="Arial"/>
          <w:i/>
          <w:sz w:val="20"/>
          <w:szCs w:val="20"/>
        </w:rPr>
        <w:t>Horizons in Biochemistry</w:t>
      </w:r>
      <w:r w:rsidRPr="000D5AA9">
        <w:rPr>
          <w:rFonts w:ascii="Arial" w:hAnsi="Arial" w:cs="Arial"/>
          <w:sz w:val="20"/>
          <w:szCs w:val="20"/>
        </w:rPr>
        <w:t>, Kasha, M., Pullman, B., Eds.; Academic Press: New York, 1962; pp. 103-126.</w:t>
      </w:r>
    </w:p>
    <w:p w14:paraId="49F5A15C"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165.</w:t>
      </w:r>
      <w:r w:rsidRPr="000D5AA9">
        <w:rPr>
          <w:rFonts w:ascii="Arial" w:hAnsi="Arial" w:cs="Arial"/>
          <w:sz w:val="20"/>
          <w:szCs w:val="20"/>
        </w:rPr>
        <w:tab/>
        <w:t xml:space="preserve">Woese, C.R. </w:t>
      </w:r>
      <w:r w:rsidRPr="000D5AA9">
        <w:rPr>
          <w:rFonts w:ascii="Arial" w:hAnsi="Arial" w:cs="Arial"/>
          <w:i/>
          <w:sz w:val="20"/>
          <w:szCs w:val="20"/>
        </w:rPr>
        <w:t>The Genetic Code</w:t>
      </w:r>
      <w:r w:rsidRPr="000D5AA9">
        <w:rPr>
          <w:rFonts w:ascii="Arial" w:hAnsi="Arial" w:cs="Arial"/>
          <w:sz w:val="20"/>
          <w:szCs w:val="20"/>
        </w:rPr>
        <w:t>; Harper and Row: New York, 1967.</w:t>
      </w:r>
    </w:p>
    <w:p w14:paraId="70A2FC87"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166.</w:t>
      </w:r>
      <w:r w:rsidRPr="000D5AA9">
        <w:rPr>
          <w:rFonts w:ascii="Arial" w:hAnsi="Arial" w:cs="Arial"/>
          <w:sz w:val="20"/>
          <w:szCs w:val="20"/>
        </w:rPr>
        <w:tab/>
        <w:t xml:space="preserve">Crick, F.H. The origin of the genetic code. </w:t>
      </w:r>
      <w:r w:rsidRPr="000D5AA9">
        <w:rPr>
          <w:rFonts w:ascii="Arial" w:hAnsi="Arial" w:cs="Arial"/>
          <w:i/>
          <w:sz w:val="20"/>
          <w:szCs w:val="20"/>
        </w:rPr>
        <w:t xml:space="preserve">J. Mol. Biol. </w:t>
      </w:r>
      <w:r w:rsidRPr="000D5AA9">
        <w:rPr>
          <w:rFonts w:ascii="Arial" w:hAnsi="Arial" w:cs="Arial"/>
          <w:b/>
          <w:sz w:val="20"/>
          <w:szCs w:val="20"/>
        </w:rPr>
        <w:t>1968</w:t>
      </w:r>
      <w:r w:rsidRPr="000D5AA9">
        <w:rPr>
          <w:rFonts w:ascii="Arial" w:hAnsi="Arial" w:cs="Arial"/>
          <w:sz w:val="20"/>
          <w:szCs w:val="20"/>
        </w:rPr>
        <w:t xml:space="preserve">, </w:t>
      </w:r>
      <w:r w:rsidRPr="000D5AA9">
        <w:rPr>
          <w:rFonts w:ascii="Arial" w:hAnsi="Arial" w:cs="Arial"/>
          <w:i/>
          <w:sz w:val="20"/>
          <w:szCs w:val="20"/>
        </w:rPr>
        <w:t>38</w:t>
      </w:r>
      <w:r w:rsidRPr="000D5AA9">
        <w:rPr>
          <w:rFonts w:ascii="Arial" w:hAnsi="Arial" w:cs="Arial"/>
          <w:sz w:val="20"/>
          <w:szCs w:val="20"/>
        </w:rPr>
        <w:t>, 367-379.</w:t>
      </w:r>
    </w:p>
    <w:p w14:paraId="299BB3EA"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167.</w:t>
      </w:r>
      <w:r w:rsidRPr="000D5AA9">
        <w:rPr>
          <w:rFonts w:ascii="Arial" w:hAnsi="Arial" w:cs="Arial"/>
          <w:sz w:val="20"/>
          <w:szCs w:val="20"/>
        </w:rPr>
        <w:tab/>
        <w:t xml:space="preserve">Orgel, L.E. Evolution of the genetic apparatus. </w:t>
      </w:r>
      <w:r w:rsidRPr="000D5AA9">
        <w:rPr>
          <w:rFonts w:ascii="Arial" w:hAnsi="Arial" w:cs="Arial"/>
          <w:i/>
          <w:sz w:val="20"/>
          <w:szCs w:val="20"/>
        </w:rPr>
        <w:t xml:space="preserve">J. Mol. Biol. </w:t>
      </w:r>
      <w:r w:rsidRPr="000D5AA9">
        <w:rPr>
          <w:rFonts w:ascii="Arial" w:hAnsi="Arial" w:cs="Arial"/>
          <w:b/>
          <w:sz w:val="20"/>
          <w:szCs w:val="20"/>
        </w:rPr>
        <w:t>1968</w:t>
      </w:r>
      <w:r w:rsidRPr="000D5AA9">
        <w:rPr>
          <w:rFonts w:ascii="Arial" w:hAnsi="Arial" w:cs="Arial"/>
          <w:sz w:val="20"/>
          <w:szCs w:val="20"/>
        </w:rPr>
        <w:t xml:space="preserve">, </w:t>
      </w:r>
      <w:r w:rsidRPr="000D5AA9">
        <w:rPr>
          <w:rFonts w:ascii="Arial" w:hAnsi="Arial" w:cs="Arial"/>
          <w:i/>
          <w:sz w:val="20"/>
          <w:szCs w:val="20"/>
        </w:rPr>
        <w:t>38</w:t>
      </w:r>
      <w:r w:rsidRPr="000D5AA9">
        <w:rPr>
          <w:rFonts w:ascii="Arial" w:hAnsi="Arial" w:cs="Arial"/>
          <w:sz w:val="20"/>
          <w:szCs w:val="20"/>
        </w:rPr>
        <w:t>, 381-393.</w:t>
      </w:r>
    </w:p>
    <w:p w14:paraId="2DF29D1D"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168.</w:t>
      </w:r>
      <w:r w:rsidRPr="000D5AA9">
        <w:rPr>
          <w:rFonts w:ascii="Arial" w:hAnsi="Arial" w:cs="Arial"/>
          <w:sz w:val="20"/>
          <w:szCs w:val="20"/>
        </w:rPr>
        <w:tab/>
        <w:t xml:space="preserve">Barbieri, M. The ribotype theory on the origin of life. </w:t>
      </w:r>
      <w:r w:rsidRPr="000D5AA9">
        <w:rPr>
          <w:rFonts w:ascii="Arial" w:hAnsi="Arial" w:cs="Arial"/>
          <w:i/>
          <w:sz w:val="20"/>
          <w:szCs w:val="20"/>
        </w:rPr>
        <w:t xml:space="preserve">J Theor Biol </w:t>
      </w:r>
      <w:r w:rsidRPr="000D5AA9">
        <w:rPr>
          <w:rFonts w:ascii="Arial" w:hAnsi="Arial" w:cs="Arial"/>
          <w:b/>
          <w:sz w:val="20"/>
          <w:szCs w:val="20"/>
        </w:rPr>
        <w:t>1981</w:t>
      </w:r>
      <w:r w:rsidRPr="000D5AA9">
        <w:rPr>
          <w:rFonts w:ascii="Arial" w:hAnsi="Arial" w:cs="Arial"/>
          <w:sz w:val="20"/>
          <w:szCs w:val="20"/>
        </w:rPr>
        <w:t xml:space="preserve">, </w:t>
      </w:r>
      <w:r w:rsidRPr="000D5AA9">
        <w:rPr>
          <w:rFonts w:ascii="Arial" w:hAnsi="Arial" w:cs="Arial"/>
          <w:i/>
          <w:sz w:val="20"/>
          <w:szCs w:val="20"/>
        </w:rPr>
        <w:t>91</w:t>
      </w:r>
      <w:r w:rsidRPr="000D5AA9">
        <w:rPr>
          <w:rFonts w:ascii="Arial" w:hAnsi="Arial" w:cs="Arial"/>
          <w:sz w:val="20"/>
          <w:szCs w:val="20"/>
        </w:rPr>
        <w:t>, 545-601, doi:10.1016/0022-5193(81)90211-3.</w:t>
      </w:r>
    </w:p>
    <w:p w14:paraId="4F7AC296"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169.</w:t>
      </w:r>
      <w:r w:rsidRPr="000D5AA9">
        <w:rPr>
          <w:rFonts w:ascii="Arial" w:hAnsi="Arial" w:cs="Arial"/>
          <w:sz w:val="20"/>
          <w:szCs w:val="20"/>
        </w:rPr>
        <w:tab/>
        <w:t xml:space="preserve">Cech, T.R. RNA Splicing: Three Themes with Variations. </w:t>
      </w:r>
      <w:r w:rsidRPr="000D5AA9">
        <w:rPr>
          <w:rFonts w:ascii="Arial" w:hAnsi="Arial" w:cs="Arial"/>
          <w:i/>
          <w:sz w:val="20"/>
          <w:szCs w:val="20"/>
        </w:rPr>
        <w:t xml:space="preserve">Cell </w:t>
      </w:r>
      <w:r w:rsidRPr="000D5AA9">
        <w:rPr>
          <w:rFonts w:ascii="Arial" w:hAnsi="Arial" w:cs="Arial"/>
          <w:b/>
          <w:sz w:val="20"/>
          <w:szCs w:val="20"/>
        </w:rPr>
        <w:t>1983</w:t>
      </w:r>
      <w:r w:rsidRPr="000D5AA9">
        <w:rPr>
          <w:rFonts w:ascii="Arial" w:hAnsi="Arial" w:cs="Arial"/>
          <w:sz w:val="20"/>
          <w:szCs w:val="20"/>
        </w:rPr>
        <w:t xml:space="preserve">, </w:t>
      </w:r>
      <w:r w:rsidRPr="000D5AA9">
        <w:rPr>
          <w:rFonts w:ascii="Arial" w:hAnsi="Arial" w:cs="Arial"/>
          <w:i/>
          <w:sz w:val="20"/>
          <w:szCs w:val="20"/>
        </w:rPr>
        <w:t>34</w:t>
      </w:r>
      <w:r w:rsidRPr="000D5AA9">
        <w:rPr>
          <w:rFonts w:ascii="Arial" w:hAnsi="Arial" w:cs="Arial"/>
          <w:sz w:val="20"/>
          <w:szCs w:val="20"/>
        </w:rPr>
        <w:t>, 713-716.</w:t>
      </w:r>
    </w:p>
    <w:p w14:paraId="54C07F83"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170.</w:t>
      </w:r>
      <w:r w:rsidRPr="000D5AA9">
        <w:rPr>
          <w:rFonts w:ascii="Arial" w:hAnsi="Arial" w:cs="Arial"/>
          <w:sz w:val="20"/>
          <w:szCs w:val="20"/>
        </w:rPr>
        <w:tab/>
        <w:t xml:space="preserve">Guerrier-Takada, C.; Gardiner, K.; Marsh, T.; Pace, N.; Altman, S. The RNA moiety of ribonuclease P is the catalytic subunit of the enzyme. </w:t>
      </w:r>
      <w:r w:rsidRPr="000D5AA9">
        <w:rPr>
          <w:rFonts w:ascii="Arial" w:hAnsi="Arial" w:cs="Arial"/>
          <w:i/>
          <w:sz w:val="20"/>
          <w:szCs w:val="20"/>
        </w:rPr>
        <w:t xml:space="preserve">Cell </w:t>
      </w:r>
      <w:r w:rsidRPr="000D5AA9">
        <w:rPr>
          <w:rFonts w:ascii="Arial" w:hAnsi="Arial" w:cs="Arial"/>
          <w:b/>
          <w:sz w:val="20"/>
          <w:szCs w:val="20"/>
        </w:rPr>
        <w:t>1983</w:t>
      </w:r>
      <w:r w:rsidRPr="000D5AA9">
        <w:rPr>
          <w:rFonts w:ascii="Arial" w:hAnsi="Arial" w:cs="Arial"/>
          <w:sz w:val="20"/>
          <w:szCs w:val="20"/>
        </w:rPr>
        <w:t xml:space="preserve">, </w:t>
      </w:r>
      <w:r w:rsidRPr="000D5AA9">
        <w:rPr>
          <w:rFonts w:ascii="Arial" w:hAnsi="Arial" w:cs="Arial"/>
          <w:i/>
          <w:sz w:val="20"/>
          <w:szCs w:val="20"/>
        </w:rPr>
        <w:t>35</w:t>
      </w:r>
      <w:r w:rsidRPr="000D5AA9">
        <w:rPr>
          <w:rFonts w:ascii="Arial" w:hAnsi="Arial" w:cs="Arial"/>
          <w:sz w:val="20"/>
          <w:szCs w:val="20"/>
        </w:rPr>
        <w:t>, 849-857.</w:t>
      </w:r>
    </w:p>
    <w:p w14:paraId="35378F6C"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171.</w:t>
      </w:r>
      <w:r w:rsidRPr="000D5AA9">
        <w:rPr>
          <w:rFonts w:ascii="Arial" w:hAnsi="Arial" w:cs="Arial"/>
          <w:sz w:val="20"/>
          <w:szCs w:val="20"/>
        </w:rPr>
        <w:tab/>
        <w:t xml:space="preserve">Gilbert, W. The RNA world. </w:t>
      </w:r>
      <w:r w:rsidRPr="000D5AA9">
        <w:rPr>
          <w:rFonts w:ascii="Arial" w:hAnsi="Arial" w:cs="Arial"/>
          <w:i/>
          <w:sz w:val="20"/>
          <w:szCs w:val="20"/>
        </w:rPr>
        <w:t xml:space="preserve">Nature </w:t>
      </w:r>
      <w:r w:rsidRPr="000D5AA9">
        <w:rPr>
          <w:rFonts w:ascii="Arial" w:hAnsi="Arial" w:cs="Arial"/>
          <w:b/>
          <w:sz w:val="20"/>
          <w:szCs w:val="20"/>
        </w:rPr>
        <w:t>1986</w:t>
      </w:r>
      <w:r w:rsidRPr="000D5AA9">
        <w:rPr>
          <w:rFonts w:ascii="Arial" w:hAnsi="Arial" w:cs="Arial"/>
          <w:sz w:val="20"/>
          <w:szCs w:val="20"/>
        </w:rPr>
        <w:t xml:space="preserve">, </w:t>
      </w:r>
      <w:r w:rsidRPr="000D5AA9">
        <w:rPr>
          <w:rFonts w:ascii="Arial" w:hAnsi="Arial" w:cs="Arial"/>
          <w:i/>
          <w:sz w:val="20"/>
          <w:szCs w:val="20"/>
        </w:rPr>
        <w:t>319</w:t>
      </w:r>
      <w:r w:rsidRPr="000D5AA9">
        <w:rPr>
          <w:rFonts w:ascii="Arial" w:hAnsi="Arial" w:cs="Arial"/>
          <w:sz w:val="20"/>
          <w:szCs w:val="20"/>
        </w:rPr>
        <w:t>, 618.</w:t>
      </w:r>
    </w:p>
    <w:p w14:paraId="0E344B9B"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172.</w:t>
      </w:r>
      <w:r w:rsidRPr="000D5AA9">
        <w:rPr>
          <w:rFonts w:ascii="Arial" w:hAnsi="Arial" w:cs="Arial"/>
          <w:sz w:val="20"/>
          <w:szCs w:val="20"/>
        </w:rPr>
        <w:tab/>
        <w:t xml:space="preserve">Jeffares, D.C.; Poole, A.M.; Penny, D. Relics from the RNA world. </w:t>
      </w:r>
      <w:r w:rsidRPr="000D5AA9">
        <w:rPr>
          <w:rFonts w:ascii="Arial" w:hAnsi="Arial" w:cs="Arial"/>
          <w:i/>
          <w:sz w:val="20"/>
          <w:szCs w:val="20"/>
        </w:rPr>
        <w:t xml:space="preserve">J Mol Evol </w:t>
      </w:r>
      <w:r w:rsidRPr="000D5AA9">
        <w:rPr>
          <w:rFonts w:ascii="Arial" w:hAnsi="Arial" w:cs="Arial"/>
          <w:b/>
          <w:sz w:val="20"/>
          <w:szCs w:val="20"/>
        </w:rPr>
        <w:t>1998</w:t>
      </w:r>
      <w:r w:rsidRPr="000D5AA9">
        <w:rPr>
          <w:rFonts w:ascii="Arial" w:hAnsi="Arial" w:cs="Arial"/>
          <w:sz w:val="20"/>
          <w:szCs w:val="20"/>
        </w:rPr>
        <w:t xml:space="preserve">, </w:t>
      </w:r>
      <w:r w:rsidRPr="000D5AA9">
        <w:rPr>
          <w:rFonts w:ascii="Arial" w:hAnsi="Arial" w:cs="Arial"/>
          <w:i/>
          <w:sz w:val="20"/>
          <w:szCs w:val="20"/>
        </w:rPr>
        <w:t>46</w:t>
      </w:r>
      <w:r w:rsidRPr="000D5AA9">
        <w:rPr>
          <w:rFonts w:ascii="Arial" w:hAnsi="Arial" w:cs="Arial"/>
          <w:sz w:val="20"/>
          <w:szCs w:val="20"/>
        </w:rPr>
        <w:t>, 18-36, doi:10.1007/pl00006280.</w:t>
      </w:r>
    </w:p>
    <w:p w14:paraId="1F060F4F" w14:textId="1D3FE101"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173.</w:t>
      </w:r>
      <w:r w:rsidRPr="000D5AA9">
        <w:rPr>
          <w:rFonts w:ascii="Arial" w:hAnsi="Arial" w:cs="Arial"/>
          <w:sz w:val="20"/>
          <w:szCs w:val="20"/>
        </w:rPr>
        <w:tab/>
        <w:t xml:space="preserve">Lincoln, T.A.; Joyce, G.F. Self-sustained replication of an RNA enzyme. </w:t>
      </w:r>
      <w:r w:rsidRPr="000D5AA9">
        <w:rPr>
          <w:rFonts w:ascii="Arial" w:hAnsi="Arial" w:cs="Arial"/>
          <w:i/>
          <w:sz w:val="20"/>
          <w:szCs w:val="20"/>
        </w:rPr>
        <w:t xml:space="preserve">Science </w:t>
      </w:r>
      <w:r w:rsidRPr="000D5AA9">
        <w:rPr>
          <w:rFonts w:ascii="Arial" w:hAnsi="Arial" w:cs="Arial"/>
          <w:b/>
          <w:sz w:val="20"/>
          <w:szCs w:val="20"/>
        </w:rPr>
        <w:t>2009</w:t>
      </w:r>
      <w:r w:rsidRPr="000D5AA9">
        <w:rPr>
          <w:rFonts w:ascii="Arial" w:hAnsi="Arial" w:cs="Arial"/>
          <w:sz w:val="20"/>
          <w:szCs w:val="20"/>
        </w:rPr>
        <w:t xml:space="preserve">, </w:t>
      </w:r>
      <w:r w:rsidRPr="000D5AA9">
        <w:rPr>
          <w:rFonts w:ascii="Arial" w:hAnsi="Arial" w:cs="Arial"/>
          <w:i/>
          <w:sz w:val="20"/>
          <w:szCs w:val="20"/>
        </w:rPr>
        <w:t>323</w:t>
      </w:r>
      <w:r w:rsidRPr="000D5AA9">
        <w:rPr>
          <w:rFonts w:ascii="Arial" w:hAnsi="Arial" w:cs="Arial"/>
          <w:sz w:val="20"/>
          <w:szCs w:val="20"/>
        </w:rPr>
        <w:t>, 1229-1232, doi:10.1126/science.1167856.</w:t>
      </w:r>
    </w:p>
    <w:p w14:paraId="52C5F6ED"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lastRenderedPageBreak/>
        <w:t>174.</w:t>
      </w:r>
      <w:r w:rsidRPr="000D5AA9">
        <w:rPr>
          <w:rFonts w:ascii="Arial" w:hAnsi="Arial" w:cs="Arial"/>
          <w:sz w:val="20"/>
          <w:szCs w:val="20"/>
        </w:rPr>
        <w:tab/>
        <w:t xml:space="preserve">Vaidya, N.; Manapat, M.L.; Chen, I.A.; Xulvi-Brunet, R.; Hayden, E.J.; Lehman, N. Spontaneous network formation among cooperative RNA replicators. </w:t>
      </w:r>
      <w:r w:rsidRPr="000D5AA9">
        <w:rPr>
          <w:rFonts w:ascii="Arial" w:hAnsi="Arial" w:cs="Arial"/>
          <w:i/>
          <w:sz w:val="20"/>
          <w:szCs w:val="20"/>
        </w:rPr>
        <w:t xml:space="preserve">Nature </w:t>
      </w:r>
      <w:r w:rsidRPr="000D5AA9">
        <w:rPr>
          <w:rFonts w:ascii="Arial" w:hAnsi="Arial" w:cs="Arial"/>
          <w:b/>
          <w:sz w:val="20"/>
          <w:szCs w:val="20"/>
        </w:rPr>
        <w:t>2012</w:t>
      </w:r>
      <w:r w:rsidRPr="000D5AA9">
        <w:rPr>
          <w:rFonts w:ascii="Arial" w:hAnsi="Arial" w:cs="Arial"/>
          <w:sz w:val="20"/>
          <w:szCs w:val="20"/>
        </w:rPr>
        <w:t xml:space="preserve">, </w:t>
      </w:r>
      <w:r w:rsidRPr="000D5AA9">
        <w:rPr>
          <w:rFonts w:ascii="Arial" w:hAnsi="Arial" w:cs="Arial"/>
          <w:i/>
          <w:sz w:val="20"/>
          <w:szCs w:val="20"/>
        </w:rPr>
        <w:t>491</w:t>
      </w:r>
      <w:r w:rsidRPr="000D5AA9">
        <w:rPr>
          <w:rFonts w:ascii="Arial" w:hAnsi="Arial" w:cs="Arial"/>
          <w:sz w:val="20"/>
          <w:szCs w:val="20"/>
        </w:rPr>
        <w:t>, 72-77, doi:10.1038/nature11549.</w:t>
      </w:r>
    </w:p>
    <w:p w14:paraId="0AE63ADD"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175.</w:t>
      </w:r>
      <w:r w:rsidRPr="000D5AA9">
        <w:rPr>
          <w:rFonts w:ascii="Arial" w:hAnsi="Arial" w:cs="Arial"/>
          <w:sz w:val="20"/>
          <w:szCs w:val="20"/>
        </w:rPr>
        <w:tab/>
        <w:t xml:space="preserve">Cech, T.R. The RNA worlds in context. </w:t>
      </w:r>
      <w:r w:rsidRPr="000D5AA9">
        <w:rPr>
          <w:rFonts w:ascii="Arial" w:hAnsi="Arial" w:cs="Arial"/>
          <w:i/>
          <w:sz w:val="20"/>
          <w:szCs w:val="20"/>
        </w:rPr>
        <w:t xml:space="preserve">Cold Spring Harb Perspect Biol </w:t>
      </w:r>
      <w:r w:rsidRPr="000D5AA9">
        <w:rPr>
          <w:rFonts w:ascii="Arial" w:hAnsi="Arial" w:cs="Arial"/>
          <w:b/>
          <w:sz w:val="20"/>
          <w:szCs w:val="20"/>
        </w:rPr>
        <w:t>2012</w:t>
      </w:r>
      <w:r w:rsidRPr="000D5AA9">
        <w:rPr>
          <w:rFonts w:ascii="Arial" w:hAnsi="Arial" w:cs="Arial"/>
          <w:sz w:val="20"/>
          <w:szCs w:val="20"/>
        </w:rPr>
        <w:t xml:space="preserve">, </w:t>
      </w:r>
      <w:r w:rsidRPr="000D5AA9">
        <w:rPr>
          <w:rFonts w:ascii="Arial" w:hAnsi="Arial" w:cs="Arial"/>
          <w:i/>
          <w:sz w:val="20"/>
          <w:szCs w:val="20"/>
        </w:rPr>
        <w:t>4</w:t>
      </w:r>
      <w:r w:rsidRPr="000D5AA9">
        <w:rPr>
          <w:rFonts w:ascii="Arial" w:hAnsi="Arial" w:cs="Arial"/>
          <w:sz w:val="20"/>
          <w:szCs w:val="20"/>
        </w:rPr>
        <w:t>, a006742, doi:10.1101/cshperspect.a006742.</w:t>
      </w:r>
    </w:p>
    <w:p w14:paraId="136518CB"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176.</w:t>
      </w:r>
      <w:r w:rsidRPr="000D5AA9">
        <w:rPr>
          <w:rFonts w:ascii="Arial" w:hAnsi="Arial" w:cs="Arial"/>
          <w:sz w:val="20"/>
          <w:szCs w:val="20"/>
        </w:rPr>
        <w:tab/>
        <w:t xml:space="preserve">Bernhardt, H.S. The RNA world hypothesis: the worst theory of the early evolution of life (except for all the others)(a). </w:t>
      </w:r>
      <w:r w:rsidRPr="000D5AA9">
        <w:rPr>
          <w:rFonts w:ascii="Arial" w:hAnsi="Arial" w:cs="Arial"/>
          <w:i/>
          <w:sz w:val="20"/>
          <w:szCs w:val="20"/>
        </w:rPr>
        <w:t xml:space="preserve">Biol Direct </w:t>
      </w:r>
      <w:r w:rsidRPr="000D5AA9">
        <w:rPr>
          <w:rFonts w:ascii="Arial" w:hAnsi="Arial" w:cs="Arial"/>
          <w:b/>
          <w:sz w:val="20"/>
          <w:szCs w:val="20"/>
        </w:rPr>
        <w:t>2012</w:t>
      </w:r>
      <w:r w:rsidRPr="000D5AA9">
        <w:rPr>
          <w:rFonts w:ascii="Arial" w:hAnsi="Arial" w:cs="Arial"/>
          <w:sz w:val="20"/>
          <w:szCs w:val="20"/>
        </w:rPr>
        <w:t xml:space="preserve">, </w:t>
      </w:r>
      <w:r w:rsidRPr="000D5AA9">
        <w:rPr>
          <w:rFonts w:ascii="Arial" w:hAnsi="Arial" w:cs="Arial"/>
          <w:i/>
          <w:sz w:val="20"/>
          <w:szCs w:val="20"/>
        </w:rPr>
        <w:t>7</w:t>
      </w:r>
      <w:r w:rsidRPr="000D5AA9">
        <w:rPr>
          <w:rFonts w:ascii="Arial" w:hAnsi="Arial" w:cs="Arial"/>
          <w:sz w:val="20"/>
          <w:szCs w:val="20"/>
        </w:rPr>
        <w:t>, 23, doi:10.1186/1745-6150-7-23.</w:t>
      </w:r>
    </w:p>
    <w:p w14:paraId="0EA6477B"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177.</w:t>
      </w:r>
      <w:r w:rsidRPr="000D5AA9">
        <w:rPr>
          <w:rFonts w:ascii="Arial" w:hAnsi="Arial" w:cs="Arial"/>
          <w:sz w:val="20"/>
          <w:szCs w:val="20"/>
        </w:rPr>
        <w:tab/>
        <w:t xml:space="preserve">Eigen, M. </w:t>
      </w:r>
      <w:r w:rsidRPr="000D5AA9">
        <w:rPr>
          <w:rFonts w:ascii="Arial" w:hAnsi="Arial" w:cs="Arial"/>
          <w:i/>
          <w:sz w:val="20"/>
          <w:szCs w:val="20"/>
        </w:rPr>
        <w:t xml:space="preserve">From Strange Simplicity to Complex Familiarity: A Treatise on Matter, Information, Life and Thought </w:t>
      </w:r>
      <w:r w:rsidRPr="000D5AA9">
        <w:rPr>
          <w:rFonts w:ascii="Arial" w:hAnsi="Arial" w:cs="Arial"/>
          <w:sz w:val="20"/>
          <w:szCs w:val="20"/>
        </w:rPr>
        <w:t>Oxford University Press: Oxford, 2013.</w:t>
      </w:r>
    </w:p>
    <w:p w14:paraId="523B9A7C"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178.</w:t>
      </w:r>
      <w:r w:rsidRPr="000D5AA9">
        <w:rPr>
          <w:rFonts w:ascii="Arial" w:hAnsi="Arial" w:cs="Arial"/>
          <w:sz w:val="20"/>
          <w:szCs w:val="20"/>
        </w:rPr>
        <w:tab/>
        <w:t xml:space="preserve">Neveu, M.; Kim, H.J.; Benner, S.A. The "strong" RNA world hypothesis: fifty years old. </w:t>
      </w:r>
      <w:r w:rsidRPr="000D5AA9">
        <w:rPr>
          <w:rFonts w:ascii="Arial" w:hAnsi="Arial" w:cs="Arial"/>
          <w:i/>
          <w:sz w:val="20"/>
          <w:szCs w:val="20"/>
        </w:rPr>
        <w:t xml:space="preserve">Astrobiology </w:t>
      </w:r>
      <w:r w:rsidRPr="000D5AA9">
        <w:rPr>
          <w:rFonts w:ascii="Arial" w:hAnsi="Arial" w:cs="Arial"/>
          <w:b/>
          <w:sz w:val="20"/>
          <w:szCs w:val="20"/>
        </w:rPr>
        <w:t>2013</w:t>
      </w:r>
      <w:r w:rsidRPr="000D5AA9">
        <w:rPr>
          <w:rFonts w:ascii="Arial" w:hAnsi="Arial" w:cs="Arial"/>
          <w:sz w:val="20"/>
          <w:szCs w:val="20"/>
        </w:rPr>
        <w:t xml:space="preserve">, </w:t>
      </w:r>
      <w:r w:rsidRPr="000D5AA9">
        <w:rPr>
          <w:rFonts w:ascii="Arial" w:hAnsi="Arial" w:cs="Arial"/>
          <w:i/>
          <w:sz w:val="20"/>
          <w:szCs w:val="20"/>
        </w:rPr>
        <w:t>13</w:t>
      </w:r>
      <w:r w:rsidRPr="000D5AA9">
        <w:rPr>
          <w:rFonts w:ascii="Arial" w:hAnsi="Arial" w:cs="Arial"/>
          <w:sz w:val="20"/>
          <w:szCs w:val="20"/>
        </w:rPr>
        <w:t>, 391-403, doi:10.1089/ast.2012.0868.</w:t>
      </w:r>
    </w:p>
    <w:p w14:paraId="239A8D52"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179.</w:t>
      </w:r>
      <w:r w:rsidRPr="000D5AA9">
        <w:rPr>
          <w:rFonts w:ascii="Arial" w:hAnsi="Arial" w:cs="Arial"/>
          <w:sz w:val="20"/>
          <w:szCs w:val="20"/>
        </w:rPr>
        <w:tab/>
        <w:t xml:space="preserve">Bowman, J.C.; Hud, N.V.; Williams, L.D. The ribosome challenge to the RNA world. </w:t>
      </w:r>
      <w:r w:rsidRPr="000D5AA9">
        <w:rPr>
          <w:rFonts w:ascii="Arial" w:hAnsi="Arial" w:cs="Arial"/>
          <w:i/>
          <w:sz w:val="20"/>
          <w:szCs w:val="20"/>
        </w:rPr>
        <w:t xml:space="preserve">J Mol Evol </w:t>
      </w:r>
      <w:r w:rsidRPr="000D5AA9">
        <w:rPr>
          <w:rFonts w:ascii="Arial" w:hAnsi="Arial" w:cs="Arial"/>
          <w:b/>
          <w:sz w:val="20"/>
          <w:szCs w:val="20"/>
        </w:rPr>
        <w:t>2015</w:t>
      </w:r>
      <w:r w:rsidRPr="000D5AA9">
        <w:rPr>
          <w:rFonts w:ascii="Arial" w:hAnsi="Arial" w:cs="Arial"/>
          <w:sz w:val="20"/>
          <w:szCs w:val="20"/>
        </w:rPr>
        <w:t xml:space="preserve">, </w:t>
      </w:r>
      <w:r w:rsidRPr="000D5AA9">
        <w:rPr>
          <w:rFonts w:ascii="Arial" w:hAnsi="Arial" w:cs="Arial"/>
          <w:i/>
          <w:sz w:val="20"/>
          <w:szCs w:val="20"/>
        </w:rPr>
        <w:t>80</w:t>
      </w:r>
      <w:r w:rsidRPr="000D5AA9">
        <w:rPr>
          <w:rFonts w:ascii="Arial" w:hAnsi="Arial" w:cs="Arial"/>
          <w:sz w:val="20"/>
          <w:szCs w:val="20"/>
        </w:rPr>
        <w:t>, 143-161, doi:10.1007/s00239-015-9669-9.</w:t>
      </w:r>
    </w:p>
    <w:p w14:paraId="50FE633C"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180.</w:t>
      </w:r>
      <w:r w:rsidRPr="000D5AA9">
        <w:rPr>
          <w:rFonts w:ascii="Arial" w:hAnsi="Arial" w:cs="Arial"/>
          <w:sz w:val="20"/>
          <w:szCs w:val="20"/>
        </w:rPr>
        <w:tab/>
        <w:t xml:space="preserve">Higgs, P.G.; Lehman, N. The RNA World: molecular cooperation at the origins of life. </w:t>
      </w:r>
      <w:r w:rsidRPr="000D5AA9">
        <w:rPr>
          <w:rFonts w:ascii="Arial" w:hAnsi="Arial" w:cs="Arial"/>
          <w:i/>
          <w:sz w:val="20"/>
          <w:szCs w:val="20"/>
        </w:rPr>
        <w:t xml:space="preserve">Nat Rev Genet </w:t>
      </w:r>
      <w:r w:rsidRPr="000D5AA9">
        <w:rPr>
          <w:rFonts w:ascii="Arial" w:hAnsi="Arial" w:cs="Arial"/>
          <w:b/>
          <w:sz w:val="20"/>
          <w:szCs w:val="20"/>
        </w:rPr>
        <w:t>2015</w:t>
      </w:r>
      <w:r w:rsidRPr="000D5AA9">
        <w:rPr>
          <w:rFonts w:ascii="Arial" w:hAnsi="Arial" w:cs="Arial"/>
          <w:sz w:val="20"/>
          <w:szCs w:val="20"/>
        </w:rPr>
        <w:t xml:space="preserve">, </w:t>
      </w:r>
      <w:r w:rsidRPr="000D5AA9">
        <w:rPr>
          <w:rFonts w:ascii="Arial" w:hAnsi="Arial" w:cs="Arial"/>
          <w:i/>
          <w:sz w:val="20"/>
          <w:szCs w:val="20"/>
        </w:rPr>
        <w:t>16</w:t>
      </w:r>
      <w:r w:rsidRPr="000D5AA9">
        <w:rPr>
          <w:rFonts w:ascii="Arial" w:hAnsi="Arial" w:cs="Arial"/>
          <w:sz w:val="20"/>
          <w:szCs w:val="20"/>
        </w:rPr>
        <w:t>, 7-17, doi:10.1038/nrg3841.</w:t>
      </w:r>
    </w:p>
    <w:p w14:paraId="74A8AB2F"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181.</w:t>
      </w:r>
      <w:r w:rsidRPr="000D5AA9">
        <w:rPr>
          <w:rFonts w:ascii="Arial" w:hAnsi="Arial" w:cs="Arial"/>
          <w:sz w:val="20"/>
          <w:szCs w:val="20"/>
        </w:rPr>
        <w:tab/>
        <w:t xml:space="preserve">Lazcano, A. The RNA World: Piecing together the historical development of a hypothesis. </w:t>
      </w:r>
      <w:r w:rsidRPr="000D5AA9">
        <w:rPr>
          <w:rFonts w:ascii="Arial" w:hAnsi="Arial" w:cs="Arial"/>
          <w:i/>
          <w:sz w:val="20"/>
          <w:szCs w:val="20"/>
        </w:rPr>
        <w:t xml:space="preserve">Metode Science Studies Journal </w:t>
      </w:r>
      <w:r w:rsidRPr="000D5AA9">
        <w:rPr>
          <w:rFonts w:ascii="Arial" w:hAnsi="Arial" w:cs="Arial"/>
          <w:b/>
          <w:sz w:val="20"/>
          <w:szCs w:val="20"/>
        </w:rPr>
        <w:t>2016</w:t>
      </w:r>
      <w:r w:rsidRPr="000D5AA9">
        <w:rPr>
          <w:rFonts w:ascii="Arial" w:hAnsi="Arial" w:cs="Arial"/>
          <w:sz w:val="20"/>
          <w:szCs w:val="20"/>
        </w:rPr>
        <w:t>, 167-173.</w:t>
      </w:r>
    </w:p>
    <w:p w14:paraId="1C20AF73"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182.</w:t>
      </w:r>
      <w:r w:rsidRPr="000D5AA9">
        <w:rPr>
          <w:rFonts w:ascii="Arial" w:hAnsi="Arial" w:cs="Arial"/>
          <w:sz w:val="20"/>
          <w:szCs w:val="20"/>
        </w:rPr>
        <w:tab/>
        <w:t xml:space="preserve">Sutherland, J.D. Opinion: Studies on the origin of life—the end of the beginning. </w:t>
      </w:r>
      <w:r w:rsidRPr="000D5AA9">
        <w:rPr>
          <w:rFonts w:ascii="Arial" w:hAnsi="Arial" w:cs="Arial"/>
          <w:i/>
          <w:sz w:val="20"/>
          <w:szCs w:val="20"/>
        </w:rPr>
        <w:t xml:space="preserve">Nature Reviews Chemistry </w:t>
      </w:r>
      <w:r w:rsidRPr="000D5AA9">
        <w:rPr>
          <w:rFonts w:ascii="Arial" w:hAnsi="Arial" w:cs="Arial"/>
          <w:b/>
          <w:sz w:val="20"/>
          <w:szCs w:val="20"/>
        </w:rPr>
        <w:t>2017</w:t>
      </w:r>
      <w:r w:rsidRPr="000D5AA9">
        <w:rPr>
          <w:rFonts w:ascii="Arial" w:hAnsi="Arial" w:cs="Arial"/>
          <w:sz w:val="20"/>
          <w:szCs w:val="20"/>
        </w:rPr>
        <w:t xml:space="preserve">, </w:t>
      </w:r>
      <w:r w:rsidRPr="000D5AA9">
        <w:rPr>
          <w:rFonts w:ascii="Arial" w:hAnsi="Arial" w:cs="Arial"/>
          <w:i/>
          <w:sz w:val="20"/>
          <w:szCs w:val="20"/>
        </w:rPr>
        <w:t>1</w:t>
      </w:r>
      <w:r w:rsidRPr="000D5AA9">
        <w:rPr>
          <w:rFonts w:ascii="Arial" w:hAnsi="Arial" w:cs="Arial"/>
          <w:sz w:val="20"/>
          <w:szCs w:val="20"/>
        </w:rPr>
        <w:t>, 0012.</w:t>
      </w:r>
    </w:p>
    <w:p w14:paraId="3057F1C0"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183.</w:t>
      </w:r>
      <w:r w:rsidRPr="000D5AA9">
        <w:rPr>
          <w:rFonts w:ascii="Arial" w:hAnsi="Arial" w:cs="Arial"/>
          <w:sz w:val="20"/>
          <w:szCs w:val="20"/>
        </w:rPr>
        <w:tab/>
        <w:t xml:space="preserve">Wachowius, F.; Attwater, J.; Holliger, P. Nucleic acids: function and potential for abiogenesis. </w:t>
      </w:r>
      <w:r w:rsidRPr="000D5AA9">
        <w:rPr>
          <w:rFonts w:ascii="Arial" w:hAnsi="Arial" w:cs="Arial"/>
          <w:i/>
          <w:sz w:val="20"/>
          <w:szCs w:val="20"/>
        </w:rPr>
        <w:t xml:space="preserve">Q Rev Biophys </w:t>
      </w:r>
      <w:r w:rsidRPr="000D5AA9">
        <w:rPr>
          <w:rFonts w:ascii="Arial" w:hAnsi="Arial" w:cs="Arial"/>
          <w:b/>
          <w:sz w:val="20"/>
          <w:szCs w:val="20"/>
        </w:rPr>
        <w:t>2017</w:t>
      </w:r>
      <w:r w:rsidRPr="000D5AA9">
        <w:rPr>
          <w:rFonts w:ascii="Arial" w:hAnsi="Arial" w:cs="Arial"/>
          <w:sz w:val="20"/>
          <w:szCs w:val="20"/>
        </w:rPr>
        <w:t xml:space="preserve">, </w:t>
      </w:r>
      <w:r w:rsidRPr="000D5AA9">
        <w:rPr>
          <w:rFonts w:ascii="Arial" w:hAnsi="Arial" w:cs="Arial"/>
          <w:i/>
          <w:sz w:val="20"/>
          <w:szCs w:val="20"/>
        </w:rPr>
        <w:t>50</w:t>
      </w:r>
      <w:r w:rsidRPr="000D5AA9">
        <w:rPr>
          <w:rFonts w:ascii="Arial" w:hAnsi="Arial" w:cs="Arial"/>
          <w:sz w:val="20"/>
          <w:szCs w:val="20"/>
        </w:rPr>
        <w:t>, e4, doi:10.1017/S0033583517000038.</w:t>
      </w:r>
    </w:p>
    <w:p w14:paraId="22C6E9EC"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184.</w:t>
      </w:r>
      <w:r w:rsidRPr="000D5AA9">
        <w:rPr>
          <w:rFonts w:ascii="Arial" w:hAnsi="Arial" w:cs="Arial"/>
          <w:sz w:val="20"/>
          <w:szCs w:val="20"/>
        </w:rPr>
        <w:tab/>
        <w:t xml:space="preserve">Benner, S.A.; Kim, H.-J.; Biondi, E. Mineral-organic interactions in prebiotic synthesis: The discontinuous synthesis model for the formation of RNA in naturally complex geological environments. In </w:t>
      </w:r>
      <w:r w:rsidRPr="000D5AA9">
        <w:rPr>
          <w:rFonts w:ascii="Arial" w:hAnsi="Arial" w:cs="Arial"/>
          <w:i/>
          <w:sz w:val="20"/>
          <w:szCs w:val="20"/>
        </w:rPr>
        <w:t>Prebiotic Chemistry and Chemical Evolution of Nucleic Acids</w:t>
      </w:r>
      <w:r w:rsidRPr="000D5AA9">
        <w:rPr>
          <w:rFonts w:ascii="Arial" w:hAnsi="Arial" w:cs="Arial"/>
          <w:sz w:val="20"/>
          <w:szCs w:val="20"/>
        </w:rPr>
        <w:t>, Menor-Salván, C., Ed.; Springer: 2018; pp. 31-83.</w:t>
      </w:r>
    </w:p>
    <w:p w14:paraId="5214DBBE"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185.</w:t>
      </w:r>
      <w:r w:rsidRPr="000D5AA9">
        <w:rPr>
          <w:rFonts w:ascii="Arial" w:hAnsi="Arial" w:cs="Arial"/>
          <w:sz w:val="20"/>
          <w:szCs w:val="20"/>
        </w:rPr>
        <w:tab/>
        <w:t xml:space="preserve">Joyce, G.F.; Szostak, J.W. Protocells and RNA self-replication. </w:t>
      </w:r>
      <w:r w:rsidRPr="000D5AA9">
        <w:rPr>
          <w:rFonts w:ascii="Arial" w:hAnsi="Arial" w:cs="Arial"/>
          <w:i/>
          <w:sz w:val="20"/>
          <w:szCs w:val="20"/>
        </w:rPr>
        <w:t xml:space="preserve">Cold Spring Harbor Perspectives in Biology </w:t>
      </w:r>
      <w:r w:rsidRPr="000D5AA9">
        <w:rPr>
          <w:rFonts w:ascii="Arial" w:hAnsi="Arial" w:cs="Arial"/>
          <w:b/>
          <w:sz w:val="20"/>
          <w:szCs w:val="20"/>
        </w:rPr>
        <w:t>2018</w:t>
      </w:r>
      <w:r w:rsidRPr="000D5AA9">
        <w:rPr>
          <w:rFonts w:ascii="Arial" w:hAnsi="Arial" w:cs="Arial"/>
          <w:sz w:val="20"/>
          <w:szCs w:val="20"/>
        </w:rPr>
        <w:t xml:space="preserve">, </w:t>
      </w:r>
      <w:r w:rsidRPr="000D5AA9">
        <w:rPr>
          <w:rFonts w:ascii="Arial" w:hAnsi="Arial" w:cs="Arial"/>
          <w:i/>
          <w:sz w:val="20"/>
          <w:szCs w:val="20"/>
        </w:rPr>
        <w:t>10</w:t>
      </w:r>
      <w:r w:rsidRPr="000D5AA9">
        <w:rPr>
          <w:rFonts w:ascii="Arial" w:hAnsi="Arial" w:cs="Arial"/>
          <w:sz w:val="20"/>
          <w:szCs w:val="20"/>
        </w:rPr>
        <w:t>, a034801.</w:t>
      </w:r>
    </w:p>
    <w:p w14:paraId="6AE4B19D"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186.</w:t>
      </w:r>
      <w:r w:rsidRPr="000D5AA9">
        <w:rPr>
          <w:rFonts w:ascii="Arial" w:hAnsi="Arial" w:cs="Arial"/>
          <w:sz w:val="20"/>
          <w:szCs w:val="20"/>
        </w:rPr>
        <w:tab/>
        <w:t xml:space="preserve">Hud, N.V. Searching for lost nucleotides of the pre-RNA World with a self-refining model of early Earth. </w:t>
      </w:r>
      <w:r w:rsidRPr="000D5AA9">
        <w:rPr>
          <w:rFonts w:ascii="Arial" w:hAnsi="Arial" w:cs="Arial"/>
          <w:i/>
          <w:sz w:val="20"/>
          <w:szCs w:val="20"/>
        </w:rPr>
        <w:t xml:space="preserve">Nat Commun </w:t>
      </w:r>
      <w:r w:rsidRPr="000D5AA9">
        <w:rPr>
          <w:rFonts w:ascii="Arial" w:hAnsi="Arial" w:cs="Arial"/>
          <w:b/>
          <w:sz w:val="20"/>
          <w:szCs w:val="20"/>
        </w:rPr>
        <w:t>2018</w:t>
      </w:r>
      <w:r w:rsidRPr="000D5AA9">
        <w:rPr>
          <w:rFonts w:ascii="Arial" w:hAnsi="Arial" w:cs="Arial"/>
          <w:sz w:val="20"/>
          <w:szCs w:val="20"/>
        </w:rPr>
        <w:t xml:space="preserve">, </w:t>
      </w:r>
      <w:r w:rsidRPr="000D5AA9">
        <w:rPr>
          <w:rFonts w:ascii="Arial" w:hAnsi="Arial" w:cs="Arial"/>
          <w:i/>
          <w:sz w:val="20"/>
          <w:szCs w:val="20"/>
        </w:rPr>
        <w:t>9</w:t>
      </w:r>
      <w:r w:rsidRPr="000D5AA9">
        <w:rPr>
          <w:rFonts w:ascii="Arial" w:hAnsi="Arial" w:cs="Arial"/>
          <w:sz w:val="20"/>
          <w:szCs w:val="20"/>
        </w:rPr>
        <w:t>, 5171, doi:10.1038/s41467-018-07389-2.</w:t>
      </w:r>
    </w:p>
    <w:p w14:paraId="329EC827"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187.</w:t>
      </w:r>
      <w:r w:rsidRPr="000D5AA9">
        <w:rPr>
          <w:rFonts w:ascii="Arial" w:hAnsi="Arial" w:cs="Arial"/>
          <w:sz w:val="20"/>
          <w:szCs w:val="20"/>
        </w:rPr>
        <w:tab/>
        <w:t xml:space="preserve">Crisp, A.; Carell, T. Rethinking the tools of the RNA world. </w:t>
      </w:r>
      <w:r w:rsidRPr="000D5AA9">
        <w:rPr>
          <w:rFonts w:ascii="Arial" w:hAnsi="Arial" w:cs="Arial"/>
          <w:i/>
          <w:sz w:val="20"/>
          <w:szCs w:val="20"/>
        </w:rPr>
        <w:t xml:space="preserve">Elife </w:t>
      </w:r>
      <w:r w:rsidRPr="000D5AA9">
        <w:rPr>
          <w:rFonts w:ascii="Arial" w:hAnsi="Arial" w:cs="Arial"/>
          <w:b/>
          <w:sz w:val="20"/>
          <w:szCs w:val="20"/>
        </w:rPr>
        <w:t>2018</w:t>
      </w:r>
      <w:r w:rsidRPr="000D5AA9">
        <w:rPr>
          <w:rFonts w:ascii="Arial" w:hAnsi="Arial" w:cs="Arial"/>
          <w:sz w:val="20"/>
          <w:szCs w:val="20"/>
        </w:rPr>
        <w:t xml:space="preserve">, </w:t>
      </w:r>
      <w:r w:rsidRPr="000D5AA9">
        <w:rPr>
          <w:rFonts w:ascii="Arial" w:hAnsi="Arial" w:cs="Arial"/>
          <w:i/>
          <w:sz w:val="20"/>
          <w:szCs w:val="20"/>
        </w:rPr>
        <w:t>7</w:t>
      </w:r>
      <w:r w:rsidRPr="000D5AA9">
        <w:rPr>
          <w:rFonts w:ascii="Arial" w:hAnsi="Arial" w:cs="Arial"/>
          <w:sz w:val="20"/>
          <w:szCs w:val="20"/>
        </w:rPr>
        <w:t>, doi:10.7554/eLife.38297.</w:t>
      </w:r>
    </w:p>
    <w:p w14:paraId="37B0692C"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188.</w:t>
      </w:r>
      <w:r w:rsidRPr="000D5AA9">
        <w:rPr>
          <w:rFonts w:ascii="Arial" w:hAnsi="Arial" w:cs="Arial"/>
          <w:sz w:val="20"/>
          <w:szCs w:val="20"/>
        </w:rPr>
        <w:tab/>
        <w:t xml:space="preserve">Mutschler, H.; Taylor, A.I.; Porebski, B.T.; Lightowlers, A.; Houlihan, G.; Abramov, M.; Herdewijn, P.; Holliger, P. Random-sequence genetic oligomer pools display an innate potential for ligation and recombination. </w:t>
      </w:r>
      <w:r w:rsidRPr="000D5AA9">
        <w:rPr>
          <w:rFonts w:ascii="Arial" w:hAnsi="Arial" w:cs="Arial"/>
          <w:i/>
          <w:sz w:val="20"/>
          <w:szCs w:val="20"/>
        </w:rPr>
        <w:t xml:space="preserve">Elife </w:t>
      </w:r>
      <w:r w:rsidRPr="000D5AA9">
        <w:rPr>
          <w:rFonts w:ascii="Arial" w:hAnsi="Arial" w:cs="Arial"/>
          <w:b/>
          <w:sz w:val="20"/>
          <w:szCs w:val="20"/>
        </w:rPr>
        <w:t>2018</w:t>
      </w:r>
      <w:r w:rsidRPr="000D5AA9">
        <w:rPr>
          <w:rFonts w:ascii="Arial" w:hAnsi="Arial" w:cs="Arial"/>
          <w:sz w:val="20"/>
          <w:szCs w:val="20"/>
        </w:rPr>
        <w:t xml:space="preserve">, </w:t>
      </w:r>
      <w:r w:rsidRPr="000D5AA9">
        <w:rPr>
          <w:rFonts w:ascii="Arial" w:hAnsi="Arial" w:cs="Arial"/>
          <w:i/>
          <w:sz w:val="20"/>
          <w:szCs w:val="20"/>
        </w:rPr>
        <w:t>7</w:t>
      </w:r>
      <w:r w:rsidRPr="000D5AA9">
        <w:rPr>
          <w:rFonts w:ascii="Arial" w:hAnsi="Arial" w:cs="Arial"/>
          <w:sz w:val="20"/>
          <w:szCs w:val="20"/>
        </w:rPr>
        <w:t>, doi:10.7554/eLife.43022.</w:t>
      </w:r>
    </w:p>
    <w:p w14:paraId="3EA3C42C"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189.</w:t>
      </w:r>
      <w:r w:rsidRPr="000D5AA9">
        <w:rPr>
          <w:rFonts w:ascii="Arial" w:hAnsi="Arial" w:cs="Arial"/>
          <w:sz w:val="20"/>
          <w:szCs w:val="20"/>
        </w:rPr>
        <w:tab/>
        <w:t xml:space="preserve">Adamski, P.; Eleveld, M.; Sood, A.; Kun, A.; Szilagyi, A.; Czaran, T.; Szathmary, E.; Otto, S. From self-replication to replicator systems en route to de novo life. </w:t>
      </w:r>
      <w:r w:rsidRPr="000D5AA9">
        <w:rPr>
          <w:rFonts w:ascii="Arial" w:hAnsi="Arial" w:cs="Arial"/>
          <w:i/>
          <w:sz w:val="20"/>
          <w:szCs w:val="20"/>
        </w:rPr>
        <w:t xml:space="preserve">Nat Rev Chem </w:t>
      </w:r>
      <w:r w:rsidRPr="000D5AA9">
        <w:rPr>
          <w:rFonts w:ascii="Arial" w:hAnsi="Arial" w:cs="Arial"/>
          <w:b/>
          <w:sz w:val="20"/>
          <w:szCs w:val="20"/>
        </w:rPr>
        <w:t>2020</w:t>
      </w:r>
      <w:r w:rsidRPr="000D5AA9">
        <w:rPr>
          <w:rFonts w:ascii="Arial" w:hAnsi="Arial" w:cs="Arial"/>
          <w:sz w:val="20"/>
          <w:szCs w:val="20"/>
        </w:rPr>
        <w:t xml:space="preserve">, </w:t>
      </w:r>
      <w:r w:rsidRPr="000D5AA9">
        <w:rPr>
          <w:rFonts w:ascii="Arial" w:hAnsi="Arial" w:cs="Arial"/>
          <w:i/>
          <w:sz w:val="20"/>
          <w:szCs w:val="20"/>
        </w:rPr>
        <w:t>4</w:t>
      </w:r>
      <w:r w:rsidRPr="000D5AA9">
        <w:rPr>
          <w:rFonts w:ascii="Arial" w:hAnsi="Arial" w:cs="Arial"/>
          <w:sz w:val="20"/>
          <w:szCs w:val="20"/>
        </w:rPr>
        <w:t>, 386-403, doi:10.1038/s41570-020-0196-x.</w:t>
      </w:r>
    </w:p>
    <w:p w14:paraId="6272B89D"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190.</w:t>
      </w:r>
      <w:r w:rsidRPr="000D5AA9">
        <w:rPr>
          <w:rFonts w:ascii="Arial" w:hAnsi="Arial" w:cs="Arial"/>
          <w:sz w:val="20"/>
          <w:szCs w:val="20"/>
        </w:rPr>
        <w:tab/>
        <w:t>Benner, S.A.; Bell, E.A.; Biondi, E.; Brasser, R.; Carell, T.; Kim, H.J.; Mojzsis, S.J.; Omran, A.; Pasek, M.A.; Trail, D. When did life likely emerge on Earth in an RNA</w:t>
      </w:r>
      <w:r w:rsidRPr="000D5AA9">
        <w:rPr>
          <w:rFonts w:ascii="Cambria Math" w:hAnsi="Cambria Math" w:cs="Cambria Math"/>
          <w:sz w:val="20"/>
          <w:szCs w:val="20"/>
        </w:rPr>
        <w:t>‐</w:t>
      </w:r>
      <w:r w:rsidRPr="000D5AA9">
        <w:rPr>
          <w:rFonts w:ascii="Arial" w:hAnsi="Arial" w:cs="Arial"/>
          <w:sz w:val="20"/>
          <w:szCs w:val="20"/>
        </w:rPr>
        <w:t xml:space="preserve">first process? </w:t>
      </w:r>
      <w:r w:rsidRPr="000D5AA9">
        <w:rPr>
          <w:rFonts w:ascii="Arial" w:hAnsi="Arial" w:cs="Arial"/>
          <w:i/>
          <w:sz w:val="20"/>
          <w:szCs w:val="20"/>
        </w:rPr>
        <w:t xml:space="preserve">ChemSystemsChem </w:t>
      </w:r>
      <w:r w:rsidRPr="000D5AA9">
        <w:rPr>
          <w:rFonts w:ascii="Arial" w:hAnsi="Arial" w:cs="Arial"/>
          <w:b/>
          <w:sz w:val="20"/>
          <w:szCs w:val="20"/>
        </w:rPr>
        <w:t>2020</w:t>
      </w:r>
      <w:r w:rsidRPr="000D5AA9">
        <w:rPr>
          <w:rFonts w:ascii="Arial" w:hAnsi="Arial" w:cs="Arial"/>
          <w:sz w:val="20"/>
          <w:szCs w:val="20"/>
        </w:rPr>
        <w:t xml:space="preserve">, </w:t>
      </w:r>
      <w:r w:rsidRPr="000D5AA9">
        <w:rPr>
          <w:rFonts w:ascii="Arial" w:hAnsi="Arial" w:cs="Arial"/>
          <w:i/>
          <w:sz w:val="20"/>
          <w:szCs w:val="20"/>
        </w:rPr>
        <w:t>2</w:t>
      </w:r>
      <w:r w:rsidRPr="000D5AA9">
        <w:rPr>
          <w:rFonts w:ascii="Arial" w:hAnsi="Arial" w:cs="Arial"/>
          <w:sz w:val="20"/>
          <w:szCs w:val="20"/>
        </w:rPr>
        <w:t>, e1900035, doi:10.1002/syst.201900035.</w:t>
      </w:r>
    </w:p>
    <w:p w14:paraId="14E3021A"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191.</w:t>
      </w:r>
      <w:r w:rsidRPr="000D5AA9">
        <w:rPr>
          <w:rFonts w:ascii="Arial" w:hAnsi="Arial" w:cs="Arial"/>
          <w:sz w:val="20"/>
          <w:szCs w:val="20"/>
        </w:rPr>
        <w:tab/>
        <w:t xml:space="preserve">Zhou, L.; O'Flaherty, D.K.; Szostak, J.W. Assembly of a Ribozyme Ligase from Short Oligomers by Nonenzymatic Ligation. </w:t>
      </w:r>
      <w:r w:rsidRPr="000D5AA9">
        <w:rPr>
          <w:rFonts w:ascii="Arial" w:hAnsi="Arial" w:cs="Arial"/>
          <w:i/>
          <w:sz w:val="20"/>
          <w:szCs w:val="20"/>
        </w:rPr>
        <w:t xml:space="preserve">J Am Chem Soc </w:t>
      </w:r>
      <w:r w:rsidRPr="000D5AA9">
        <w:rPr>
          <w:rFonts w:ascii="Arial" w:hAnsi="Arial" w:cs="Arial"/>
          <w:b/>
          <w:sz w:val="20"/>
          <w:szCs w:val="20"/>
        </w:rPr>
        <w:t>2020</w:t>
      </w:r>
      <w:r w:rsidRPr="000D5AA9">
        <w:rPr>
          <w:rFonts w:ascii="Arial" w:hAnsi="Arial" w:cs="Arial"/>
          <w:sz w:val="20"/>
          <w:szCs w:val="20"/>
        </w:rPr>
        <w:t xml:space="preserve">, </w:t>
      </w:r>
      <w:r w:rsidRPr="000D5AA9">
        <w:rPr>
          <w:rFonts w:ascii="Arial" w:hAnsi="Arial" w:cs="Arial"/>
          <w:i/>
          <w:sz w:val="20"/>
          <w:szCs w:val="20"/>
        </w:rPr>
        <w:t>142</w:t>
      </w:r>
      <w:r w:rsidRPr="000D5AA9">
        <w:rPr>
          <w:rFonts w:ascii="Arial" w:hAnsi="Arial" w:cs="Arial"/>
          <w:sz w:val="20"/>
          <w:szCs w:val="20"/>
        </w:rPr>
        <w:t>, 15961-15965, doi:10.1021/jacs.0c06722.</w:t>
      </w:r>
    </w:p>
    <w:p w14:paraId="63869904"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192.</w:t>
      </w:r>
      <w:r w:rsidRPr="000D5AA9">
        <w:rPr>
          <w:rFonts w:ascii="Arial" w:hAnsi="Arial" w:cs="Arial"/>
          <w:sz w:val="20"/>
          <w:szCs w:val="20"/>
        </w:rPr>
        <w:tab/>
        <w:t xml:space="preserve">Mizuuchi, R.; Ichihashi, N. Minimal RNA self-reproduction discovered from a random pool of oligomers. </w:t>
      </w:r>
      <w:r w:rsidRPr="000D5AA9">
        <w:rPr>
          <w:rFonts w:ascii="Arial" w:hAnsi="Arial" w:cs="Arial"/>
          <w:i/>
          <w:sz w:val="20"/>
          <w:szCs w:val="20"/>
        </w:rPr>
        <w:t xml:space="preserve">Chem Sci </w:t>
      </w:r>
      <w:r w:rsidRPr="000D5AA9">
        <w:rPr>
          <w:rFonts w:ascii="Arial" w:hAnsi="Arial" w:cs="Arial"/>
          <w:b/>
          <w:sz w:val="20"/>
          <w:szCs w:val="20"/>
        </w:rPr>
        <w:t>2023</w:t>
      </w:r>
      <w:r w:rsidRPr="000D5AA9">
        <w:rPr>
          <w:rFonts w:ascii="Arial" w:hAnsi="Arial" w:cs="Arial"/>
          <w:sz w:val="20"/>
          <w:szCs w:val="20"/>
        </w:rPr>
        <w:t xml:space="preserve">, </w:t>
      </w:r>
      <w:r w:rsidRPr="000D5AA9">
        <w:rPr>
          <w:rFonts w:ascii="Arial" w:hAnsi="Arial" w:cs="Arial"/>
          <w:i/>
          <w:sz w:val="20"/>
          <w:szCs w:val="20"/>
        </w:rPr>
        <w:t>14</w:t>
      </w:r>
      <w:r w:rsidRPr="000D5AA9">
        <w:rPr>
          <w:rFonts w:ascii="Arial" w:hAnsi="Arial" w:cs="Arial"/>
          <w:sz w:val="20"/>
          <w:szCs w:val="20"/>
        </w:rPr>
        <w:t>, 7656-7664, doi:10.1039/d3sc01940c.</w:t>
      </w:r>
    </w:p>
    <w:p w14:paraId="156B7B7B"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193.</w:t>
      </w:r>
      <w:r w:rsidRPr="000D5AA9">
        <w:rPr>
          <w:rFonts w:ascii="Arial" w:hAnsi="Arial" w:cs="Arial"/>
          <w:sz w:val="20"/>
          <w:szCs w:val="20"/>
        </w:rPr>
        <w:tab/>
        <w:t xml:space="preserve">Fine, J.L.; Pearlman, R.E. On the origin of life: an RNA-focused synthesis and narrative. </w:t>
      </w:r>
      <w:r w:rsidRPr="000D5AA9">
        <w:rPr>
          <w:rFonts w:ascii="Arial" w:hAnsi="Arial" w:cs="Arial"/>
          <w:i/>
          <w:sz w:val="20"/>
          <w:szCs w:val="20"/>
        </w:rPr>
        <w:t xml:space="preserve">RNA </w:t>
      </w:r>
      <w:r w:rsidRPr="000D5AA9">
        <w:rPr>
          <w:rFonts w:ascii="Arial" w:hAnsi="Arial" w:cs="Arial"/>
          <w:b/>
          <w:sz w:val="20"/>
          <w:szCs w:val="20"/>
        </w:rPr>
        <w:t>2023</w:t>
      </w:r>
      <w:r w:rsidRPr="000D5AA9">
        <w:rPr>
          <w:rFonts w:ascii="Arial" w:hAnsi="Arial" w:cs="Arial"/>
          <w:sz w:val="20"/>
          <w:szCs w:val="20"/>
        </w:rPr>
        <w:t xml:space="preserve">, </w:t>
      </w:r>
      <w:r w:rsidRPr="000D5AA9">
        <w:rPr>
          <w:rFonts w:ascii="Arial" w:hAnsi="Arial" w:cs="Arial"/>
          <w:i/>
          <w:sz w:val="20"/>
          <w:szCs w:val="20"/>
        </w:rPr>
        <w:t>29</w:t>
      </w:r>
      <w:r w:rsidRPr="000D5AA9">
        <w:rPr>
          <w:rFonts w:ascii="Arial" w:hAnsi="Arial" w:cs="Arial"/>
          <w:sz w:val="20"/>
          <w:szCs w:val="20"/>
        </w:rPr>
        <w:t>, 1085-1098, doi:10.1261/rna.079598.123.</w:t>
      </w:r>
    </w:p>
    <w:p w14:paraId="3320D589"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194.</w:t>
      </w:r>
      <w:r w:rsidRPr="000D5AA9">
        <w:rPr>
          <w:rFonts w:ascii="Arial" w:hAnsi="Arial" w:cs="Arial"/>
          <w:sz w:val="20"/>
          <w:szCs w:val="20"/>
        </w:rPr>
        <w:tab/>
        <w:t xml:space="preserve">Papastavrou, N.; Horning, D.P.; Joyce, G.F. RNA-catalyzed evolution of catalytic RNA. </w:t>
      </w:r>
      <w:r w:rsidRPr="000D5AA9">
        <w:rPr>
          <w:rFonts w:ascii="Arial" w:hAnsi="Arial" w:cs="Arial"/>
          <w:i/>
          <w:sz w:val="20"/>
          <w:szCs w:val="20"/>
        </w:rPr>
        <w:t xml:space="preserve">Proc Natl Acad Sci U S A </w:t>
      </w:r>
      <w:r w:rsidRPr="000D5AA9">
        <w:rPr>
          <w:rFonts w:ascii="Arial" w:hAnsi="Arial" w:cs="Arial"/>
          <w:b/>
          <w:sz w:val="20"/>
          <w:szCs w:val="20"/>
        </w:rPr>
        <w:t>2024</w:t>
      </w:r>
      <w:r w:rsidRPr="000D5AA9">
        <w:rPr>
          <w:rFonts w:ascii="Arial" w:hAnsi="Arial" w:cs="Arial"/>
          <w:sz w:val="20"/>
          <w:szCs w:val="20"/>
        </w:rPr>
        <w:t xml:space="preserve">, </w:t>
      </w:r>
      <w:r w:rsidRPr="000D5AA9">
        <w:rPr>
          <w:rFonts w:ascii="Arial" w:hAnsi="Arial" w:cs="Arial"/>
          <w:i/>
          <w:sz w:val="20"/>
          <w:szCs w:val="20"/>
        </w:rPr>
        <w:t>121</w:t>
      </w:r>
      <w:r w:rsidRPr="000D5AA9">
        <w:rPr>
          <w:rFonts w:ascii="Arial" w:hAnsi="Arial" w:cs="Arial"/>
          <w:sz w:val="20"/>
          <w:szCs w:val="20"/>
        </w:rPr>
        <w:t>, e2321592121, doi:10.1073/pnas.2321592121.</w:t>
      </w:r>
    </w:p>
    <w:p w14:paraId="36BE5756"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195.</w:t>
      </w:r>
      <w:r w:rsidRPr="000D5AA9">
        <w:rPr>
          <w:rFonts w:ascii="Arial" w:hAnsi="Arial" w:cs="Arial"/>
          <w:sz w:val="20"/>
          <w:szCs w:val="20"/>
        </w:rPr>
        <w:tab/>
        <w:t xml:space="preserve">Vlassov, A.V.; Kazakov, S.A.; Johnston, B.H.; Landweber, L.F. The RNA world on ice: a new scenario for the emergence of RNA information. </w:t>
      </w:r>
      <w:r w:rsidRPr="000D5AA9">
        <w:rPr>
          <w:rFonts w:ascii="Arial" w:hAnsi="Arial" w:cs="Arial"/>
          <w:i/>
          <w:sz w:val="20"/>
          <w:szCs w:val="20"/>
        </w:rPr>
        <w:t xml:space="preserve">J Mol Evol </w:t>
      </w:r>
      <w:r w:rsidRPr="000D5AA9">
        <w:rPr>
          <w:rFonts w:ascii="Arial" w:hAnsi="Arial" w:cs="Arial"/>
          <w:b/>
          <w:sz w:val="20"/>
          <w:szCs w:val="20"/>
        </w:rPr>
        <w:t>2005</w:t>
      </w:r>
      <w:r w:rsidRPr="000D5AA9">
        <w:rPr>
          <w:rFonts w:ascii="Arial" w:hAnsi="Arial" w:cs="Arial"/>
          <w:sz w:val="20"/>
          <w:szCs w:val="20"/>
        </w:rPr>
        <w:t xml:space="preserve">, </w:t>
      </w:r>
      <w:r w:rsidRPr="000D5AA9">
        <w:rPr>
          <w:rFonts w:ascii="Arial" w:hAnsi="Arial" w:cs="Arial"/>
          <w:i/>
          <w:sz w:val="20"/>
          <w:szCs w:val="20"/>
        </w:rPr>
        <w:t>61</w:t>
      </w:r>
      <w:r w:rsidRPr="000D5AA9">
        <w:rPr>
          <w:rFonts w:ascii="Arial" w:hAnsi="Arial" w:cs="Arial"/>
          <w:sz w:val="20"/>
          <w:szCs w:val="20"/>
        </w:rPr>
        <w:t>, 264-273, doi:10.1007/s00239-004-0362-7.</w:t>
      </w:r>
    </w:p>
    <w:p w14:paraId="5AC471B1"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196.</w:t>
      </w:r>
      <w:r w:rsidRPr="000D5AA9">
        <w:rPr>
          <w:rFonts w:ascii="Arial" w:hAnsi="Arial" w:cs="Arial"/>
          <w:sz w:val="20"/>
          <w:szCs w:val="20"/>
        </w:rPr>
        <w:tab/>
        <w:t xml:space="preserve">Akoopie, A.; Muller, U.F. Lower temperature optimum of a smaller, fragmented triphosphorylation ribozyme. </w:t>
      </w:r>
      <w:r w:rsidRPr="000D5AA9">
        <w:rPr>
          <w:rFonts w:ascii="Arial" w:hAnsi="Arial" w:cs="Arial"/>
          <w:i/>
          <w:sz w:val="20"/>
          <w:szCs w:val="20"/>
        </w:rPr>
        <w:t xml:space="preserve">Phys Chem Chem Phys </w:t>
      </w:r>
      <w:r w:rsidRPr="000D5AA9">
        <w:rPr>
          <w:rFonts w:ascii="Arial" w:hAnsi="Arial" w:cs="Arial"/>
          <w:b/>
          <w:sz w:val="20"/>
          <w:szCs w:val="20"/>
        </w:rPr>
        <w:t>2016</w:t>
      </w:r>
      <w:r w:rsidRPr="000D5AA9">
        <w:rPr>
          <w:rFonts w:ascii="Arial" w:hAnsi="Arial" w:cs="Arial"/>
          <w:sz w:val="20"/>
          <w:szCs w:val="20"/>
        </w:rPr>
        <w:t xml:space="preserve">, </w:t>
      </w:r>
      <w:r w:rsidRPr="000D5AA9">
        <w:rPr>
          <w:rFonts w:ascii="Arial" w:hAnsi="Arial" w:cs="Arial"/>
          <w:i/>
          <w:sz w:val="20"/>
          <w:szCs w:val="20"/>
        </w:rPr>
        <w:t>18</w:t>
      </w:r>
      <w:r w:rsidRPr="000D5AA9">
        <w:rPr>
          <w:rFonts w:ascii="Arial" w:hAnsi="Arial" w:cs="Arial"/>
          <w:sz w:val="20"/>
          <w:szCs w:val="20"/>
        </w:rPr>
        <w:t>, 20118-20125, doi:10.1039/c6cp00672h.</w:t>
      </w:r>
    </w:p>
    <w:p w14:paraId="26F5DDBE"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lastRenderedPageBreak/>
        <w:t>197.</w:t>
      </w:r>
      <w:r w:rsidRPr="000D5AA9">
        <w:rPr>
          <w:rFonts w:ascii="Arial" w:hAnsi="Arial" w:cs="Arial"/>
          <w:sz w:val="20"/>
          <w:szCs w:val="20"/>
        </w:rPr>
        <w:tab/>
        <w:t xml:space="preserve">Smail, B.A.; Clifton, B.E.; Mizuuchi, R.; Lehman, N. Spontaneous advent of genetic diversity in RNA populations through multiple recombination mechanisms. </w:t>
      </w:r>
      <w:r w:rsidRPr="000D5AA9">
        <w:rPr>
          <w:rFonts w:ascii="Arial" w:hAnsi="Arial" w:cs="Arial"/>
          <w:i/>
          <w:sz w:val="20"/>
          <w:szCs w:val="20"/>
        </w:rPr>
        <w:t xml:space="preserve">RNA </w:t>
      </w:r>
      <w:r w:rsidRPr="000D5AA9">
        <w:rPr>
          <w:rFonts w:ascii="Arial" w:hAnsi="Arial" w:cs="Arial"/>
          <w:b/>
          <w:sz w:val="20"/>
          <w:szCs w:val="20"/>
        </w:rPr>
        <w:t>2019</w:t>
      </w:r>
      <w:r w:rsidRPr="000D5AA9">
        <w:rPr>
          <w:rFonts w:ascii="Arial" w:hAnsi="Arial" w:cs="Arial"/>
          <w:sz w:val="20"/>
          <w:szCs w:val="20"/>
        </w:rPr>
        <w:t xml:space="preserve">, </w:t>
      </w:r>
      <w:r w:rsidRPr="000D5AA9">
        <w:rPr>
          <w:rFonts w:ascii="Arial" w:hAnsi="Arial" w:cs="Arial"/>
          <w:i/>
          <w:sz w:val="20"/>
          <w:szCs w:val="20"/>
        </w:rPr>
        <w:t>25</w:t>
      </w:r>
      <w:r w:rsidRPr="000D5AA9">
        <w:rPr>
          <w:rFonts w:ascii="Arial" w:hAnsi="Arial" w:cs="Arial"/>
          <w:sz w:val="20"/>
          <w:szCs w:val="20"/>
        </w:rPr>
        <w:t>, 453-464, doi:10.1261/rna.068908.118.</w:t>
      </w:r>
    </w:p>
    <w:p w14:paraId="14C1F650"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198.</w:t>
      </w:r>
      <w:r w:rsidRPr="000D5AA9">
        <w:rPr>
          <w:rFonts w:ascii="Arial" w:hAnsi="Arial" w:cs="Arial"/>
          <w:sz w:val="20"/>
          <w:szCs w:val="20"/>
        </w:rPr>
        <w:tab/>
        <w:t xml:space="preserve">Belozersky, A.N.; Spirin, A.S. A correlation between the compositions of deoxyribonucleic and ribonucleic acids. </w:t>
      </w:r>
      <w:r w:rsidRPr="000D5AA9">
        <w:rPr>
          <w:rFonts w:ascii="Arial" w:hAnsi="Arial" w:cs="Arial"/>
          <w:i/>
          <w:sz w:val="20"/>
          <w:szCs w:val="20"/>
        </w:rPr>
        <w:t xml:space="preserve">Nature </w:t>
      </w:r>
      <w:r w:rsidRPr="000D5AA9">
        <w:rPr>
          <w:rFonts w:ascii="Arial" w:hAnsi="Arial" w:cs="Arial"/>
          <w:b/>
          <w:sz w:val="20"/>
          <w:szCs w:val="20"/>
        </w:rPr>
        <w:t>1958</w:t>
      </w:r>
      <w:r w:rsidRPr="000D5AA9">
        <w:rPr>
          <w:rFonts w:ascii="Arial" w:hAnsi="Arial" w:cs="Arial"/>
          <w:sz w:val="20"/>
          <w:szCs w:val="20"/>
        </w:rPr>
        <w:t xml:space="preserve">, </w:t>
      </w:r>
      <w:r w:rsidRPr="000D5AA9">
        <w:rPr>
          <w:rFonts w:ascii="Arial" w:hAnsi="Arial" w:cs="Arial"/>
          <w:i/>
          <w:sz w:val="20"/>
          <w:szCs w:val="20"/>
        </w:rPr>
        <w:t>182</w:t>
      </w:r>
      <w:r w:rsidRPr="000D5AA9">
        <w:rPr>
          <w:rFonts w:ascii="Arial" w:hAnsi="Arial" w:cs="Arial"/>
          <w:sz w:val="20"/>
          <w:szCs w:val="20"/>
        </w:rPr>
        <w:t>, 111-112.</w:t>
      </w:r>
    </w:p>
    <w:p w14:paraId="30896732"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199.</w:t>
      </w:r>
      <w:r w:rsidRPr="000D5AA9">
        <w:rPr>
          <w:rFonts w:ascii="Arial" w:hAnsi="Arial" w:cs="Arial"/>
          <w:sz w:val="20"/>
          <w:szCs w:val="20"/>
        </w:rPr>
        <w:tab/>
        <w:t xml:space="preserve">Chetverina, H.V.; Demidenko, A.A.; Ugarov, V.I.; Chetverin, A.B. Spontaneous rearrangements in RNA sequences. </w:t>
      </w:r>
      <w:r w:rsidRPr="000D5AA9">
        <w:rPr>
          <w:rFonts w:ascii="Arial" w:hAnsi="Arial" w:cs="Arial"/>
          <w:i/>
          <w:sz w:val="20"/>
          <w:szCs w:val="20"/>
        </w:rPr>
        <w:t xml:space="preserve">FEBS Lett. </w:t>
      </w:r>
      <w:r w:rsidRPr="000D5AA9">
        <w:rPr>
          <w:rFonts w:ascii="Arial" w:hAnsi="Arial" w:cs="Arial"/>
          <w:b/>
          <w:sz w:val="20"/>
          <w:szCs w:val="20"/>
        </w:rPr>
        <w:t>1999</w:t>
      </w:r>
      <w:r w:rsidRPr="000D5AA9">
        <w:rPr>
          <w:rFonts w:ascii="Arial" w:hAnsi="Arial" w:cs="Arial"/>
          <w:sz w:val="20"/>
          <w:szCs w:val="20"/>
        </w:rPr>
        <w:t xml:space="preserve">, </w:t>
      </w:r>
      <w:r w:rsidRPr="000D5AA9">
        <w:rPr>
          <w:rFonts w:ascii="Arial" w:hAnsi="Arial" w:cs="Arial"/>
          <w:i/>
          <w:sz w:val="20"/>
          <w:szCs w:val="20"/>
        </w:rPr>
        <w:t>450</w:t>
      </w:r>
      <w:r w:rsidRPr="000D5AA9">
        <w:rPr>
          <w:rFonts w:ascii="Arial" w:hAnsi="Arial" w:cs="Arial"/>
          <w:sz w:val="20"/>
          <w:szCs w:val="20"/>
        </w:rPr>
        <w:t>, 89-94.</w:t>
      </w:r>
    </w:p>
    <w:p w14:paraId="59AD8EB8"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200.</w:t>
      </w:r>
      <w:r w:rsidRPr="000D5AA9">
        <w:rPr>
          <w:rFonts w:ascii="Arial" w:hAnsi="Arial" w:cs="Arial"/>
          <w:sz w:val="20"/>
          <w:szCs w:val="20"/>
        </w:rPr>
        <w:tab/>
        <w:t xml:space="preserve">White, H.B., 3rd. Coenzymes as fossils of an earlier metabolic state. </w:t>
      </w:r>
      <w:r w:rsidRPr="000D5AA9">
        <w:rPr>
          <w:rFonts w:ascii="Arial" w:hAnsi="Arial" w:cs="Arial"/>
          <w:i/>
          <w:sz w:val="20"/>
          <w:szCs w:val="20"/>
        </w:rPr>
        <w:t xml:space="preserve">J. Mol. Evol. </w:t>
      </w:r>
      <w:r w:rsidRPr="000D5AA9">
        <w:rPr>
          <w:rFonts w:ascii="Arial" w:hAnsi="Arial" w:cs="Arial"/>
          <w:b/>
          <w:sz w:val="20"/>
          <w:szCs w:val="20"/>
        </w:rPr>
        <w:t>1976</w:t>
      </w:r>
      <w:r w:rsidRPr="000D5AA9">
        <w:rPr>
          <w:rFonts w:ascii="Arial" w:hAnsi="Arial" w:cs="Arial"/>
          <w:sz w:val="20"/>
          <w:szCs w:val="20"/>
        </w:rPr>
        <w:t xml:space="preserve">, </w:t>
      </w:r>
      <w:r w:rsidRPr="000D5AA9">
        <w:rPr>
          <w:rFonts w:ascii="Arial" w:hAnsi="Arial" w:cs="Arial"/>
          <w:i/>
          <w:sz w:val="20"/>
          <w:szCs w:val="20"/>
        </w:rPr>
        <w:t>7</w:t>
      </w:r>
      <w:r w:rsidRPr="000D5AA9">
        <w:rPr>
          <w:rFonts w:ascii="Arial" w:hAnsi="Arial" w:cs="Arial"/>
          <w:sz w:val="20"/>
          <w:szCs w:val="20"/>
        </w:rPr>
        <w:t>, 101-104.</w:t>
      </w:r>
    </w:p>
    <w:p w14:paraId="04E2CC30"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201.</w:t>
      </w:r>
      <w:r w:rsidRPr="000D5AA9">
        <w:rPr>
          <w:rFonts w:ascii="Arial" w:hAnsi="Arial" w:cs="Arial"/>
          <w:sz w:val="20"/>
          <w:szCs w:val="20"/>
        </w:rPr>
        <w:tab/>
        <w:t xml:space="preserve">Harris, A.J.; Goldman, A.D. The very early evolution of protein translocation across membranes. </w:t>
      </w:r>
      <w:r w:rsidRPr="000D5AA9">
        <w:rPr>
          <w:rFonts w:ascii="Arial" w:hAnsi="Arial" w:cs="Arial"/>
          <w:i/>
          <w:sz w:val="20"/>
          <w:szCs w:val="20"/>
        </w:rPr>
        <w:t xml:space="preserve">PLoS Comput Biol </w:t>
      </w:r>
      <w:r w:rsidRPr="000D5AA9">
        <w:rPr>
          <w:rFonts w:ascii="Arial" w:hAnsi="Arial" w:cs="Arial"/>
          <w:b/>
          <w:sz w:val="20"/>
          <w:szCs w:val="20"/>
        </w:rPr>
        <w:t>2021</w:t>
      </w:r>
      <w:r w:rsidRPr="000D5AA9">
        <w:rPr>
          <w:rFonts w:ascii="Arial" w:hAnsi="Arial" w:cs="Arial"/>
          <w:sz w:val="20"/>
          <w:szCs w:val="20"/>
        </w:rPr>
        <w:t xml:space="preserve">, </w:t>
      </w:r>
      <w:r w:rsidRPr="000D5AA9">
        <w:rPr>
          <w:rFonts w:ascii="Arial" w:hAnsi="Arial" w:cs="Arial"/>
          <w:i/>
          <w:sz w:val="20"/>
          <w:szCs w:val="20"/>
        </w:rPr>
        <w:t>17</w:t>
      </w:r>
      <w:r w:rsidRPr="000D5AA9">
        <w:rPr>
          <w:rFonts w:ascii="Arial" w:hAnsi="Arial" w:cs="Arial"/>
          <w:sz w:val="20"/>
          <w:szCs w:val="20"/>
        </w:rPr>
        <w:t>, e1008623, doi:10.1371/journal.pcbi.1008623.</w:t>
      </w:r>
    </w:p>
    <w:p w14:paraId="6327B76B"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202.</w:t>
      </w:r>
      <w:r w:rsidRPr="000D5AA9">
        <w:rPr>
          <w:rFonts w:ascii="Arial" w:hAnsi="Arial" w:cs="Arial"/>
          <w:sz w:val="20"/>
          <w:szCs w:val="20"/>
        </w:rPr>
        <w:tab/>
        <w:t xml:space="preserve">Hury, J.; Nagaswamy, U.; Larios-Sanz, M.; Fox, G.E. Ribosome origins: the relative age of 23S rRNA Domains. </w:t>
      </w:r>
      <w:r w:rsidRPr="000D5AA9">
        <w:rPr>
          <w:rFonts w:ascii="Arial" w:hAnsi="Arial" w:cs="Arial"/>
          <w:i/>
          <w:sz w:val="20"/>
          <w:szCs w:val="20"/>
        </w:rPr>
        <w:t xml:space="preserve">Orig Life Evol Biosph </w:t>
      </w:r>
      <w:r w:rsidRPr="000D5AA9">
        <w:rPr>
          <w:rFonts w:ascii="Arial" w:hAnsi="Arial" w:cs="Arial"/>
          <w:b/>
          <w:sz w:val="20"/>
          <w:szCs w:val="20"/>
        </w:rPr>
        <w:t>2006</w:t>
      </w:r>
      <w:r w:rsidRPr="000D5AA9">
        <w:rPr>
          <w:rFonts w:ascii="Arial" w:hAnsi="Arial" w:cs="Arial"/>
          <w:sz w:val="20"/>
          <w:szCs w:val="20"/>
        </w:rPr>
        <w:t xml:space="preserve">, </w:t>
      </w:r>
      <w:r w:rsidRPr="000D5AA9">
        <w:rPr>
          <w:rFonts w:ascii="Arial" w:hAnsi="Arial" w:cs="Arial"/>
          <w:i/>
          <w:sz w:val="20"/>
          <w:szCs w:val="20"/>
        </w:rPr>
        <w:t>36</w:t>
      </w:r>
      <w:r w:rsidRPr="000D5AA9">
        <w:rPr>
          <w:rFonts w:ascii="Arial" w:hAnsi="Arial" w:cs="Arial"/>
          <w:sz w:val="20"/>
          <w:szCs w:val="20"/>
        </w:rPr>
        <w:t>, 421-429, doi:10.1007/s11084-006-9011-z.</w:t>
      </w:r>
    </w:p>
    <w:p w14:paraId="77E58DF6"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203.</w:t>
      </w:r>
      <w:r w:rsidRPr="000D5AA9">
        <w:rPr>
          <w:rFonts w:ascii="Arial" w:hAnsi="Arial" w:cs="Arial"/>
          <w:sz w:val="20"/>
          <w:szCs w:val="20"/>
        </w:rPr>
        <w:tab/>
        <w:t xml:space="preserve">Bokov, K.; Steinberg, S.V. A hierarchical model for evolution of 23S ribosomal RNA. </w:t>
      </w:r>
      <w:r w:rsidRPr="000D5AA9">
        <w:rPr>
          <w:rFonts w:ascii="Arial" w:hAnsi="Arial" w:cs="Arial"/>
          <w:i/>
          <w:sz w:val="20"/>
          <w:szCs w:val="20"/>
        </w:rPr>
        <w:t xml:space="preserve">Nature </w:t>
      </w:r>
      <w:r w:rsidRPr="000D5AA9">
        <w:rPr>
          <w:rFonts w:ascii="Arial" w:hAnsi="Arial" w:cs="Arial"/>
          <w:b/>
          <w:sz w:val="20"/>
          <w:szCs w:val="20"/>
        </w:rPr>
        <w:t>2009</w:t>
      </w:r>
      <w:r w:rsidRPr="000D5AA9">
        <w:rPr>
          <w:rFonts w:ascii="Arial" w:hAnsi="Arial" w:cs="Arial"/>
          <w:sz w:val="20"/>
          <w:szCs w:val="20"/>
        </w:rPr>
        <w:t xml:space="preserve">, </w:t>
      </w:r>
      <w:r w:rsidRPr="000D5AA9">
        <w:rPr>
          <w:rFonts w:ascii="Arial" w:hAnsi="Arial" w:cs="Arial"/>
          <w:i/>
          <w:sz w:val="20"/>
          <w:szCs w:val="20"/>
        </w:rPr>
        <w:t>457</w:t>
      </w:r>
      <w:r w:rsidRPr="000D5AA9">
        <w:rPr>
          <w:rFonts w:ascii="Arial" w:hAnsi="Arial" w:cs="Arial"/>
          <w:sz w:val="20"/>
          <w:szCs w:val="20"/>
        </w:rPr>
        <w:t>, 977-980.</w:t>
      </w:r>
    </w:p>
    <w:p w14:paraId="28F96A0B"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204.</w:t>
      </w:r>
      <w:r w:rsidRPr="000D5AA9">
        <w:rPr>
          <w:rFonts w:ascii="Arial" w:hAnsi="Arial" w:cs="Arial"/>
          <w:sz w:val="20"/>
          <w:szCs w:val="20"/>
        </w:rPr>
        <w:tab/>
        <w:t xml:space="preserve">Davidovich, C.; Belousoff, M.; Bashan, A.; Yonath, A. The evolving ribosome: from non-coded peptide bond formation to sophisticated translation machinery. </w:t>
      </w:r>
      <w:r w:rsidRPr="000D5AA9">
        <w:rPr>
          <w:rFonts w:ascii="Arial" w:hAnsi="Arial" w:cs="Arial"/>
          <w:i/>
          <w:sz w:val="20"/>
          <w:szCs w:val="20"/>
        </w:rPr>
        <w:t xml:space="preserve">Res Microbiol </w:t>
      </w:r>
      <w:r w:rsidRPr="000D5AA9">
        <w:rPr>
          <w:rFonts w:ascii="Arial" w:hAnsi="Arial" w:cs="Arial"/>
          <w:b/>
          <w:sz w:val="20"/>
          <w:szCs w:val="20"/>
        </w:rPr>
        <w:t>2009</w:t>
      </w:r>
      <w:r w:rsidRPr="000D5AA9">
        <w:rPr>
          <w:rFonts w:ascii="Arial" w:hAnsi="Arial" w:cs="Arial"/>
          <w:sz w:val="20"/>
          <w:szCs w:val="20"/>
        </w:rPr>
        <w:t xml:space="preserve">, </w:t>
      </w:r>
      <w:r w:rsidRPr="000D5AA9">
        <w:rPr>
          <w:rFonts w:ascii="Arial" w:hAnsi="Arial" w:cs="Arial"/>
          <w:i/>
          <w:sz w:val="20"/>
          <w:szCs w:val="20"/>
        </w:rPr>
        <w:t>160</w:t>
      </w:r>
      <w:r w:rsidRPr="000D5AA9">
        <w:rPr>
          <w:rFonts w:ascii="Arial" w:hAnsi="Arial" w:cs="Arial"/>
          <w:sz w:val="20"/>
          <w:szCs w:val="20"/>
        </w:rPr>
        <w:t>, 487-492.</w:t>
      </w:r>
    </w:p>
    <w:p w14:paraId="43F92CDA"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205.</w:t>
      </w:r>
      <w:r w:rsidRPr="000D5AA9">
        <w:rPr>
          <w:rFonts w:ascii="Arial" w:hAnsi="Arial" w:cs="Arial"/>
          <w:sz w:val="20"/>
          <w:szCs w:val="20"/>
        </w:rPr>
        <w:tab/>
        <w:t xml:space="preserve">Fox, G.E. Origin and evolution of the ribosome. </w:t>
      </w:r>
      <w:r w:rsidRPr="000D5AA9">
        <w:rPr>
          <w:rFonts w:ascii="Arial" w:hAnsi="Arial" w:cs="Arial"/>
          <w:i/>
          <w:sz w:val="20"/>
          <w:szCs w:val="20"/>
        </w:rPr>
        <w:t xml:space="preserve">Cold Spring Harb Perspect Biol </w:t>
      </w:r>
      <w:r w:rsidRPr="000D5AA9">
        <w:rPr>
          <w:rFonts w:ascii="Arial" w:hAnsi="Arial" w:cs="Arial"/>
          <w:b/>
          <w:sz w:val="20"/>
          <w:szCs w:val="20"/>
        </w:rPr>
        <w:t>2010</w:t>
      </w:r>
      <w:r w:rsidRPr="000D5AA9">
        <w:rPr>
          <w:rFonts w:ascii="Arial" w:hAnsi="Arial" w:cs="Arial"/>
          <w:sz w:val="20"/>
          <w:szCs w:val="20"/>
        </w:rPr>
        <w:t xml:space="preserve">, </w:t>
      </w:r>
      <w:r w:rsidRPr="000D5AA9">
        <w:rPr>
          <w:rFonts w:ascii="Arial" w:hAnsi="Arial" w:cs="Arial"/>
          <w:i/>
          <w:sz w:val="20"/>
          <w:szCs w:val="20"/>
        </w:rPr>
        <w:t>2</w:t>
      </w:r>
      <w:r w:rsidRPr="000D5AA9">
        <w:rPr>
          <w:rFonts w:ascii="Arial" w:hAnsi="Arial" w:cs="Arial"/>
          <w:sz w:val="20"/>
          <w:szCs w:val="20"/>
        </w:rPr>
        <w:t>, a003483, doi:10.1101/cshperspect.a003483.</w:t>
      </w:r>
    </w:p>
    <w:p w14:paraId="38CDE552" w14:textId="5A68D8B4"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206.</w:t>
      </w:r>
      <w:r w:rsidRPr="000D5AA9">
        <w:rPr>
          <w:rFonts w:ascii="Arial" w:hAnsi="Arial" w:cs="Arial"/>
          <w:sz w:val="20"/>
          <w:szCs w:val="20"/>
        </w:rPr>
        <w:tab/>
        <w:t xml:space="preserve">Krupkin, M.; Matzov, D.; Tang, H.; Metz, M.; Kalaora, R.; Belousoff, M.J.; Zimmerman, E.; Bashan, A.; Yonath, A. A vestige of a prebiotic bonding machine is functioning within the contemporary ribosome. </w:t>
      </w:r>
      <w:r w:rsidRPr="000D5AA9">
        <w:rPr>
          <w:rFonts w:ascii="Arial" w:hAnsi="Arial" w:cs="Arial"/>
          <w:i/>
          <w:sz w:val="20"/>
          <w:szCs w:val="20"/>
        </w:rPr>
        <w:t xml:space="preserve">Philos Trans R Soc Lond B Biol Sci </w:t>
      </w:r>
      <w:r w:rsidRPr="000D5AA9">
        <w:rPr>
          <w:rFonts w:ascii="Arial" w:hAnsi="Arial" w:cs="Arial"/>
          <w:b/>
          <w:sz w:val="20"/>
          <w:szCs w:val="20"/>
        </w:rPr>
        <w:t>2011</w:t>
      </w:r>
      <w:r w:rsidRPr="000D5AA9">
        <w:rPr>
          <w:rFonts w:ascii="Arial" w:hAnsi="Arial" w:cs="Arial"/>
          <w:sz w:val="20"/>
          <w:szCs w:val="20"/>
        </w:rPr>
        <w:t xml:space="preserve">, </w:t>
      </w:r>
      <w:r w:rsidRPr="000D5AA9">
        <w:rPr>
          <w:rFonts w:ascii="Arial" w:hAnsi="Arial" w:cs="Arial"/>
          <w:i/>
          <w:sz w:val="20"/>
          <w:szCs w:val="20"/>
        </w:rPr>
        <w:t>366</w:t>
      </w:r>
      <w:r w:rsidRPr="000D5AA9">
        <w:rPr>
          <w:rFonts w:ascii="Arial" w:hAnsi="Arial" w:cs="Arial"/>
          <w:sz w:val="20"/>
          <w:szCs w:val="20"/>
        </w:rPr>
        <w:t>, 2972-2978, doi:10.1098/rstb.2011.0146.</w:t>
      </w:r>
    </w:p>
    <w:p w14:paraId="259711A3"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207.</w:t>
      </w:r>
      <w:r w:rsidRPr="000D5AA9">
        <w:rPr>
          <w:rFonts w:ascii="Arial" w:hAnsi="Arial" w:cs="Arial"/>
          <w:sz w:val="20"/>
          <w:szCs w:val="20"/>
        </w:rPr>
        <w:tab/>
        <w:t xml:space="preserve">Fox, G.E.; Tran, Q.; Yonath, A. An exit cavity was crucial to the polymerase activity of the early ribosome. </w:t>
      </w:r>
      <w:r w:rsidRPr="000D5AA9">
        <w:rPr>
          <w:rFonts w:ascii="Arial" w:hAnsi="Arial" w:cs="Arial"/>
          <w:i/>
          <w:sz w:val="20"/>
          <w:szCs w:val="20"/>
        </w:rPr>
        <w:t xml:space="preserve">Astrobiology </w:t>
      </w:r>
      <w:r w:rsidRPr="000D5AA9">
        <w:rPr>
          <w:rFonts w:ascii="Arial" w:hAnsi="Arial" w:cs="Arial"/>
          <w:b/>
          <w:sz w:val="20"/>
          <w:szCs w:val="20"/>
        </w:rPr>
        <w:t>2012</w:t>
      </w:r>
      <w:r w:rsidRPr="000D5AA9">
        <w:rPr>
          <w:rFonts w:ascii="Arial" w:hAnsi="Arial" w:cs="Arial"/>
          <w:sz w:val="20"/>
          <w:szCs w:val="20"/>
        </w:rPr>
        <w:t xml:space="preserve">, </w:t>
      </w:r>
      <w:r w:rsidRPr="000D5AA9">
        <w:rPr>
          <w:rFonts w:ascii="Arial" w:hAnsi="Arial" w:cs="Arial"/>
          <w:i/>
          <w:sz w:val="20"/>
          <w:szCs w:val="20"/>
        </w:rPr>
        <w:t>12</w:t>
      </w:r>
      <w:r w:rsidRPr="000D5AA9">
        <w:rPr>
          <w:rFonts w:ascii="Arial" w:hAnsi="Arial" w:cs="Arial"/>
          <w:sz w:val="20"/>
          <w:szCs w:val="20"/>
        </w:rPr>
        <w:t>, 57-60, doi:10.1089/ast.2011.0692.</w:t>
      </w:r>
    </w:p>
    <w:p w14:paraId="35DDA1D8"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208.</w:t>
      </w:r>
      <w:r w:rsidRPr="000D5AA9">
        <w:rPr>
          <w:rFonts w:ascii="Arial" w:hAnsi="Arial" w:cs="Arial"/>
          <w:sz w:val="20"/>
          <w:szCs w:val="20"/>
        </w:rPr>
        <w:tab/>
        <w:t xml:space="preserve">Noller, H.F. Evolution of protein synthesis from an RNA world. </w:t>
      </w:r>
      <w:r w:rsidRPr="000D5AA9">
        <w:rPr>
          <w:rFonts w:ascii="Arial" w:hAnsi="Arial" w:cs="Arial"/>
          <w:i/>
          <w:sz w:val="20"/>
          <w:szCs w:val="20"/>
        </w:rPr>
        <w:t xml:space="preserve">Cold Spring Harb Perspect Biol </w:t>
      </w:r>
      <w:r w:rsidRPr="000D5AA9">
        <w:rPr>
          <w:rFonts w:ascii="Arial" w:hAnsi="Arial" w:cs="Arial"/>
          <w:b/>
          <w:sz w:val="20"/>
          <w:szCs w:val="20"/>
        </w:rPr>
        <w:t>2012</w:t>
      </w:r>
      <w:r w:rsidRPr="000D5AA9">
        <w:rPr>
          <w:rFonts w:ascii="Arial" w:hAnsi="Arial" w:cs="Arial"/>
          <w:sz w:val="20"/>
          <w:szCs w:val="20"/>
        </w:rPr>
        <w:t xml:space="preserve">, </w:t>
      </w:r>
      <w:r w:rsidRPr="000D5AA9">
        <w:rPr>
          <w:rFonts w:ascii="Arial" w:hAnsi="Arial" w:cs="Arial"/>
          <w:i/>
          <w:sz w:val="20"/>
          <w:szCs w:val="20"/>
        </w:rPr>
        <w:t>4</w:t>
      </w:r>
      <w:r w:rsidRPr="000D5AA9">
        <w:rPr>
          <w:rFonts w:ascii="Arial" w:hAnsi="Arial" w:cs="Arial"/>
          <w:sz w:val="20"/>
          <w:szCs w:val="20"/>
        </w:rPr>
        <w:t>, a003681, doi:10.1101/cshperspect.a003681.</w:t>
      </w:r>
    </w:p>
    <w:p w14:paraId="13446161"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209.</w:t>
      </w:r>
      <w:r w:rsidRPr="000D5AA9">
        <w:rPr>
          <w:rFonts w:ascii="Arial" w:hAnsi="Arial" w:cs="Arial"/>
          <w:sz w:val="20"/>
          <w:szCs w:val="20"/>
        </w:rPr>
        <w:tab/>
        <w:t xml:space="preserve">Petrov, A.S.; Bernier, C.R.; Hsiao, C.; Norris, A.M.; Kovacs, N.A.; Waterbury, C.C.; Stepanov, V.G.; Harvey, S.C.; Fox, G.E.; Wartell, R.M.; et al. Evolution of the ribosome at atomic resolution. </w:t>
      </w:r>
      <w:r w:rsidRPr="000D5AA9">
        <w:rPr>
          <w:rFonts w:ascii="Arial" w:hAnsi="Arial" w:cs="Arial"/>
          <w:i/>
          <w:sz w:val="20"/>
          <w:szCs w:val="20"/>
        </w:rPr>
        <w:t xml:space="preserve">Proc Natl Acad Sci U S A </w:t>
      </w:r>
      <w:r w:rsidRPr="000D5AA9">
        <w:rPr>
          <w:rFonts w:ascii="Arial" w:hAnsi="Arial" w:cs="Arial"/>
          <w:b/>
          <w:sz w:val="20"/>
          <w:szCs w:val="20"/>
        </w:rPr>
        <w:t>2014</w:t>
      </w:r>
      <w:r w:rsidRPr="000D5AA9">
        <w:rPr>
          <w:rFonts w:ascii="Arial" w:hAnsi="Arial" w:cs="Arial"/>
          <w:sz w:val="20"/>
          <w:szCs w:val="20"/>
        </w:rPr>
        <w:t xml:space="preserve">, </w:t>
      </w:r>
      <w:r w:rsidRPr="000D5AA9">
        <w:rPr>
          <w:rFonts w:ascii="Arial" w:hAnsi="Arial" w:cs="Arial"/>
          <w:i/>
          <w:sz w:val="20"/>
          <w:szCs w:val="20"/>
        </w:rPr>
        <w:t>111</w:t>
      </w:r>
      <w:r w:rsidRPr="000D5AA9">
        <w:rPr>
          <w:rFonts w:ascii="Arial" w:hAnsi="Arial" w:cs="Arial"/>
          <w:sz w:val="20"/>
          <w:szCs w:val="20"/>
        </w:rPr>
        <w:t>, 10251-10256, doi:10.1073/pnas.1407205111.</w:t>
      </w:r>
    </w:p>
    <w:p w14:paraId="0C1633EF"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210.</w:t>
      </w:r>
      <w:r w:rsidRPr="000D5AA9">
        <w:rPr>
          <w:rFonts w:ascii="Arial" w:hAnsi="Arial" w:cs="Arial"/>
          <w:sz w:val="20"/>
          <w:szCs w:val="20"/>
        </w:rPr>
        <w:tab/>
        <w:t xml:space="preserve">Petrov, A.S.; Gulen, B.; Norris, A.M.; Kovacs, N.A.; Bernier, C.R.; Lanier, K.A.; Fox, G.E.; Harvey, S.C.; Wartell, R.M.; Hud, N.V.; et al. History of the ribosome and the origin of translation. </w:t>
      </w:r>
      <w:r w:rsidRPr="000D5AA9">
        <w:rPr>
          <w:rFonts w:ascii="Arial" w:hAnsi="Arial" w:cs="Arial"/>
          <w:i/>
          <w:sz w:val="20"/>
          <w:szCs w:val="20"/>
        </w:rPr>
        <w:t xml:space="preserve">Proc Natl Acad Sci U S A </w:t>
      </w:r>
      <w:r w:rsidRPr="000D5AA9">
        <w:rPr>
          <w:rFonts w:ascii="Arial" w:hAnsi="Arial" w:cs="Arial"/>
          <w:b/>
          <w:sz w:val="20"/>
          <w:szCs w:val="20"/>
        </w:rPr>
        <w:t>2015</w:t>
      </w:r>
      <w:r w:rsidRPr="000D5AA9">
        <w:rPr>
          <w:rFonts w:ascii="Arial" w:hAnsi="Arial" w:cs="Arial"/>
          <w:sz w:val="20"/>
          <w:szCs w:val="20"/>
        </w:rPr>
        <w:t xml:space="preserve">, </w:t>
      </w:r>
      <w:r w:rsidRPr="000D5AA9">
        <w:rPr>
          <w:rFonts w:ascii="Arial" w:hAnsi="Arial" w:cs="Arial"/>
          <w:i/>
          <w:sz w:val="20"/>
          <w:szCs w:val="20"/>
        </w:rPr>
        <w:t>112</w:t>
      </w:r>
      <w:r w:rsidRPr="000D5AA9">
        <w:rPr>
          <w:rFonts w:ascii="Arial" w:hAnsi="Arial" w:cs="Arial"/>
          <w:sz w:val="20"/>
          <w:szCs w:val="20"/>
        </w:rPr>
        <w:t>, 15396-15401, doi:10.1073/pnas.1509761112.</w:t>
      </w:r>
    </w:p>
    <w:p w14:paraId="0BC4430C"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211.</w:t>
      </w:r>
      <w:r w:rsidRPr="000D5AA9">
        <w:rPr>
          <w:rFonts w:ascii="Arial" w:hAnsi="Arial" w:cs="Arial"/>
          <w:sz w:val="20"/>
          <w:szCs w:val="20"/>
        </w:rPr>
        <w:tab/>
        <w:t xml:space="preserve">Bose, T.; Fridkin, G.; Davidovich, C.; Krupkin, M.; Dinger, N.; Falkovich, A.H.; Peleg, Y.; Agmon, I.; Bashan, A.; Yonath, A. Origin of life: protoribosome forms peptide bonds and links RNA and protein dominated worlds. </w:t>
      </w:r>
      <w:r w:rsidRPr="000D5AA9">
        <w:rPr>
          <w:rFonts w:ascii="Arial" w:hAnsi="Arial" w:cs="Arial"/>
          <w:i/>
          <w:sz w:val="20"/>
          <w:szCs w:val="20"/>
        </w:rPr>
        <w:t xml:space="preserve">Nucleic Acids Res </w:t>
      </w:r>
      <w:r w:rsidRPr="000D5AA9">
        <w:rPr>
          <w:rFonts w:ascii="Arial" w:hAnsi="Arial" w:cs="Arial"/>
          <w:b/>
          <w:sz w:val="20"/>
          <w:szCs w:val="20"/>
        </w:rPr>
        <w:t>2022</w:t>
      </w:r>
      <w:r w:rsidRPr="000D5AA9">
        <w:rPr>
          <w:rFonts w:ascii="Arial" w:hAnsi="Arial" w:cs="Arial"/>
          <w:sz w:val="20"/>
          <w:szCs w:val="20"/>
        </w:rPr>
        <w:t xml:space="preserve">, </w:t>
      </w:r>
      <w:r w:rsidRPr="000D5AA9">
        <w:rPr>
          <w:rFonts w:ascii="Arial" w:hAnsi="Arial" w:cs="Arial"/>
          <w:i/>
          <w:sz w:val="20"/>
          <w:szCs w:val="20"/>
        </w:rPr>
        <w:t>50</w:t>
      </w:r>
      <w:r w:rsidRPr="000D5AA9">
        <w:rPr>
          <w:rFonts w:ascii="Arial" w:hAnsi="Arial" w:cs="Arial"/>
          <w:sz w:val="20"/>
          <w:szCs w:val="20"/>
        </w:rPr>
        <w:t>, 1815-1828, doi:10.1093/nar/gkac052.</w:t>
      </w:r>
    </w:p>
    <w:p w14:paraId="09A9A074"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212.</w:t>
      </w:r>
      <w:r w:rsidRPr="000D5AA9">
        <w:rPr>
          <w:rFonts w:ascii="Arial" w:hAnsi="Arial" w:cs="Arial"/>
          <w:sz w:val="20"/>
          <w:szCs w:val="20"/>
        </w:rPr>
        <w:tab/>
        <w:t xml:space="preserve">Rivas, M.; Fox, G.E. How to build a protoribosome: structural insights from the first protoribosome constructs that have proven to be catalytically active. </w:t>
      </w:r>
      <w:r w:rsidRPr="000D5AA9">
        <w:rPr>
          <w:rFonts w:ascii="Arial" w:hAnsi="Arial" w:cs="Arial"/>
          <w:i/>
          <w:sz w:val="20"/>
          <w:szCs w:val="20"/>
        </w:rPr>
        <w:t xml:space="preserve">RNA </w:t>
      </w:r>
      <w:r w:rsidRPr="000D5AA9">
        <w:rPr>
          <w:rFonts w:ascii="Arial" w:hAnsi="Arial" w:cs="Arial"/>
          <w:b/>
          <w:sz w:val="20"/>
          <w:szCs w:val="20"/>
        </w:rPr>
        <w:t>2023</w:t>
      </w:r>
      <w:r w:rsidRPr="000D5AA9">
        <w:rPr>
          <w:rFonts w:ascii="Arial" w:hAnsi="Arial" w:cs="Arial"/>
          <w:sz w:val="20"/>
          <w:szCs w:val="20"/>
        </w:rPr>
        <w:t xml:space="preserve">, </w:t>
      </w:r>
      <w:r w:rsidRPr="000D5AA9">
        <w:rPr>
          <w:rFonts w:ascii="Arial" w:hAnsi="Arial" w:cs="Arial"/>
          <w:i/>
          <w:sz w:val="20"/>
          <w:szCs w:val="20"/>
        </w:rPr>
        <w:t>29</w:t>
      </w:r>
      <w:r w:rsidRPr="000D5AA9">
        <w:rPr>
          <w:rFonts w:ascii="Arial" w:hAnsi="Arial" w:cs="Arial"/>
          <w:sz w:val="20"/>
          <w:szCs w:val="20"/>
        </w:rPr>
        <w:t>, 263-272.</w:t>
      </w:r>
    </w:p>
    <w:p w14:paraId="22BA690A"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213.</w:t>
      </w:r>
      <w:r w:rsidRPr="000D5AA9">
        <w:rPr>
          <w:rFonts w:ascii="Arial" w:hAnsi="Arial" w:cs="Arial"/>
          <w:sz w:val="20"/>
          <w:szCs w:val="20"/>
        </w:rPr>
        <w:tab/>
        <w:t xml:space="preserve">Eigen, M. Selforganization of matter and the evolution of biological macromolecules. </w:t>
      </w:r>
      <w:r w:rsidRPr="000D5AA9">
        <w:rPr>
          <w:rFonts w:ascii="Arial" w:hAnsi="Arial" w:cs="Arial"/>
          <w:i/>
          <w:sz w:val="20"/>
          <w:szCs w:val="20"/>
        </w:rPr>
        <w:t xml:space="preserve">Naturwissenschaften. </w:t>
      </w:r>
      <w:r w:rsidRPr="000D5AA9">
        <w:rPr>
          <w:rFonts w:ascii="Arial" w:hAnsi="Arial" w:cs="Arial"/>
          <w:b/>
          <w:sz w:val="20"/>
          <w:szCs w:val="20"/>
        </w:rPr>
        <w:t>1971</w:t>
      </w:r>
      <w:r w:rsidRPr="000D5AA9">
        <w:rPr>
          <w:rFonts w:ascii="Arial" w:hAnsi="Arial" w:cs="Arial"/>
          <w:sz w:val="20"/>
          <w:szCs w:val="20"/>
        </w:rPr>
        <w:t xml:space="preserve">, </w:t>
      </w:r>
      <w:r w:rsidRPr="000D5AA9">
        <w:rPr>
          <w:rFonts w:ascii="Arial" w:hAnsi="Arial" w:cs="Arial"/>
          <w:i/>
          <w:sz w:val="20"/>
          <w:szCs w:val="20"/>
        </w:rPr>
        <w:t>58</w:t>
      </w:r>
      <w:r w:rsidRPr="000D5AA9">
        <w:rPr>
          <w:rFonts w:ascii="Arial" w:hAnsi="Arial" w:cs="Arial"/>
          <w:sz w:val="20"/>
          <w:szCs w:val="20"/>
        </w:rPr>
        <w:t>, 465-523.</w:t>
      </w:r>
    </w:p>
    <w:p w14:paraId="4608F7B5"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214.</w:t>
      </w:r>
      <w:r w:rsidRPr="000D5AA9">
        <w:rPr>
          <w:rFonts w:ascii="Arial" w:hAnsi="Arial" w:cs="Arial"/>
          <w:sz w:val="20"/>
          <w:szCs w:val="20"/>
        </w:rPr>
        <w:tab/>
        <w:t xml:space="preserve">Eigen, M. Error catastrophe and antiviral strategy. </w:t>
      </w:r>
      <w:r w:rsidRPr="000D5AA9">
        <w:rPr>
          <w:rFonts w:ascii="Arial" w:hAnsi="Arial" w:cs="Arial"/>
          <w:i/>
          <w:sz w:val="20"/>
          <w:szCs w:val="20"/>
        </w:rPr>
        <w:t xml:space="preserve">Proc Natl Acad Sci U S A </w:t>
      </w:r>
      <w:r w:rsidRPr="000D5AA9">
        <w:rPr>
          <w:rFonts w:ascii="Arial" w:hAnsi="Arial" w:cs="Arial"/>
          <w:b/>
          <w:sz w:val="20"/>
          <w:szCs w:val="20"/>
        </w:rPr>
        <w:t>2002</w:t>
      </w:r>
      <w:r w:rsidRPr="000D5AA9">
        <w:rPr>
          <w:rFonts w:ascii="Arial" w:hAnsi="Arial" w:cs="Arial"/>
          <w:sz w:val="20"/>
          <w:szCs w:val="20"/>
        </w:rPr>
        <w:t xml:space="preserve">, </w:t>
      </w:r>
      <w:r w:rsidRPr="000D5AA9">
        <w:rPr>
          <w:rFonts w:ascii="Arial" w:hAnsi="Arial" w:cs="Arial"/>
          <w:i/>
          <w:sz w:val="20"/>
          <w:szCs w:val="20"/>
        </w:rPr>
        <w:t>99</w:t>
      </w:r>
      <w:r w:rsidRPr="000D5AA9">
        <w:rPr>
          <w:rFonts w:ascii="Arial" w:hAnsi="Arial" w:cs="Arial"/>
          <w:sz w:val="20"/>
          <w:szCs w:val="20"/>
        </w:rPr>
        <w:t>, 13374-13376, doi:10.1073/pnas.212514799.</w:t>
      </w:r>
    </w:p>
    <w:p w14:paraId="3CC66D5E"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215.</w:t>
      </w:r>
      <w:r w:rsidRPr="000D5AA9">
        <w:rPr>
          <w:rFonts w:ascii="Arial" w:hAnsi="Arial" w:cs="Arial"/>
          <w:sz w:val="20"/>
          <w:szCs w:val="20"/>
        </w:rPr>
        <w:tab/>
        <w:t xml:space="preserve">Eigen, M.; Schuster, P. The hypercycle. A principle of natural self-organization. Part A: Emergence of the hypercycle. </w:t>
      </w:r>
      <w:r w:rsidRPr="000D5AA9">
        <w:rPr>
          <w:rFonts w:ascii="Arial" w:hAnsi="Arial" w:cs="Arial"/>
          <w:i/>
          <w:sz w:val="20"/>
          <w:szCs w:val="20"/>
        </w:rPr>
        <w:t xml:space="preserve">Naturwissenschaften </w:t>
      </w:r>
      <w:r w:rsidRPr="000D5AA9">
        <w:rPr>
          <w:rFonts w:ascii="Arial" w:hAnsi="Arial" w:cs="Arial"/>
          <w:b/>
          <w:sz w:val="20"/>
          <w:szCs w:val="20"/>
        </w:rPr>
        <w:t>1977</w:t>
      </w:r>
      <w:r w:rsidRPr="000D5AA9">
        <w:rPr>
          <w:rFonts w:ascii="Arial" w:hAnsi="Arial" w:cs="Arial"/>
          <w:sz w:val="20"/>
          <w:szCs w:val="20"/>
        </w:rPr>
        <w:t xml:space="preserve">, </w:t>
      </w:r>
      <w:r w:rsidRPr="000D5AA9">
        <w:rPr>
          <w:rFonts w:ascii="Arial" w:hAnsi="Arial" w:cs="Arial"/>
          <w:i/>
          <w:sz w:val="20"/>
          <w:szCs w:val="20"/>
        </w:rPr>
        <w:t>64</w:t>
      </w:r>
      <w:r w:rsidRPr="000D5AA9">
        <w:rPr>
          <w:rFonts w:ascii="Arial" w:hAnsi="Arial" w:cs="Arial"/>
          <w:sz w:val="20"/>
          <w:szCs w:val="20"/>
        </w:rPr>
        <w:t>, 541-565.</w:t>
      </w:r>
    </w:p>
    <w:p w14:paraId="799267EB"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216.</w:t>
      </w:r>
      <w:r w:rsidRPr="000D5AA9">
        <w:rPr>
          <w:rFonts w:ascii="Arial" w:hAnsi="Arial" w:cs="Arial"/>
          <w:sz w:val="20"/>
          <w:szCs w:val="20"/>
        </w:rPr>
        <w:tab/>
        <w:t xml:space="preserve">Eigen, M.; Schuster, P. The hypercycle. A principle of natural self-organization. Part C: the realistic hypercycle. . </w:t>
      </w:r>
      <w:r w:rsidRPr="000D5AA9">
        <w:rPr>
          <w:rFonts w:ascii="Arial" w:hAnsi="Arial" w:cs="Arial"/>
          <w:i/>
          <w:sz w:val="20"/>
          <w:szCs w:val="20"/>
        </w:rPr>
        <w:t xml:space="preserve">Z. Naturwissenschaften </w:t>
      </w:r>
      <w:r w:rsidRPr="000D5AA9">
        <w:rPr>
          <w:rFonts w:ascii="Arial" w:hAnsi="Arial" w:cs="Arial"/>
          <w:b/>
          <w:sz w:val="20"/>
          <w:szCs w:val="20"/>
        </w:rPr>
        <w:t>1978</w:t>
      </w:r>
      <w:r w:rsidRPr="000D5AA9">
        <w:rPr>
          <w:rFonts w:ascii="Arial" w:hAnsi="Arial" w:cs="Arial"/>
          <w:sz w:val="20"/>
          <w:szCs w:val="20"/>
        </w:rPr>
        <w:t xml:space="preserve">, </w:t>
      </w:r>
      <w:r w:rsidRPr="000D5AA9">
        <w:rPr>
          <w:rFonts w:ascii="Arial" w:hAnsi="Arial" w:cs="Arial"/>
          <w:i/>
          <w:sz w:val="20"/>
          <w:szCs w:val="20"/>
        </w:rPr>
        <w:t>65</w:t>
      </w:r>
      <w:r w:rsidRPr="000D5AA9">
        <w:rPr>
          <w:rFonts w:ascii="Arial" w:hAnsi="Arial" w:cs="Arial"/>
          <w:sz w:val="20"/>
          <w:szCs w:val="20"/>
        </w:rPr>
        <w:t>, 341-369.</w:t>
      </w:r>
    </w:p>
    <w:p w14:paraId="19338991"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217.</w:t>
      </w:r>
      <w:r w:rsidRPr="000D5AA9">
        <w:rPr>
          <w:rFonts w:ascii="Arial" w:hAnsi="Arial" w:cs="Arial"/>
          <w:sz w:val="20"/>
          <w:szCs w:val="20"/>
        </w:rPr>
        <w:tab/>
        <w:t xml:space="preserve">Eigen, M.; Gardiner, W.C., Jr.; Schuster, P. Hypercycles and compartments. Compartments assists--but do not replace--hypercyclic organization of early genetic information. </w:t>
      </w:r>
      <w:r w:rsidRPr="000D5AA9">
        <w:rPr>
          <w:rFonts w:ascii="Arial" w:hAnsi="Arial" w:cs="Arial"/>
          <w:i/>
          <w:sz w:val="20"/>
          <w:szCs w:val="20"/>
        </w:rPr>
        <w:t xml:space="preserve">J Theor Biol </w:t>
      </w:r>
      <w:r w:rsidRPr="000D5AA9">
        <w:rPr>
          <w:rFonts w:ascii="Arial" w:hAnsi="Arial" w:cs="Arial"/>
          <w:b/>
          <w:sz w:val="20"/>
          <w:szCs w:val="20"/>
        </w:rPr>
        <w:t>1980</w:t>
      </w:r>
      <w:r w:rsidRPr="000D5AA9">
        <w:rPr>
          <w:rFonts w:ascii="Arial" w:hAnsi="Arial" w:cs="Arial"/>
          <w:sz w:val="20"/>
          <w:szCs w:val="20"/>
        </w:rPr>
        <w:t xml:space="preserve">, </w:t>
      </w:r>
      <w:r w:rsidRPr="000D5AA9">
        <w:rPr>
          <w:rFonts w:ascii="Arial" w:hAnsi="Arial" w:cs="Arial"/>
          <w:i/>
          <w:sz w:val="20"/>
          <w:szCs w:val="20"/>
        </w:rPr>
        <w:t>85</w:t>
      </w:r>
      <w:r w:rsidRPr="000D5AA9">
        <w:rPr>
          <w:rFonts w:ascii="Arial" w:hAnsi="Arial" w:cs="Arial"/>
          <w:sz w:val="20"/>
          <w:szCs w:val="20"/>
        </w:rPr>
        <w:t>, 407-411, doi:0022-5193(80)90315-X [pii].</w:t>
      </w:r>
    </w:p>
    <w:p w14:paraId="7046ECD0" w14:textId="6D022F9B"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218.</w:t>
      </w:r>
      <w:r w:rsidRPr="000D5AA9">
        <w:rPr>
          <w:rFonts w:ascii="Arial" w:hAnsi="Arial" w:cs="Arial"/>
          <w:sz w:val="20"/>
          <w:szCs w:val="20"/>
        </w:rPr>
        <w:tab/>
        <w:t xml:space="preserve">Takeuchi, N.; Hogeweg, P. Evolutionary dynamics of RNA-like replicator systems: A bioinformatic approach to the origin of life. </w:t>
      </w:r>
      <w:r w:rsidRPr="000D5AA9">
        <w:rPr>
          <w:rFonts w:ascii="Arial" w:hAnsi="Arial" w:cs="Arial"/>
          <w:i/>
          <w:sz w:val="20"/>
          <w:szCs w:val="20"/>
        </w:rPr>
        <w:t xml:space="preserve">Phys Life Rev </w:t>
      </w:r>
      <w:r w:rsidRPr="000D5AA9">
        <w:rPr>
          <w:rFonts w:ascii="Arial" w:hAnsi="Arial" w:cs="Arial"/>
          <w:b/>
          <w:sz w:val="20"/>
          <w:szCs w:val="20"/>
        </w:rPr>
        <w:t>2012</w:t>
      </w:r>
      <w:r w:rsidRPr="000D5AA9">
        <w:rPr>
          <w:rFonts w:ascii="Arial" w:hAnsi="Arial" w:cs="Arial"/>
          <w:sz w:val="20"/>
          <w:szCs w:val="20"/>
        </w:rPr>
        <w:t>, doi:10.1016/j.plrev.2012.06.001.</w:t>
      </w:r>
    </w:p>
    <w:p w14:paraId="026061DE"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219.</w:t>
      </w:r>
      <w:r w:rsidRPr="000D5AA9">
        <w:rPr>
          <w:rFonts w:ascii="Arial" w:hAnsi="Arial" w:cs="Arial"/>
          <w:sz w:val="20"/>
          <w:szCs w:val="20"/>
        </w:rPr>
        <w:tab/>
        <w:t xml:space="preserve">Monnard, P.A.; Deamer, D.W. Membrane self-assembly processes: steps toward the first cellular life. </w:t>
      </w:r>
      <w:r w:rsidRPr="000D5AA9">
        <w:rPr>
          <w:rFonts w:ascii="Arial" w:hAnsi="Arial" w:cs="Arial"/>
          <w:i/>
          <w:sz w:val="20"/>
          <w:szCs w:val="20"/>
        </w:rPr>
        <w:t xml:space="preserve">Anat Rec </w:t>
      </w:r>
      <w:r w:rsidRPr="000D5AA9">
        <w:rPr>
          <w:rFonts w:ascii="Arial" w:hAnsi="Arial" w:cs="Arial"/>
          <w:b/>
          <w:sz w:val="20"/>
          <w:szCs w:val="20"/>
        </w:rPr>
        <w:t>2002</w:t>
      </w:r>
      <w:r w:rsidRPr="000D5AA9">
        <w:rPr>
          <w:rFonts w:ascii="Arial" w:hAnsi="Arial" w:cs="Arial"/>
          <w:sz w:val="20"/>
          <w:szCs w:val="20"/>
        </w:rPr>
        <w:t xml:space="preserve">, </w:t>
      </w:r>
      <w:r w:rsidRPr="000D5AA9">
        <w:rPr>
          <w:rFonts w:ascii="Arial" w:hAnsi="Arial" w:cs="Arial"/>
          <w:i/>
          <w:sz w:val="20"/>
          <w:szCs w:val="20"/>
        </w:rPr>
        <w:t>268</w:t>
      </w:r>
      <w:r w:rsidRPr="000D5AA9">
        <w:rPr>
          <w:rFonts w:ascii="Arial" w:hAnsi="Arial" w:cs="Arial"/>
          <w:sz w:val="20"/>
          <w:szCs w:val="20"/>
        </w:rPr>
        <w:t>, 196-207, doi:10.1002/ar.10154.</w:t>
      </w:r>
    </w:p>
    <w:p w14:paraId="7608C596"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220.</w:t>
      </w:r>
      <w:r w:rsidRPr="000D5AA9">
        <w:rPr>
          <w:rFonts w:ascii="Arial" w:hAnsi="Arial" w:cs="Arial"/>
          <w:sz w:val="20"/>
          <w:szCs w:val="20"/>
        </w:rPr>
        <w:tab/>
        <w:t xml:space="preserve">Hanczyc, M.M.; Fujikawa, S.M.; Szostak, J.W. Experimental models of primitive cellular compartments: Encapsulation, growth, and division. </w:t>
      </w:r>
      <w:r w:rsidRPr="000D5AA9">
        <w:rPr>
          <w:rFonts w:ascii="Arial" w:hAnsi="Arial" w:cs="Arial"/>
          <w:i/>
          <w:sz w:val="20"/>
          <w:szCs w:val="20"/>
        </w:rPr>
        <w:t xml:space="preserve">Science </w:t>
      </w:r>
      <w:r w:rsidRPr="000D5AA9">
        <w:rPr>
          <w:rFonts w:ascii="Arial" w:hAnsi="Arial" w:cs="Arial"/>
          <w:b/>
          <w:sz w:val="20"/>
          <w:szCs w:val="20"/>
        </w:rPr>
        <w:t>2003</w:t>
      </w:r>
      <w:r w:rsidRPr="000D5AA9">
        <w:rPr>
          <w:rFonts w:ascii="Arial" w:hAnsi="Arial" w:cs="Arial"/>
          <w:sz w:val="20"/>
          <w:szCs w:val="20"/>
        </w:rPr>
        <w:t xml:space="preserve">, </w:t>
      </w:r>
      <w:r w:rsidRPr="000D5AA9">
        <w:rPr>
          <w:rFonts w:ascii="Arial" w:hAnsi="Arial" w:cs="Arial"/>
          <w:i/>
          <w:sz w:val="20"/>
          <w:szCs w:val="20"/>
        </w:rPr>
        <w:t>302</w:t>
      </w:r>
      <w:r w:rsidRPr="000D5AA9">
        <w:rPr>
          <w:rFonts w:ascii="Arial" w:hAnsi="Arial" w:cs="Arial"/>
          <w:sz w:val="20"/>
          <w:szCs w:val="20"/>
        </w:rPr>
        <w:t>, 618-622.</w:t>
      </w:r>
    </w:p>
    <w:p w14:paraId="596400E6"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lastRenderedPageBreak/>
        <w:t>221.</w:t>
      </w:r>
      <w:r w:rsidRPr="000D5AA9">
        <w:rPr>
          <w:rFonts w:ascii="Arial" w:hAnsi="Arial" w:cs="Arial"/>
          <w:sz w:val="20"/>
          <w:szCs w:val="20"/>
        </w:rPr>
        <w:tab/>
        <w:t xml:space="preserve">Chen, I.A.; Salehi-Ashtiani, K.; Szostak, J.W. RNA catalysis in model protocell vesicles. </w:t>
      </w:r>
      <w:r w:rsidRPr="000D5AA9">
        <w:rPr>
          <w:rFonts w:ascii="Arial" w:hAnsi="Arial" w:cs="Arial"/>
          <w:i/>
          <w:sz w:val="20"/>
          <w:szCs w:val="20"/>
        </w:rPr>
        <w:t xml:space="preserve">J Am Chem Soc </w:t>
      </w:r>
      <w:r w:rsidRPr="000D5AA9">
        <w:rPr>
          <w:rFonts w:ascii="Arial" w:hAnsi="Arial" w:cs="Arial"/>
          <w:b/>
          <w:sz w:val="20"/>
          <w:szCs w:val="20"/>
        </w:rPr>
        <w:t>2005</w:t>
      </w:r>
      <w:r w:rsidRPr="000D5AA9">
        <w:rPr>
          <w:rFonts w:ascii="Arial" w:hAnsi="Arial" w:cs="Arial"/>
          <w:sz w:val="20"/>
          <w:szCs w:val="20"/>
        </w:rPr>
        <w:t xml:space="preserve">, </w:t>
      </w:r>
      <w:r w:rsidRPr="000D5AA9">
        <w:rPr>
          <w:rFonts w:ascii="Arial" w:hAnsi="Arial" w:cs="Arial"/>
          <w:i/>
          <w:sz w:val="20"/>
          <w:szCs w:val="20"/>
        </w:rPr>
        <w:t>127</w:t>
      </w:r>
      <w:r w:rsidRPr="000D5AA9">
        <w:rPr>
          <w:rFonts w:ascii="Arial" w:hAnsi="Arial" w:cs="Arial"/>
          <w:sz w:val="20"/>
          <w:szCs w:val="20"/>
        </w:rPr>
        <w:t>, 13213-13219, doi:10.1021/ja051784p.</w:t>
      </w:r>
    </w:p>
    <w:p w14:paraId="07E15E52"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222.</w:t>
      </w:r>
      <w:r w:rsidRPr="000D5AA9">
        <w:rPr>
          <w:rFonts w:ascii="Arial" w:hAnsi="Arial" w:cs="Arial"/>
          <w:sz w:val="20"/>
          <w:szCs w:val="20"/>
        </w:rPr>
        <w:tab/>
        <w:t xml:space="preserve">Ricardo, A.; Szostak, J.W. Origin of life on earth. </w:t>
      </w:r>
      <w:r w:rsidRPr="000D5AA9">
        <w:rPr>
          <w:rFonts w:ascii="Arial" w:hAnsi="Arial" w:cs="Arial"/>
          <w:i/>
          <w:sz w:val="20"/>
          <w:szCs w:val="20"/>
        </w:rPr>
        <w:t xml:space="preserve">Sci Am </w:t>
      </w:r>
      <w:r w:rsidRPr="000D5AA9">
        <w:rPr>
          <w:rFonts w:ascii="Arial" w:hAnsi="Arial" w:cs="Arial"/>
          <w:b/>
          <w:sz w:val="20"/>
          <w:szCs w:val="20"/>
        </w:rPr>
        <w:t>2009</w:t>
      </w:r>
      <w:r w:rsidRPr="000D5AA9">
        <w:rPr>
          <w:rFonts w:ascii="Arial" w:hAnsi="Arial" w:cs="Arial"/>
          <w:sz w:val="20"/>
          <w:szCs w:val="20"/>
        </w:rPr>
        <w:t xml:space="preserve">, </w:t>
      </w:r>
      <w:r w:rsidRPr="000D5AA9">
        <w:rPr>
          <w:rFonts w:ascii="Arial" w:hAnsi="Arial" w:cs="Arial"/>
          <w:i/>
          <w:sz w:val="20"/>
          <w:szCs w:val="20"/>
        </w:rPr>
        <w:t>301</w:t>
      </w:r>
      <w:r w:rsidRPr="000D5AA9">
        <w:rPr>
          <w:rFonts w:ascii="Arial" w:hAnsi="Arial" w:cs="Arial"/>
          <w:sz w:val="20"/>
          <w:szCs w:val="20"/>
        </w:rPr>
        <w:t>, 54-61.</w:t>
      </w:r>
    </w:p>
    <w:p w14:paraId="0DD94C57" w14:textId="17D1B6FF"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223.</w:t>
      </w:r>
      <w:r w:rsidRPr="000D5AA9">
        <w:rPr>
          <w:rFonts w:ascii="Arial" w:hAnsi="Arial" w:cs="Arial"/>
          <w:sz w:val="20"/>
          <w:szCs w:val="20"/>
        </w:rPr>
        <w:tab/>
        <w:t xml:space="preserve">Mansy, S.S. Membrane transport in primitive cells. </w:t>
      </w:r>
      <w:r w:rsidRPr="000D5AA9">
        <w:rPr>
          <w:rFonts w:ascii="Arial" w:hAnsi="Arial" w:cs="Arial"/>
          <w:i/>
          <w:sz w:val="20"/>
          <w:szCs w:val="20"/>
        </w:rPr>
        <w:t xml:space="preserve">Cold Spring Harb Perspect Biol </w:t>
      </w:r>
      <w:r w:rsidRPr="000D5AA9">
        <w:rPr>
          <w:rFonts w:ascii="Arial" w:hAnsi="Arial" w:cs="Arial"/>
          <w:b/>
          <w:sz w:val="20"/>
          <w:szCs w:val="20"/>
        </w:rPr>
        <w:t>2010</w:t>
      </w:r>
      <w:r w:rsidRPr="000D5AA9">
        <w:rPr>
          <w:rFonts w:ascii="Arial" w:hAnsi="Arial" w:cs="Arial"/>
          <w:sz w:val="20"/>
          <w:szCs w:val="20"/>
        </w:rPr>
        <w:t xml:space="preserve">, </w:t>
      </w:r>
      <w:r w:rsidRPr="000D5AA9">
        <w:rPr>
          <w:rFonts w:ascii="Arial" w:hAnsi="Arial" w:cs="Arial"/>
          <w:i/>
          <w:sz w:val="20"/>
          <w:szCs w:val="20"/>
        </w:rPr>
        <w:t>2</w:t>
      </w:r>
      <w:r w:rsidRPr="000D5AA9">
        <w:rPr>
          <w:rFonts w:ascii="Arial" w:hAnsi="Arial" w:cs="Arial"/>
          <w:sz w:val="20"/>
          <w:szCs w:val="20"/>
        </w:rPr>
        <w:t>, a002188, doi:10.1101/cshperspect.a002188.</w:t>
      </w:r>
    </w:p>
    <w:p w14:paraId="010C677C" w14:textId="6076C27C"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224.</w:t>
      </w:r>
      <w:r w:rsidRPr="000D5AA9">
        <w:rPr>
          <w:rFonts w:ascii="Arial" w:hAnsi="Arial" w:cs="Arial"/>
          <w:sz w:val="20"/>
          <w:szCs w:val="20"/>
        </w:rPr>
        <w:tab/>
        <w:t xml:space="preserve">Mansy, S.S.; Schrum, J.P.; Krishnamurthy, M.; Tobe, S.; Treco, D.A.; Szostak, J.W. Template-directed synthesis of a genetic polymer in a model protocell. </w:t>
      </w:r>
      <w:r w:rsidRPr="000D5AA9">
        <w:rPr>
          <w:rFonts w:ascii="Arial" w:hAnsi="Arial" w:cs="Arial"/>
          <w:i/>
          <w:sz w:val="20"/>
          <w:szCs w:val="20"/>
        </w:rPr>
        <w:t xml:space="preserve">Nature </w:t>
      </w:r>
      <w:r w:rsidRPr="000D5AA9">
        <w:rPr>
          <w:rFonts w:ascii="Arial" w:hAnsi="Arial" w:cs="Arial"/>
          <w:b/>
          <w:sz w:val="20"/>
          <w:szCs w:val="20"/>
        </w:rPr>
        <w:t>2008</w:t>
      </w:r>
      <w:r w:rsidRPr="000D5AA9">
        <w:rPr>
          <w:rFonts w:ascii="Arial" w:hAnsi="Arial" w:cs="Arial"/>
          <w:sz w:val="20"/>
          <w:szCs w:val="20"/>
        </w:rPr>
        <w:t xml:space="preserve">, </w:t>
      </w:r>
      <w:r w:rsidRPr="000D5AA9">
        <w:rPr>
          <w:rFonts w:ascii="Arial" w:hAnsi="Arial" w:cs="Arial"/>
          <w:i/>
          <w:sz w:val="20"/>
          <w:szCs w:val="20"/>
        </w:rPr>
        <w:t>454</w:t>
      </w:r>
      <w:r w:rsidRPr="000D5AA9">
        <w:rPr>
          <w:rFonts w:ascii="Arial" w:hAnsi="Arial" w:cs="Arial"/>
          <w:sz w:val="20"/>
          <w:szCs w:val="20"/>
        </w:rPr>
        <w:t>, 122-125, doi:10.1038/nature07018.</w:t>
      </w:r>
    </w:p>
    <w:p w14:paraId="38BFF53E" w14:textId="4A68A6FD"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225.</w:t>
      </w:r>
      <w:r w:rsidRPr="000D5AA9">
        <w:rPr>
          <w:rFonts w:ascii="Arial" w:hAnsi="Arial" w:cs="Arial"/>
          <w:sz w:val="20"/>
          <w:szCs w:val="20"/>
        </w:rPr>
        <w:tab/>
        <w:t xml:space="preserve">Mansy, S.S.; Szostak, J.W. Reconstructing the emergence of cellular life through the synthesis of model protocells. </w:t>
      </w:r>
      <w:r w:rsidRPr="000D5AA9">
        <w:rPr>
          <w:rFonts w:ascii="Arial" w:hAnsi="Arial" w:cs="Arial"/>
          <w:i/>
          <w:sz w:val="20"/>
          <w:szCs w:val="20"/>
        </w:rPr>
        <w:t xml:space="preserve">Cold Spring Harb Symp Quant Biol </w:t>
      </w:r>
      <w:r w:rsidRPr="000D5AA9">
        <w:rPr>
          <w:rFonts w:ascii="Arial" w:hAnsi="Arial" w:cs="Arial"/>
          <w:b/>
          <w:sz w:val="20"/>
          <w:szCs w:val="20"/>
        </w:rPr>
        <w:t>2009</w:t>
      </w:r>
      <w:r w:rsidRPr="000D5AA9">
        <w:rPr>
          <w:rFonts w:ascii="Arial" w:hAnsi="Arial" w:cs="Arial"/>
          <w:sz w:val="20"/>
          <w:szCs w:val="20"/>
        </w:rPr>
        <w:t xml:space="preserve">, </w:t>
      </w:r>
      <w:r w:rsidRPr="000D5AA9">
        <w:rPr>
          <w:rFonts w:ascii="Arial" w:hAnsi="Arial" w:cs="Arial"/>
          <w:i/>
          <w:sz w:val="20"/>
          <w:szCs w:val="20"/>
        </w:rPr>
        <w:t>74</w:t>
      </w:r>
      <w:r w:rsidRPr="000D5AA9">
        <w:rPr>
          <w:rFonts w:ascii="Arial" w:hAnsi="Arial" w:cs="Arial"/>
          <w:sz w:val="20"/>
          <w:szCs w:val="20"/>
        </w:rPr>
        <w:t>, 47-54, doi:10.1101/sqb.2009.74.014.</w:t>
      </w:r>
    </w:p>
    <w:p w14:paraId="4AAF0E22"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226.</w:t>
      </w:r>
      <w:r w:rsidRPr="000D5AA9">
        <w:rPr>
          <w:rFonts w:ascii="Arial" w:hAnsi="Arial" w:cs="Arial"/>
          <w:sz w:val="20"/>
          <w:szCs w:val="20"/>
        </w:rPr>
        <w:tab/>
        <w:t xml:space="preserve">Blain, J.C.; Szostak, J.W. Progress toward synthetic cells. </w:t>
      </w:r>
      <w:r w:rsidRPr="000D5AA9">
        <w:rPr>
          <w:rFonts w:ascii="Arial" w:hAnsi="Arial" w:cs="Arial"/>
          <w:i/>
          <w:sz w:val="20"/>
          <w:szCs w:val="20"/>
        </w:rPr>
        <w:t xml:space="preserve">Annual review of biochemistry </w:t>
      </w:r>
      <w:r w:rsidRPr="000D5AA9">
        <w:rPr>
          <w:rFonts w:ascii="Arial" w:hAnsi="Arial" w:cs="Arial"/>
          <w:b/>
          <w:sz w:val="20"/>
          <w:szCs w:val="20"/>
        </w:rPr>
        <w:t>2014</w:t>
      </w:r>
      <w:r w:rsidRPr="000D5AA9">
        <w:rPr>
          <w:rFonts w:ascii="Arial" w:hAnsi="Arial" w:cs="Arial"/>
          <w:sz w:val="20"/>
          <w:szCs w:val="20"/>
        </w:rPr>
        <w:t xml:space="preserve">, </w:t>
      </w:r>
      <w:r w:rsidRPr="000D5AA9">
        <w:rPr>
          <w:rFonts w:ascii="Arial" w:hAnsi="Arial" w:cs="Arial"/>
          <w:i/>
          <w:sz w:val="20"/>
          <w:szCs w:val="20"/>
        </w:rPr>
        <w:t>83</w:t>
      </w:r>
      <w:r w:rsidRPr="000D5AA9">
        <w:rPr>
          <w:rFonts w:ascii="Arial" w:hAnsi="Arial" w:cs="Arial"/>
          <w:sz w:val="20"/>
          <w:szCs w:val="20"/>
        </w:rPr>
        <w:t>, 615-640.</w:t>
      </w:r>
    </w:p>
    <w:p w14:paraId="155731A9"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227.</w:t>
      </w:r>
      <w:r w:rsidRPr="000D5AA9">
        <w:rPr>
          <w:rFonts w:ascii="Arial" w:hAnsi="Arial" w:cs="Arial"/>
          <w:sz w:val="20"/>
          <w:szCs w:val="20"/>
        </w:rPr>
        <w:tab/>
        <w:t xml:space="preserve">Engelhart, A.E.; Adamala, K.P.; Szostak, J.W. A simple physical mechanism enables homeostasis in primitive cells. </w:t>
      </w:r>
      <w:r w:rsidRPr="000D5AA9">
        <w:rPr>
          <w:rFonts w:ascii="Arial" w:hAnsi="Arial" w:cs="Arial"/>
          <w:i/>
          <w:sz w:val="20"/>
          <w:szCs w:val="20"/>
        </w:rPr>
        <w:t xml:space="preserve">Nature chemistry </w:t>
      </w:r>
      <w:r w:rsidRPr="000D5AA9">
        <w:rPr>
          <w:rFonts w:ascii="Arial" w:hAnsi="Arial" w:cs="Arial"/>
          <w:b/>
          <w:sz w:val="20"/>
          <w:szCs w:val="20"/>
        </w:rPr>
        <w:t>2016</w:t>
      </w:r>
      <w:r w:rsidRPr="000D5AA9">
        <w:rPr>
          <w:rFonts w:ascii="Arial" w:hAnsi="Arial" w:cs="Arial"/>
          <w:sz w:val="20"/>
          <w:szCs w:val="20"/>
        </w:rPr>
        <w:t xml:space="preserve">, </w:t>
      </w:r>
      <w:r w:rsidRPr="000D5AA9">
        <w:rPr>
          <w:rFonts w:ascii="Arial" w:hAnsi="Arial" w:cs="Arial"/>
          <w:i/>
          <w:sz w:val="20"/>
          <w:szCs w:val="20"/>
        </w:rPr>
        <w:t>8</w:t>
      </w:r>
      <w:r w:rsidRPr="000D5AA9">
        <w:rPr>
          <w:rFonts w:ascii="Arial" w:hAnsi="Arial" w:cs="Arial"/>
          <w:sz w:val="20"/>
          <w:szCs w:val="20"/>
        </w:rPr>
        <w:t>, 448-453.</w:t>
      </w:r>
    </w:p>
    <w:p w14:paraId="7F16CD61"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228.</w:t>
      </w:r>
      <w:r w:rsidRPr="000D5AA9">
        <w:rPr>
          <w:rFonts w:ascii="Arial" w:hAnsi="Arial" w:cs="Arial"/>
          <w:sz w:val="20"/>
          <w:szCs w:val="20"/>
        </w:rPr>
        <w:tab/>
        <w:t xml:space="preserve">Monnard, P.-A.; Deamer, D. RNA Protocells. In </w:t>
      </w:r>
      <w:r w:rsidRPr="000D5AA9">
        <w:rPr>
          <w:rFonts w:ascii="Arial" w:hAnsi="Arial" w:cs="Arial"/>
          <w:i/>
          <w:sz w:val="20"/>
          <w:szCs w:val="20"/>
        </w:rPr>
        <w:t>Frontiers in Developmental Biology: Advances in Molecular Biology and Medicine</w:t>
      </w:r>
      <w:r w:rsidRPr="000D5AA9">
        <w:rPr>
          <w:rFonts w:ascii="Arial" w:hAnsi="Arial" w:cs="Arial"/>
          <w:sz w:val="20"/>
          <w:szCs w:val="20"/>
        </w:rPr>
        <w:t>, Meyers, R.A., Ed.; Wiley-VCH: Weinheim, Germany, 2019; pp. 213-225.</w:t>
      </w:r>
    </w:p>
    <w:p w14:paraId="1972B4DF"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229.</w:t>
      </w:r>
      <w:r w:rsidRPr="000D5AA9">
        <w:rPr>
          <w:rFonts w:ascii="Arial" w:hAnsi="Arial" w:cs="Arial"/>
          <w:sz w:val="20"/>
          <w:szCs w:val="20"/>
        </w:rPr>
        <w:tab/>
        <w:t xml:space="preserve">Chetverina, H.V.; Chetverin, A.B. Cloning of RNA molecules </w:t>
      </w:r>
      <w:r w:rsidRPr="000D5AA9">
        <w:rPr>
          <w:rFonts w:ascii="Arial" w:hAnsi="Arial" w:cs="Arial"/>
          <w:i/>
          <w:sz w:val="20"/>
          <w:szCs w:val="20"/>
        </w:rPr>
        <w:t>in vitro</w:t>
      </w:r>
      <w:r w:rsidRPr="000D5AA9">
        <w:rPr>
          <w:rFonts w:ascii="Arial" w:hAnsi="Arial" w:cs="Arial"/>
          <w:sz w:val="20"/>
          <w:szCs w:val="20"/>
        </w:rPr>
        <w:t xml:space="preserve">. </w:t>
      </w:r>
      <w:r w:rsidRPr="000D5AA9">
        <w:rPr>
          <w:rFonts w:ascii="Arial" w:hAnsi="Arial" w:cs="Arial"/>
          <w:i/>
          <w:sz w:val="20"/>
          <w:szCs w:val="20"/>
        </w:rPr>
        <w:t xml:space="preserve">Nucleic Acids Res. </w:t>
      </w:r>
      <w:r w:rsidRPr="000D5AA9">
        <w:rPr>
          <w:rFonts w:ascii="Arial" w:hAnsi="Arial" w:cs="Arial"/>
          <w:b/>
          <w:sz w:val="20"/>
          <w:szCs w:val="20"/>
        </w:rPr>
        <w:t>1993</w:t>
      </w:r>
      <w:r w:rsidRPr="000D5AA9">
        <w:rPr>
          <w:rFonts w:ascii="Arial" w:hAnsi="Arial" w:cs="Arial"/>
          <w:sz w:val="20"/>
          <w:szCs w:val="20"/>
        </w:rPr>
        <w:t xml:space="preserve">, </w:t>
      </w:r>
      <w:r w:rsidRPr="000D5AA9">
        <w:rPr>
          <w:rFonts w:ascii="Arial" w:hAnsi="Arial" w:cs="Arial"/>
          <w:i/>
          <w:sz w:val="20"/>
          <w:szCs w:val="20"/>
        </w:rPr>
        <w:t>21</w:t>
      </w:r>
      <w:r w:rsidRPr="000D5AA9">
        <w:rPr>
          <w:rFonts w:ascii="Arial" w:hAnsi="Arial" w:cs="Arial"/>
          <w:sz w:val="20"/>
          <w:szCs w:val="20"/>
        </w:rPr>
        <w:t>, 2349-2353.</w:t>
      </w:r>
    </w:p>
    <w:p w14:paraId="63B34B30"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230.</w:t>
      </w:r>
      <w:r w:rsidRPr="000D5AA9">
        <w:rPr>
          <w:rFonts w:ascii="Arial" w:hAnsi="Arial" w:cs="Arial"/>
          <w:sz w:val="20"/>
          <w:szCs w:val="20"/>
        </w:rPr>
        <w:tab/>
        <w:t xml:space="preserve">Chetverin, A.B.; Chetverina, E.V. Scientific and practical applications of molecular colonies. </w:t>
      </w:r>
      <w:r w:rsidRPr="000D5AA9">
        <w:rPr>
          <w:rFonts w:ascii="Arial" w:hAnsi="Arial" w:cs="Arial"/>
          <w:i/>
          <w:sz w:val="20"/>
          <w:szCs w:val="20"/>
        </w:rPr>
        <w:t xml:space="preserve">Mol Biol (Mosk) </w:t>
      </w:r>
      <w:r w:rsidRPr="000D5AA9">
        <w:rPr>
          <w:rFonts w:ascii="Arial" w:hAnsi="Arial" w:cs="Arial"/>
          <w:b/>
          <w:sz w:val="20"/>
          <w:szCs w:val="20"/>
        </w:rPr>
        <w:t>2007</w:t>
      </w:r>
      <w:r w:rsidRPr="000D5AA9">
        <w:rPr>
          <w:rFonts w:ascii="Arial" w:hAnsi="Arial" w:cs="Arial"/>
          <w:sz w:val="20"/>
          <w:szCs w:val="20"/>
        </w:rPr>
        <w:t xml:space="preserve">, </w:t>
      </w:r>
      <w:r w:rsidRPr="000D5AA9">
        <w:rPr>
          <w:rFonts w:ascii="Arial" w:hAnsi="Arial" w:cs="Arial"/>
          <w:i/>
          <w:sz w:val="20"/>
          <w:szCs w:val="20"/>
        </w:rPr>
        <w:t>41</w:t>
      </w:r>
      <w:r w:rsidRPr="000D5AA9">
        <w:rPr>
          <w:rFonts w:ascii="Arial" w:hAnsi="Arial" w:cs="Arial"/>
          <w:sz w:val="20"/>
          <w:szCs w:val="20"/>
        </w:rPr>
        <w:t>, 284-296.</w:t>
      </w:r>
    </w:p>
    <w:p w14:paraId="0887BC0D"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231.</w:t>
      </w:r>
      <w:r w:rsidRPr="000D5AA9">
        <w:rPr>
          <w:rFonts w:ascii="Arial" w:hAnsi="Arial" w:cs="Arial"/>
          <w:sz w:val="20"/>
          <w:szCs w:val="20"/>
        </w:rPr>
        <w:tab/>
        <w:t>Ashe, K. Studies towards the prebiotic synthesis of nucleotides and amino acids. UCL, London, 2018.</w:t>
      </w:r>
    </w:p>
    <w:p w14:paraId="4C6AB1AC"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232.</w:t>
      </w:r>
      <w:r w:rsidRPr="000D5AA9">
        <w:rPr>
          <w:rFonts w:ascii="Arial" w:hAnsi="Arial" w:cs="Arial"/>
          <w:sz w:val="20"/>
          <w:szCs w:val="20"/>
        </w:rPr>
        <w:tab/>
        <w:t xml:space="preserve">Fiore, M.; Strazewski, P. Bringing Prebiotic Nucleosides and Nucleotides Down to Earth. </w:t>
      </w:r>
      <w:r w:rsidRPr="000D5AA9">
        <w:rPr>
          <w:rFonts w:ascii="Arial" w:hAnsi="Arial" w:cs="Arial"/>
          <w:i/>
          <w:sz w:val="20"/>
          <w:szCs w:val="20"/>
        </w:rPr>
        <w:t xml:space="preserve">Angew Chem Int Ed Engl </w:t>
      </w:r>
      <w:r w:rsidRPr="000D5AA9">
        <w:rPr>
          <w:rFonts w:ascii="Arial" w:hAnsi="Arial" w:cs="Arial"/>
          <w:b/>
          <w:sz w:val="20"/>
          <w:szCs w:val="20"/>
        </w:rPr>
        <w:t>2016</w:t>
      </w:r>
      <w:r w:rsidRPr="000D5AA9">
        <w:rPr>
          <w:rFonts w:ascii="Arial" w:hAnsi="Arial" w:cs="Arial"/>
          <w:sz w:val="20"/>
          <w:szCs w:val="20"/>
        </w:rPr>
        <w:t xml:space="preserve">, </w:t>
      </w:r>
      <w:r w:rsidRPr="000D5AA9">
        <w:rPr>
          <w:rFonts w:ascii="Arial" w:hAnsi="Arial" w:cs="Arial"/>
          <w:i/>
          <w:sz w:val="20"/>
          <w:szCs w:val="20"/>
        </w:rPr>
        <w:t>55</w:t>
      </w:r>
      <w:r w:rsidRPr="000D5AA9">
        <w:rPr>
          <w:rFonts w:ascii="Arial" w:hAnsi="Arial" w:cs="Arial"/>
          <w:sz w:val="20"/>
          <w:szCs w:val="20"/>
        </w:rPr>
        <w:t>, 13930-13933, doi:10.1002/anie.201606232.</w:t>
      </w:r>
    </w:p>
    <w:p w14:paraId="061FC8AA"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233.</w:t>
      </w:r>
      <w:r w:rsidRPr="000D5AA9">
        <w:rPr>
          <w:rFonts w:ascii="Arial" w:hAnsi="Arial" w:cs="Arial"/>
          <w:sz w:val="20"/>
          <w:szCs w:val="20"/>
        </w:rPr>
        <w:tab/>
        <w:t xml:space="preserve">Whitaker, D.; Powner, M.W. Prebiotic nucleic acids need space to grow. </w:t>
      </w:r>
      <w:r w:rsidRPr="000D5AA9">
        <w:rPr>
          <w:rFonts w:ascii="Arial" w:hAnsi="Arial" w:cs="Arial"/>
          <w:i/>
          <w:sz w:val="20"/>
          <w:szCs w:val="20"/>
        </w:rPr>
        <w:t xml:space="preserve">Nat Commun </w:t>
      </w:r>
      <w:r w:rsidRPr="000D5AA9">
        <w:rPr>
          <w:rFonts w:ascii="Arial" w:hAnsi="Arial" w:cs="Arial"/>
          <w:b/>
          <w:sz w:val="20"/>
          <w:szCs w:val="20"/>
        </w:rPr>
        <w:t>2018</w:t>
      </w:r>
      <w:r w:rsidRPr="000D5AA9">
        <w:rPr>
          <w:rFonts w:ascii="Arial" w:hAnsi="Arial" w:cs="Arial"/>
          <w:sz w:val="20"/>
          <w:szCs w:val="20"/>
        </w:rPr>
        <w:t xml:space="preserve">, </w:t>
      </w:r>
      <w:r w:rsidRPr="000D5AA9">
        <w:rPr>
          <w:rFonts w:ascii="Arial" w:hAnsi="Arial" w:cs="Arial"/>
          <w:i/>
          <w:sz w:val="20"/>
          <w:szCs w:val="20"/>
        </w:rPr>
        <w:t>9</w:t>
      </w:r>
      <w:r w:rsidRPr="000D5AA9">
        <w:rPr>
          <w:rFonts w:ascii="Arial" w:hAnsi="Arial" w:cs="Arial"/>
          <w:sz w:val="20"/>
          <w:szCs w:val="20"/>
        </w:rPr>
        <w:t>, 5172, doi:10.1038/s41467-018-07221-x.</w:t>
      </w:r>
    </w:p>
    <w:p w14:paraId="72C66FF9"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234.</w:t>
      </w:r>
      <w:r w:rsidRPr="000D5AA9">
        <w:rPr>
          <w:rFonts w:ascii="Arial" w:hAnsi="Arial" w:cs="Arial"/>
          <w:sz w:val="20"/>
          <w:szCs w:val="20"/>
        </w:rPr>
        <w:tab/>
        <w:t xml:space="preserve">Becker, S.; Feldmann, J.; Wiedemann, S.; Okamura, H.; Schneider, C.; Iwan, K.; Crisp, A.; Rossa, M.; Amatov, T.; Carell, T. Unified prebiotically plausible synthesis of pyrimidine and purine RNA ribonucleotides. </w:t>
      </w:r>
      <w:r w:rsidRPr="000D5AA9">
        <w:rPr>
          <w:rFonts w:ascii="Arial" w:hAnsi="Arial" w:cs="Arial"/>
          <w:i/>
          <w:sz w:val="20"/>
          <w:szCs w:val="20"/>
        </w:rPr>
        <w:t xml:space="preserve">Science </w:t>
      </w:r>
      <w:r w:rsidRPr="000D5AA9">
        <w:rPr>
          <w:rFonts w:ascii="Arial" w:hAnsi="Arial" w:cs="Arial"/>
          <w:b/>
          <w:sz w:val="20"/>
          <w:szCs w:val="20"/>
        </w:rPr>
        <w:t>2019</w:t>
      </w:r>
      <w:r w:rsidRPr="000D5AA9">
        <w:rPr>
          <w:rFonts w:ascii="Arial" w:hAnsi="Arial" w:cs="Arial"/>
          <w:sz w:val="20"/>
          <w:szCs w:val="20"/>
        </w:rPr>
        <w:t xml:space="preserve">, </w:t>
      </w:r>
      <w:r w:rsidRPr="000D5AA9">
        <w:rPr>
          <w:rFonts w:ascii="Arial" w:hAnsi="Arial" w:cs="Arial"/>
          <w:i/>
          <w:sz w:val="20"/>
          <w:szCs w:val="20"/>
        </w:rPr>
        <w:t>366</w:t>
      </w:r>
      <w:r w:rsidRPr="000D5AA9">
        <w:rPr>
          <w:rFonts w:ascii="Arial" w:hAnsi="Arial" w:cs="Arial"/>
          <w:sz w:val="20"/>
          <w:szCs w:val="20"/>
        </w:rPr>
        <w:t>, 76-82, doi:10.1126/science.aax2747.</w:t>
      </w:r>
    </w:p>
    <w:p w14:paraId="31FBDB50"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235.</w:t>
      </w:r>
      <w:r w:rsidRPr="000D5AA9">
        <w:rPr>
          <w:rFonts w:ascii="Arial" w:hAnsi="Arial" w:cs="Arial"/>
          <w:sz w:val="20"/>
          <w:szCs w:val="20"/>
        </w:rPr>
        <w:tab/>
        <w:t xml:space="preserve">Sanchez, R.A.; Orgel, L.E. Studies in prebiotic synthesis. V. Synthesis and photoanomerization of pyrimidine nucleosides. </w:t>
      </w:r>
      <w:r w:rsidRPr="000D5AA9">
        <w:rPr>
          <w:rFonts w:ascii="Arial" w:hAnsi="Arial" w:cs="Arial"/>
          <w:i/>
          <w:sz w:val="20"/>
          <w:szCs w:val="20"/>
        </w:rPr>
        <w:t xml:space="preserve">J Mol Biol </w:t>
      </w:r>
      <w:r w:rsidRPr="000D5AA9">
        <w:rPr>
          <w:rFonts w:ascii="Arial" w:hAnsi="Arial" w:cs="Arial"/>
          <w:b/>
          <w:sz w:val="20"/>
          <w:szCs w:val="20"/>
        </w:rPr>
        <w:t>1970</w:t>
      </w:r>
      <w:r w:rsidRPr="000D5AA9">
        <w:rPr>
          <w:rFonts w:ascii="Arial" w:hAnsi="Arial" w:cs="Arial"/>
          <w:sz w:val="20"/>
          <w:szCs w:val="20"/>
        </w:rPr>
        <w:t xml:space="preserve">, </w:t>
      </w:r>
      <w:r w:rsidRPr="000D5AA9">
        <w:rPr>
          <w:rFonts w:ascii="Arial" w:hAnsi="Arial" w:cs="Arial"/>
          <w:i/>
          <w:sz w:val="20"/>
          <w:szCs w:val="20"/>
        </w:rPr>
        <w:t>47</w:t>
      </w:r>
      <w:r w:rsidRPr="000D5AA9">
        <w:rPr>
          <w:rFonts w:ascii="Arial" w:hAnsi="Arial" w:cs="Arial"/>
          <w:sz w:val="20"/>
          <w:szCs w:val="20"/>
        </w:rPr>
        <w:t>, 531-543, doi:10.1016/0022-2836(70)90320-7.</w:t>
      </w:r>
    </w:p>
    <w:p w14:paraId="319B0E98"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236.</w:t>
      </w:r>
      <w:r w:rsidRPr="000D5AA9">
        <w:rPr>
          <w:rFonts w:ascii="Arial" w:hAnsi="Arial" w:cs="Arial"/>
          <w:sz w:val="20"/>
          <w:szCs w:val="20"/>
        </w:rPr>
        <w:tab/>
        <w:t xml:space="preserve">Rudolph, S.A.; Johnson, E.M.; Greengard, P. The enthalpy of hydrolysis of various 3',5'-and 2',3'-cyclic nucleotides. </w:t>
      </w:r>
      <w:r w:rsidRPr="000D5AA9">
        <w:rPr>
          <w:rFonts w:ascii="Arial" w:hAnsi="Arial" w:cs="Arial"/>
          <w:i/>
          <w:sz w:val="20"/>
          <w:szCs w:val="20"/>
        </w:rPr>
        <w:t xml:space="preserve">J Biol Chem </w:t>
      </w:r>
      <w:r w:rsidRPr="000D5AA9">
        <w:rPr>
          <w:rFonts w:ascii="Arial" w:hAnsi="Arial" w:cs="Arial"/>
          <w:b/>
          <w:sz w:val="20"/>
          <w:szCs w:val="20"/>
        </w:rPr>
        <w:t>1971</w:t>
      </w:r>
      <w:r w:rsidRPr="000D5AA9">
        <w:rPr>
          <w:rFonts w:ascii="Arial" w:hAnsi="Arial" w:cs="Arial"/>
          <w:sz w:val="20"/>
          <w:szCs w:val="20"/>
        </w:rPr>
        <w:t xml:space="preserve">, </w:t>
      </w:r>
      <w:r w:rsidRPr="000D5AA9">
        <w:rPr>
          <w:rFonts w:ascii="Arial" w:hAnsi="Arial" w:cs="Arial"/>
          <w:i/>
          <w:sz w:val="20"/>
          <w:szCs w:val="20"/>
        </w:rPr>
        <w:t>246</w:t>
      </w:r>
      <w:r w:rsidRPr="000D5AA9">
        <w:rPr>
          <w:rFonts w:ascii="Arial" w:hAnsi="Arial" w:cs="Arial"/>
          <w:sz w:val="20"/>
          <w:szCs w:val="20"/>
        </w:rPr>
        <w:t>, 1271-1273.</w:t>
      </w:r>
    </w:p>
    <w:p w14:paraId="1B6B551F"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237.</w:t>
      </w:r>
      <w:r w:rsidRPr="000D5AA9">
        <w:rPr>
          <w:rFonts w:ascii="Arial" w:hAnsi="Arial" w:cs="Arial"/>
          <w:sz w:val="20"/>
          <w:szCs w:val="20"/>
        </w:rPr>
        <w:tab/>
        <w:t xml:space="preserve">Markham, R.; Smith, J.D. The structure of ribonucleic acid. 3. The end groups, the general structure and the nature of thecore'. </w:t>
      </w:r>
      <w:r w:rsidRPr="000D5AA9">
        <w:rPr>
          <w:rFonts w:ascii="Arial" w:hAnsi="Arial" w:cs="Arial"/>
          <w:i/>
          <w:sz w:val="20"/>
          <w:szCs w:val="20"/>
        </w:rPr>
        <w:t xml:space="preserve">Biochemical Journal </w:t>
      </w:r>
      <w:r w:rsidRPr="000D5AA9">
        <w:rPr>
          <w:rFonts w:ascii="Arial" w:hAnsi="Arial" w:cs="Arial"/>
          <w:b/>
          <w:sz w:val="20"/>
          <w:szCs w:val="20"/>
        </w:rPr>
        <w:t>1952</w:t>
      </w:r>
      <w:r w:rsidRPr="000D5AA9">
        <w:rPr>
          <w:rFonts w:ascii="Arial" w:hAnsi="Arial" w:cs="Arial"/>
          <w:sz w:val="20"/>
          <w:szCs w:val="20"/>
        </w:rPr>
        <w:t xml:space="preserve">, </w:t>
      </w:r>
      <w:r w:rsidRPr="000D5AA9">
        <w:rPr>
          <w:rFonts w:ascii="Arial" w:hAnsi="Arial" w:cs="Arial"/>
          <w:i/>
          <w:sz w:val="20"/>
          <w:szCs w:val="20"/>
        </w:rPr>
        <w:t>52</w:t>
      </w:r>
      <w:r w:rsidRPr="000D5AA9">
        <w:rPr>
          <w:rFonts w:ascii="Arial" w:hAnsi="Arial" w:cs="Arial"/>
          <w:sz w:val="20"/>
          <w:szCs w:val="20"/>
        </w:rPr>
        <w:t>, 565.</w:t>
      </w:r>
    </w:p>
    <w:p w14:paraId="49411B0C"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238.</w:t>
      </w:r>
      <w:r w:rsidRPr="000D5AA9">
        <w:rPr>
          <w:rFonts w:ascii="Arial" w:hAnsi="Arial" w:cs="Arial"/>
          <w:sz w:val="20"/>
          <w:szCs w:val="20"/>
        </w:rPr>
        <w:tab/>
        <w:t xml:space="preserve">Nichols, N.M.; Yue, D. Ribonucleases. </w:t>
      </w:r>
      <w:r w:rsidRPr="000D5AA9">
        <w:rPr>
          <w:rFonts w:ascii="Arial" w:hAnsi="Arial" w:cs="Arial"/>
          <w:i/>
          <w:sz w:val="20"/>
          <w:szCs w:val="20"/>
        </w:rPr>
        <w:t xml:space="preserve">Curr Protoc Mol Biol </w:t>
      </w:r>
      <w:r w:rsidRPr="000D5AA9">
        <w:rPr>
          <w:rFonts w:ascii="Arial" w:hAnsi="Arial" w:cs="Arial"/>
          <w:b/>
          <w:sz w:val="20"/>
          <w:szCs w:val="20"/>
        </w:rPr>
        <w:t>2008</w:t>
      </w:r>
      <w:r w:rsidRPr="000D5AA9">
        <w:rPr>
          <w:rFonts w:ascii="Arial" w:hAnsi="Arial" w:cs="Arial"/>
          <w:sz w:val="20"/>
          <w:szCs w:val="20"/>
        </w:rPr>
        <w:t xml:space="preserve">, </w:t>
      </w:r>
      <w:r w:rsidRPr="000D5AA9">
        <w:rPr>
          <w:rFonts w:ascii="Arial" w:hAnsi="Arial" w:cs="Arial"/>
          <w:i/>
          <w:sz w:val="20"/>
          <w:szCs w:val="20"/>
        </w:rPr>
        <w:t>Chapter 3</w:t>
      </w:r>
      <w:r w:rsidRPr="000D5AA9">
        <w:rPr>
          <w:rFonts w:ascii="Arial" w:hAnsi="Arial" w:cs="Arial"/>
          <w:sz w:val="20"/>
          <w:szCs w:val="20"/>
        </w:rPr>
        <w:t>, Unit3 13, doi:10.1002/0471142727.mb0313s84.</w:t>
      </w:r>
    </w:p>
    <w:p w14:paraId="569391A3"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239.</w:t>
      </w:r>
      <w:r w:rsidRPr="000D5AA9">
        <w:rPr>
          <w:rFonts w:ascii="Arial" w:hAnsi="Arial" w:cs="Arial"/>
          <w:sz w:val="20"/>
          <w:szCs w:val="20"/>
        </w:rPr>
        <w:tab/>
        <w:t xml:space="preserve">Zhenodarova, S.M. Stepwise Enzymatic Synthesis of the Specific C(3') - C(5') Internucleotide Bond. </w:t>
      </w:r>
      <w:r w:rsidRPr="000D5AA9">
        <w:rPr>
          <w:rFonts w:ascii="Arial" w:hAnsi="Arial" w:cs="Arial"/>
          <w:i/>
          <w:sz w:val="20"/>
          <w:szCs w:val="20"/>
        </w:rPr>
        <w:t xml:space="preserve">Russian Chemical Journal </w:t>
      </w:r>
      <w:r w:rsidRPr="000D5AA9">
        <w:rPr>
          <w:rFonts w:ascii="Arial" w:hAnsi="Arial" w:cs="Arial"/>
          <w:b/>
          <w:sz w:val="20"/>
          <w:szCs w:val="20"/>
        </w:rPr>
        <w:t>1970</w:t>
      </w:r>
      <w:r w:rsidRPr="000D5AA9">
        <w:rPr>
          <w:rFonts w:ascii="Arial" w:hAnsi="Arial" w:cs="Arial"/>
          <w:sz w:val="20"/>
          <w:szCs w:val="20"/>
        </w:rPr>
        <w:t xml:space="preserve">, </w:t>
      </w:r>
      <w:r w:rsidRPr="000D5AA9">
        <w:rPr>
          <w:rFonts w:ascii="Arial" w:hAnsi="Arial" w:cs="Arial"/>
          <w:i/>
          <w:sz w:val="20"/>
          <w:szCs w:val="20"/>
        </w:rPr>
        <w:t>39</w:t>
      </w:r>
      <w:r w:rsidRPr="000D5AA9">
        <w:rPr>
          <w:rFonts w:ascii="Arial" w:hAnsi="Arial" w:cs="Arial"/>
          <w:sz w:val="20"/>
          <w:szCs w:val="20"/>
        </w:rPr>
        <w:t>, 695-703.</w:t>
      </w:r>
    </w:p>
    <w:p w14:paraId="5C26AF46" w14:textId="77777777" w:rsidR="0072273D" w:rsidRPr="000D5AA9" w:rsidRDefault="0072273D" w:rsidP="00D25D63">
      <w:pPr>
        <w:pStyle w:val="EndNoteBibliography"/>
        <w:spacing w:before="60" w:after="0"/>
        <w:ind w:left="720" w:hanging="720"/>
        <w:rPr>
          <w:rFonts w:ascii="Arial" w:hAnsi="Arial" w:cs="Arial"/>
          <w:sz w:val="20"/>
          <w:szCs w:val="20"/>
          <w:lang w:val="de-DE"/>
        </w:rPr>
      </w:pPr>
      <w:r w:rsidRPr="000D5AA9">
        <w:rPr>
          <w:rFonts w:ascii="Arial" w:hAnsi="Arial" w:cs="Arial"/>
          <w:sz w:val="20"/>
          <w:szCs w:val="20"/>
        </w:rPr>
        <w:t>240.</w:t>
      </w:r>
      <w:r w:rsidRPr="000D5AA9">
        <w:rPr>
          <w:rFonts w:ascii="Arial" w:hAnsi="Arial" w:cs="Arial"/>
          <w:sz w:val="20"/>
          <w:szCs w:val="20"/>
        </w:rPr>
        <w:tab/>
        <w:t xml:space="preserve">Dirscherl, C.F.; Ianeselli, A.; Tetiker, D.; Matreux, T.; Queener, R.M.; Mast, C.B.; Braun, D. A heated rock crack captures and polymerizes primordial DNA and RNA. </w:t>
      </w:r>
      <w:r w:rsidRPr="000D5AA9">
        <w:rPr>
          <w:rFonts w:ascii="Arial" w:hAnsi="Arial" w:cs="Arial"/>
          <w:i/>
          <w:sz w:val="20"/>
          <w:szCs w:val="20"/>
          <w:lang w:val="de-DE"/>
        </w:rPr>
        <w:t xml:space="preserve">Phys Chem Chem Phys </w:t>
      </w:r>
      <w:r w:rsidRPr="000D5AA9">
        <w:rPr>
          <w:rFonts w:ascii="Arial" w:hAnsi="Arial" w:cs="Arial"/>
          <w:b/>
          <w:sz w:val="20"/>
          <w:szCs w:val="20"/>
          <w:lang w:val="de-DE"/>
        </w:rPr>
        <w:t>2023</w:t>
      </w:r>
      <w:r w:rsidRPr="000D5AA9">
        <w:rPr>
          <w:rFonts w:ascii="Arial" w:hAnsi="Arial" w:cs="Arial"/>
          <w:sz w:val="20"/>
          <w:szCs w:val="20"/>
          <w:lang w:val="de-DE"/>
        </w:rPr>
        <w:t xml:space="preserve">, </w:t>
      </w:r>
      <w:r w:rsidRPr="000D5AA9">
        <w:rPr>
          <w:rFonts w:ascii="Arial" w:hAnsi="Arial" w:cs="Arial"/>
          <w:i/>
          <w:sz w:val="20"/>
          <w:szCs w:val="20"/>
          <w:lang w:val="de-DE"/>
        </w:rPr>
        <w:t>25</w:t>
      </w:r>
      <w:r w:rsidRPr="000D5AA9">
        <w:rPr>
          <w:rFonts w:ascii="Arial" w:hAnsi="Arial" w:cs="Arial"/>
          <w:sz w:val="20"/>
          <w:szCs w:val="20"/>
          <w:lang w:val="de-DE"/>
        </w:rPr>
        <w:t>, 3375-3386, doi:10.1039/d2cp04538a.</w:t>
      </w:r>
    </w:p>
    <w:p w14:paraId="3744F22D"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lang w:val="de-DE"/>
        </w:rPr>
        <w:t>241.</w:t>
      </w:r>
      <w:r w:rsidRPr="000D5AA9">
        <w:rPr>
          <w:rFonts w:ascii="Arial" w:hAnsi="Arial" w:cs="Arial"/>
          <w:sz w:val="20"/>
          <w:szCs w:val="20"/>
          <w:lang w:val="de-DE"/>
        </w:rPr>
        <w:tab/>
        <w:t xml:space="preserve">Dass, A.V.; Wunnava, S.; Langlais, J.; von der Esch, B.; Krusche, M.; Ufer, L.; Chrisam, N.; Dubini, R.C.A.; Gartner, F.; Angerpointner, S.; et al. </w:t>
      </w:r>
      <w:r w:rsidRPr="000D5AA9">
        <w:rPr>
          <w:rFonts w:ascii="Arial" w:hAnsi="Arial" w:cs="Arial"/>
          <w:sz w:val="20"/>
          <w:szCs w:val="20"/>
        </w:rPr>
        <w:t>RNA Oligomerisation without Added Catalyst from 2′, 3′</w:t>
      </w:r>
      <w:r w:rsidRPr="000D5AA9">
        <w:rPr>
          <w:rFonts w:ascii="Cambria Math" w:hAnsi="Cambria Math" w:cs="Cambria Math"/>
          <w:sz w:val="20"/>
          <w:szCs w:val="20"/>
        </w:rPr>
        <w:t>‐</w:t>
      </w:r>
      <w:r w:rsidRPr="000D5AA9">
        <w:rPr>
          <w:rFonts w:ascii="Arial" w:hAnsi="Arial" w:cs="Arial"/>
          <w:sz w:val="20"/>
          <w:szCs w:val="20"/>
        </w:rPr>
        <w:t>Cyclic Nucleotides by Drying at Air</w:t>
      </w:r>
      <w:r w:rsidRPr="000D5AA9">
        <w:rPr>
          <w:rFonts w:ascii="Cambria Math" w:hAnsi="Cambria Math" w:cs="Cambria Math"/>
          <w:sz w:val="20"/>
          <w:szCs w:val="20"/>
        </w:rPr>
        <w:t>‐</w:t>
      </w:r>
      <w:r w:rsidRPr="000D5AA9">
        <w:rPr>
          <w:rFonts w:ascii="Arial" w:hAnsi="Arial" w:cs="Arial"/>
          <w:sz w:val="20"/>
          <w:szCs w:val="20"/>
        </w:rPr>
        <w:t xml:space="preserve">Water Interfaces. </w:t>
      </w:r>
      <w:r w:rsidRPr="000D5AA9">
        <w:rPr>
          <w:rFonts w:ascii="Arial" w:hAnsi="Arial" w:cs="Arial"/>
          <w:i/>
          <w:sz w:val="20"/>
          <w:szCs w:val="20"/>
        </w:rPr>
        <w:t xml:space="preserve">ChemSystemsChem </w:t>
      </w:r>
      <w:r w:rsidRPr="000D5AA9">
        <w:rPr>
          <w:rFonts w:ascii="Arial" w:hAnsi="Arial" w:cs="Arial"/>
          <w:b/>
          <w:sz w:val="20"/>
          <w:szCs w:val="20"/>
        </w:rPr>
        <w:t>2023</w:t>
      </w:r>
      <w:r w:rsidRPr="000D5AA9">
        <w:rPr>
          <w:rFonts w:ascii="Arial" w:hAnsi="Arial" w:cs="Arial"/>
          <w:sz w:val="20"/>
          <w:szCs w:val="20"/>
        </w:rPr>
        <w:t xml:space="preserve">, </w:t>
      </w:r>
      <w:r w:rsidRPr="000D5AA9">
        <w:rPr>
          <w:rFonts w:ascii="Arial" w:hAnsi="Arial" w:cs="Arial"/>
          <w:i/>
          <w:sz w:val="20"/>
          <w:szCs w:val="20"/>
        </w:rPr>
        <w:t>5</w:t>
      </w:r>
      <w:r w:rsidRPr="000D5AA9">
        <w:rPr>
          <w:rFonts w:ascii="Arial" w:hAnsi="Arial" w:cs="Arial"/>
          <w:sz w:val="20"/>
          <w:szCs w:val="20"/>
        </w:rPr>
        <w:t>, e202200026.</w:t>
      </w:r>
    </w:p>
    <w:p w14:paraId="311E792D"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242.</w:t>
      </w:r>
      <w:r w:rsidRPr="000D5AA9">
        <w:rPr>
          <w:rFonts w:ascii="Arial" w:hAnsi="Arial" w:cs="Arial"/>
          <w:sz w:val="20"/>
          <w:szCs w:val="20"/>
        </w:rPr>
        <w:tab/>
        <w:t xml:space="preserve">Cadet, J.; Vigny, P. The photochemistry of nucleic acids In </w:t>
      </w:r>
      <w:r w:rsidRPr="000D5AA9">
        <w:rPr>
          <w:rFonts w:ascii="Arial" w:hAnsi="Arial" w:cs="Arial"/>
          <w:i/>
          <w:sz w:val="20"/>
          <w:szCs w:val="20"/>
        </w:rPr>
        <w:t xml:space="preserve">Bioorganic Photochemistry: Photochemistry and the Nucleic Acids </w:t>
      </w:r>
      <w:r w:rsidRPr="000D5AA9">
        <w:rPr>
          <w:rFonts w:ascii="Arial" w:hAnsi="Arial" w:cs="Arial"/>
          <w:sz w:val="20"/>
          <w:szCs w:val="20"/>
        </w:rPr>
        <w:t>Morrison, H., Ed.; John Wiley &amp; Sons: New York, 1990; pp. 1-273.</w:t>
      </w:r>
    </w:p>
    <w:p w14:paraId="540AC2B4"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243.</w:t>
      </w:r>
      <w:r w:rsidRPr="000D5AA9">
        <w:rPr>
          <w:rFonts w:ascii="Arial" w:hAnsi="Arial" w:cs="Arial"/>
          <w:sz w:val="20"/>
          <w:szCs w:val="20"/>
        </w:rPr>
        <w:tab/>
        <w:t xml:space="preserve">Sobolewski, A.L.; Domcke, W. The chemical physics of the photostability of life. </w:t>
      </w:r>
      <w:r w:rsidRPr="000D5AA9">
        <w:rPr>
          <w:rFonts w:ascii="Arial" w:hAnsi="Arial" w:cs="Arial"/>
          <w:i/>
          <w:sz w:val="20"/>
          <w:szCs w:val="20"/>
        </w:rPr>
        <w:t xml:space="preserve">Europhysics News </w:t>
      </w:r>
      <w:r w:rsidRPr="000D5AA9">
        <w:rPr>
          <w:rFonts w:ascii="Arial" w:hAnsi="Arial" w:cs="Arial"/>
          <w:b/>
          <w:sz w:val="20"/>
          <w:szCs w:val="20"/>
        </w:rPr>
        <w:t>2006</w:t>
      </w:r>
      <w:r w:rsidRPr="000D5AA9">
        <w:rPr>
          <w:rFonts w:ascii="Arial" w:hAnsi="Arial" w:cs="Arial"/>
          <w:sz w:val="20"/>
          <w:szCs w:val="20"/>
        </w:rPr>
        <w:t xml:space="preserve">, </w:t>
      </w:r>
      <w:r w:rsidRPr="000D5AA9">
        <w:rPr>
          <w:rFonts w:ascii="Arial" w:hAnsi="Arial" w:cs="Arial"/>
          <w:i/>
          <w:sz w:val="20"/>
          <w:szCs w:val="20"/>
        </w:rPr>
        <w:t>37</w:t>
      </w:r>
      <w:r w:rsidRPr="000D5AA9">
        <w:rPr>
          <w:rFonts w:ascii="Arial" w:hAnsi="Arial" w:cs="Arial"/>
          <w:sz w:val="20"/>
          <w:szCs w:val="20"/>
        </w:rPr>
        <w:t>, 20-23.</w:t>
      </w:r>
    </w:p>
    <w:p w14:paraId="1F2B59F0"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244.</w:t>
      </w:r>
      <w:r w:rsidRPr="000D5AA9">
        <w:rPr>
          <w:rFonts w:ascii="Arial" w:hAnsi="Arial" w:cs="Arial"/>
          <w:sz w:val="20"/>
          <w:szCs w:val="20"/>
        </w:rPr>
        <w:tab/>
        <w:t xml:space="preserve">Beckstead, A.A.; Zhang, Y.; de Vries, M.S.; Kohler, B. Life in the light: nucleic acid photoproperties as a legacy of chemical evolution. </w:t>
      </w:r>
      <w:r w:rsidRPr="000D5AA9">
        <w:rPr>
          <w:rFonts w:ascii="Arial" w:hAnsi="Arial" w:cs="Arial"/>
          <w:i/>
          <w:sz w:val="20"/>
          <w:szCs w:val="20"/>
        </w:rPr>
        <w:t xml:space="preserve">Physical Chemistry Chemical Physics </w:t>
      </w:r>
      <w:r w:rsidRPr="000D5AA9">
        <w:rPr>
          <w:rFonts w:ascii="Arial" w:hAnsi="Arial" w:cs="Arial"/>
          <w:b/>
          <w:sz w:val="20"/>
          <w:szCs w:val="20"/>
        </w:rPr>
        <w:t>2016</w:t>
      </w:r>
      <w:r w:rsidRPr="000D5AA9">
        <w:rPr>
          <w:rFonts w:ascii="Arial" w:hAnsi="Arial" w:cs="Arial"/>
          <w:sz w:val="20"/>
          <w:szCs w:val="20"/>
        </w:rPr>
        <w:t xml:space="preserve">, </w:t>
      </w:r>
      <w:r w:rsidRPr="000D5AA9">
        <w:rPr>
          <w:rFonts w:ascii="Arial" w:hAnsi="Arial" w:cs="Arial"/>
          <w:i/>
          <w:sz w:val="20"/>
          <w:szCs w:val="20"/>
        </w:rPr>
        <w:t>18</w:t>
      </w:r>
      <w:r w:rsidRPr="000D5AA9">
        <w:rPr>
          <w:rFonts w:ascii="Arial" w:hAnsi="Arial" w:cs="Arial"/>
          <w:sz w:val="20"/>
          <w:szCs w:val="20"/>
        </w:rPr>
        <w:t>, 24228-24238.</w:t>
      </w:r>
    </w:p>
    <w:p w14:paraId="19D8BFE0"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lastRenderedPageBreak/>
        <w:t>245.</w:t>
      </w:r>
      <w:r w:rsidRPr="000D5AA9">
        <w:rPr>
          <w:rFonts w:ascii="Arial" w:hAnsi="Arial" w:cs="Arial"/>
          <w:sz w:val="20"/>
          <w:szCs w:val="20"/>
        </w:rPr>
        <w:tab/>
        <w:t xml:space="preserve">Serrano-Andres, L.; Merchan, M. Are the five natural DNA/RNA base monomers a good choice from natural selection? A photochemical perspective. </w:t>
      </w:r>
      <w:r w:rsidRPr="000D5AA9">
        <w:rPr>
          <w:rFonts w:ascii="Arial" w:hAnsi="Arial" w:cs="Arial"/>
          <w:i/>
          <w:sz w:val="20"/>
          <w:szCs w:val="20"/>
        </w:rPr>
        <w:t xml:space="preserve">Journal of Photochemistry and Photobiology C-Photochemistry Reviews </w:t>
      </w:r>
      <w:r w:rsidRPr="000D5AA9">
        <w:rPr>
          <w:rFonts w:ascii="Arial" w:hAnsi="Arial" w:cs="Arial"/>
          <w:b/>
          <w:sz w:val="20"/>
          <w:szCs w:val="20"/>
        </w:rPr>
        <w:t>2009</w:t>
      </w:r>
      <w:r w:rsidRPr="000D5AA9">
        <w:rPr>
          <w:rFonts w:ascii="Arial" w:hAnsi="Arial" w:cs="Arial"/>
          <w:sz w:val="20"/>
          <w:szCs w:val="20"/>
        </w:rPr>
        <w:t xml:space="preserve">, </w:t>
      </w:r>
      <w:r w:rsidRPr="000D5AA9">
        <w:rPr>
          <w:rFonts w:ascii="Arial" w:hAnsi="Arial" w:cs="Arial"/>
          <w:i/>
          <w:sz w:val="20"/>
          <w:szCs w:val="20"/>
        </w:rPr>
        <w:t>10</w:t>
      </w:r>
      <w:r w:rsidRPr="000D5AA9">
        <w:rPr>
          <w:rFonts w:ascii="Arial" w:hAnsi="Arial" w:cs="Arial"/>
          <w:sz w:val="20"/>
          <w:szCs w:val="20"/>
        </w:rPr>
        <w:t>, 21-32.</w:t>
      </w:r>
    </w:p>
    <w:p w14:paraId="02A64B54"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246.</w:t>
      </w:r>
      <w:r w:rsidRPr="000D5AA9">
        <w:rPr>
          <w:rFonts w:ascii="Arial" w:hAnsi="Arial" w:cs="Arial"/>
          <w:sz w:val="20"/>
          <w:szCs w:val="20"/>
        </w:rPr>
        <w:tab/>
        <w:t xml:space="preserve">Kim, S.C.; O'Flaherty, D.K.; Zhou, L.; Lelyveld, V.S.; Szostak, J.W. Inosine, but none of the 8-oxo-purines, is a plausible component of a primordial version of RNA. </w:t>
      </w:r>
      <w:r w:rsidRPr="000D5AA9">
        <w:rPr>
          <w:rFonts w:ascii="Arial" w:hAnsi="Arial" w:cs="Arial"/>
          <w:i/>
          <w:sz w:val="20"/>
          <w:szCs w:val="20"/>
        </w:rPr>
        <w:t xml:space="preserve">Proc Natl Acad Sci U S A </w:t>
      </w:r>
      <w:r w:rsidRPr="000D5AA9">
        <w:rPr>
          <w:rFonts w:ascii="Arial" w:hAnsi="Arial" w:cs="Arial"/>
          <w:b/>
          <w:sz w:val="20"/>
          <w:szCs w:val="20"/>
        </w:rPr>
        <w:t>2018</w:t>
      </w:r>
      <w:r w:rsidRPr="000D5AA9">
        <w:rPr>
          <w:rFonts w:ascii="Arial" w:hAnsi="Arial" w:cs="Arial"/>
          <w:sz w:val="20"/>
          <w:szCs w:val="20"/>
        </w:rPr>
        <w:t xml:space="preserve">, </w:t>
      </w:r>
      <w:r w:rsidRPr="000D5AA9">
        <w:rPr>
          <w:rFonts w:ascii="Arial" w:hAnsi="Arial" w:cs="Arial"/>
          <w:i/>
          <w:sz w:val="20"/>
          <w:szCs w:val="20"/>
        </w:rPr>
        <w:t>115</w:t>
      </w:r>
      <w:r w:rsidRPr="000D5AA9">
        <w:rPr>
          <w:rFonts w:ascii="Arial" w:hAnsi="Arial" w:cs="Arial"/>
          <w:sz w:val="20"/>
          <w:szCs w:val="20"/>
        </w:rPr>
        <w:t>, 13318-13323, doi:10.1073/pnas.1814367115.</w:t>
      </w:r>
    </w:p>
    <w:p w14:paraId="54FEDFAC"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247.</w:t>
      </w:r>
      <w:r w:rsidRPr="000D5AA9">
        <w:rPr>
          <w:rFonts w:ascii="Arial" w:hAnsi="Arial" w:cs="Arial"/>
          <w:sz w:val="20"/>
          <w:szCs w:val="20"/>
        </w:rPr>
        <w:tab/>
        <w:t xml:space="preserve">Jericevic, Z.; Kucan, I.; Chambers, R.W. Photochemical cleavage of phosphodiester bonds in oligoribonucleotides. </w:t>
      </w:r>
      <w:r w:rsidRPr="000D5AA9">
        <w:rPr>
          <w:rFonts w:ascii="Arial" w:hAnsi="Arial" w:cs="Arial"/>
          <w:i/>
          <w:sz w:val="20"/>
          <w:szCs w:val="20"/>
        </w:rPr>
        <w:t xml:space="preserve">Biochemistry </w:t>
      </w:r>
      <w:r w:rsidRPr="000D5AA9">
        <w:rPr>
          <w:rFonts w:ascii="Arial" w:hAnsi="Arial" w:cs="Arial"/>
          <w:b/>
          <w:sz w:val="20"/>
          <w:szCs w:val="20"/>
        </w:rPr>
        <w:t>1982</w:t>
      </w:r>
      <w:r w:rsidRPr="000D5AA9">
        <w:rPr>
          <w:rFonts w:ascii="Arial" w:hAnsi="Arial" w:cs="Arial"/>
          <w:sz w:val="20"/>
          <w:szCs w:val="20"/>
        </w:rPr>
        <w:t xml:space="preserve">, </w:t>
      </w:r>
      <w:r w:rsidRPr="000D5AA9">
        <w:rPr>
          <w:rFonts w:ascii="Arial" w:hAnsi="Arial" w:cs="Arial"/>
          <w:i/>
          <w:sz w:val="20"/>
          <w:szCs w:val="20"/>
        </w:rPr>
        <w:t>21</w:t>
      </w:r>
      <w:r w:rsidRPr="000D5AA9">
        <w:rPr>
          <w:rFonts w:ascii="Arial" w:hAnsi="Arial" w:cs="Arial"/>
          <w:sz w:val="20"/>
          <w:szCs w:val="20"/>
        </w:rPr>
        <w:t>, 6563-6567, doi:10.1021/bi00268a037.</w:t>
      </w:r>
    </w:p>
    <w:p w14:paraId="0A90DE07"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248.</w:t>
      </w:r>
      <w:r w:rsidRPr="000D5AA9">
        <w:rPr>
          <w:rFonts w:ascii="Arial" w:hAnsi="Arial" w:cs="Arial"/>
          <w:sz w:val="20"/>
          <w:szCs w:val="20"/>
        </w:rPr>
        <w:tab/>
        <w:t xml:space="preserve">Halmann, M.; Platzner, I. The photochemistry of phosphorus compounds. Part II. Far-ultraviolet absorption spectra of some phosphorus oxyanions in aqueous solution. </w:t>
      </w:r>
      <w:r w:rsidRPr="000D5AA9">
        <w:rPr>
          <w:rFonts w:ascii="Arial" w:hAnsi="Arial" w:cs="Arial"/>
          <w:i/>
          <w:sz w:val="20"/>
          <w:szCs w:val="20"/>
        </w:rPr>
        <w:t xml:space="preserve">Journal of the Chemical Society (Resumed) </w:t>
      </w:r>
      <w:r w:rsidRPr="000D5AA9">
        <w:rPr>
          <w:rFonts w:ascii="Arial" w:hAnsi="Arial" w:cs="Arial"/>
          <w:b/>
          <w:sz w:val="20"/>
          <w:szCs w:val="20"/>
        </w:rPr>
        <w:t>1965</w:t>
      </w:r>
      <w:r w:rsidRPr="000D5AA9">
        <w:rPr>
          <w:rFonts w:ascii="Arial" w:hAnsi="Arial" w:cs="Arial"/>
          <w:sz w:val="20"/>
          <w:szCs w:val="20"/>
        </w:rPr>
        <w:t>, 1440-1449.</w:t>
      </w:r>
    </w:p>
    <w:p w14:paraId="013008D4"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249.</w:t>
      </w:r>
      <w:r w:rsidRPr="000D5AA9">
        <w:rPr>
          <w:rFonts w:ascii="Arial" w:hAnsi="Arial" w:cs="Arial"/>
          <w:sz w:val="20"/>
          <w:szCs w:val="20"/>
        </w:rPr>
        <w:tab/>
        <w:t xml:space="preserve">Fetzer, S.M.; Lebreton, P.R.; Rohmer, M.M.; Veillard, A. Valence ionization potentials of anionic phosphate esters: An ab initio quantum mechanical study. </w:t>
      </w:r>
      <w:r w:rsidRPr="000D5AA9">
        <w:rPr>
          <w:rFonts w:ascii="Arial" w:hAnsi="Arial" w:cs="Arial"/>
          <w:i/>
          <w:sz w:val="20"/>
          <w:szCs w:val="20"/>
        </w:rPr>
        <w:t xml:space="preserve">International journal of quantum chemistry </w:t>
      </w:r>
      <w:r w:rsidRPr="000D5AA9">
        <w:rPr>
          <w:rFonts w:ascii="Arial" w:hAnsi="Arial" w:cs="Arial"/>
          <w:b/>
          <w:sz w:val="20"/>
          <w:szCs w:val="20"/>
        </w:rPr>
        <w:t>1997</w:t>
      </w:r>
      <w:r w:rsidRPr="000D5AA9">
        <w:rPr>
          <w:rFonts w:ascii="Arial" w:hAnsi="Arial" w:cs="Arial"/>
          <w:sz w:val="20"/>
          <w:szCs w:val="20"/>
        </w:rPr>
        <w:t xml:space="preserve">, </w:t>
      </w:r>
      <w:r w:rsidRPr="000D5AA9">
        <w:rPr>
          <w:rFonts w:ascii="Arial" w:hAnsi="Arial" w:cs="Arial"/>
          <w:i/>
          <w:sz w:val="20"/>
          <w:szCs w:val="20"/>
        </w:rPr>
        <w:t>65</w:t>
      </w:r>
      <w:r w:rsidRPr="000D5AA9">
        <w:rPr>
          <w:rFonts w:ascii="Arial" w:hAnsi="Arial" w:cs="Arial"/>
          <w:sz w:val="20"/>
          <w:szCs w:val="20"/>
        </w:rPr>
        <w:t>, 1095-1106.</w:t>
      </w:r>
    </w:p>
    <w:p w14:paraId="206CA84B"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250.</w:t>
      </w:r>
      <w:r w:rsidRPr="000D5AA9">
        <w:rPr>
          <w:rFonts w:ascii="Arial" w:hAnsi="Arial" w:cs="Arial"/>
          <w:sz w:val="20"/>
          <w:szCs w:val="20"/>
        </w:rPr>
        <w:tab/>
        <w:t xml:space="preserve">Ma, J.; Denisov, S.A.; Marignier, J.L.; Pernot, P.; Adhikary, A.; Seki, S.; Mostafavi, M. Ultrafast Electron Attachment and Hole Transfer Following Ionizing Radiation of Aqueous Uridine Monophosphate. </w:t>
      </w:r>
      <w:r w:rsidRPr="000D5AA9">
        <w:rPr>
          <w:rFonts w:ascii="Arial" w:hAnsi="Arial" w:cs="Arial"/>
          <w:i/>
          <w:sz w:val="20"/>
          <w:szCs w:val="20"/>
        </w:rPr>
        <w:t xml:space="preserve">J Phys Chem Lett </w:t>
      </w:r>
      <w:r w:rsidRPr="000D5AA9">
        <w:rPr>
          <w:rFonts w:ascii="Arial" w:hAnsi="Arial" w:cs="Arial"/>
          <w:b/>
          <w:sz w:val="20"/>
          <w:szCs w:val="20"/>
        </w:rPr>
        <w:t>2018</w:t>
      </w:r>
      <w:r w:rsidRPr="000D5AA9">
        <w:rPr>
          <w:rFonts w:ascii="Arial" w:hAnsi="Arial" w:cs="Arial"/>
          <w:sz w:val="20"/>
          <w:szCs w:val="20"/>
        </w:rPr>
        <w:t xml:space="preserve">, </w:t>
      </w:r>
      <w:r w:rsidRPr="000D5AA9">
        <w:rPr>
          <w:rFonts w:ascii="Arial" w:hAnsi="Arial" w:cs="Arial"/>
          <w:i/>
          <w:sz w:val="20"/>
          <w:szCs w:val="20"/>
        </w:rPr>
        <w:t>9</w:t>
      </w:r>
      <w:r w:rsidRPr="000D5AA9">
        <w:rPr>
          <w:rFonts w:ascii="Arial" w:hAnsi="Arial" w:cs="Arial"/>
          <w:sz w:val="20"/>
          <w:szCs w:val="20"/>
        </w:rPr>
        <w:t>, 5105-5109, doi:10.1021/acs.jpclett.8b02170.</w:t>
      </w:r>
    </w:p>
    <w:p w14:paraId="43A5C391"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251.</w:t>
      </w:r>
      <w:r w:rsidRPr="000D5AA9">
        <w:rPr>
          <w:rFonts w:ascii="Arial" w:hAnsi="Arial" w:cs="Arial"/>
          <w:sz w:val="20"/>
          <w:szCs w:val="20"/>
        </w:rPr>
        <w:tab/>
        <w:t xml:space="preserve">Goossen, J.T.H.; Kloosterboer, J.G. Photolysis and hydrolysis of adenosine 5'-phosphates. </w:t>
      </w:r>
      <w:r w:rsidRPr="000D5AA9">
        <w:rPr>
          <w:rFonts w:ascii="Arial" w:hAnsi="Arial" w:cs="Arial"/>
          <w:i/>
          <w:sz w:val="20"/>
          <w:szCs w:val="20"/>
        </w:rPr>
        <w:t xml:space="preserve">Photochem. Photobiol. </w:t>
      </w:r>
      <w:r w:rsidRPr="000D5AA9">
        <w:rPr>
          <w:rFonts w:ascii="Arial" w:hAnsi="Arial" w:cs="Arial"/>
          <w:b/>
          <w:sz w:val="20"/>
          <w:szCs w:val="20"/>
        </w:rPr>
        <w:t>1978</w:t>
      </w:r>
      <w:r w:rsidRPr="000D5AA9">
        <w:rPr>
          <w:rFonts w:ascii="Arial" w:hAnsi="Arial" w:cs="Arial"/>
          <w:sz w:val="20"/>
          <w:szCs w:val="20"/>
        </w:rPr>
        <w:t xml:space="preserve">, </w:t>
      </w:r>
      <w:r w:rsidRPr="000D5AA9">
        <w:rPr>
          <w:rFonts w:ascii="Arial" w:hAnsi="Arial" w:cs="Arial"/>
          <w:i/>
          <w:sz w:val="20"/>
          <w:szCs w:val="20"/>
        </w:rPr>
        <w:t>27</w:t>
      </w:r>
      <w:r w:rsidRPr="000D5AA9">
        <w:rPr>
          <w:rFonts w:ascii="Arial" w:hAnsi="Arial" w:cs="Arial"/>
          <w:sz w:val="20"/>
          <w:szCs w:val="20"/>
        </w:rPr>
        <w:t>, 703-708.</w:t>
      </w:r>
    </w:p>
    <w:p w14:paraId="11CE6F43"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252.</w:t>
      </w:r>
      <w:r w:rsidRPr="000D5AA9">
        <w:rPr>
          <w:rFonts w:ascii="Arial" w:hAnsi="Arial" w:cs="Arial"/>
          <w:sz w:val="20"/>
          <w:szCs w:val="20"/>
        </w:rPr>
        <w:tab/>
        <w:t xml:space="preserve">Lindahl, T. The Intrinsic Fragility of DNA (Nobel Lecture). </w:t>
      </w:r>
      <w:r w:rsidRPr="000D5AA9">
        <w:rPr>
          <w:rFonts w:ascii="Arial" w:hAnsi="Arial" w:cs="Arial"/>
          <w:i/>
          <w:sz w:val="20"/>
          <w:szCs w:val="20"/>
        </w:rPr>
        <w:t xml:space="preserve">Angew Chem Int Ed Engl </w:t>
      </w:r>
      <w:r w:rsidRPr="000D5AA9">
        <w:rPr>
          <w:rFonts w:ascii="Arial" w:hAnsi="Arial" w:cs="Arial"/>
          <w:b/>
          <w:sz w:val="20"/>
          <w:szCs w:val="20"/>
        </w:rPr>
        <w:t>2016</w:t>
      </w:r>
      <w:r w:rsidRPr="000D5AA9">
        <w:rPr>
          <w:rFonts w:ascii="Arial" w:hAnsi="Arial" w:cs="Arial"/>
          <w:sz w:val="20"/>
          <w:szCs w:val="20"/>
        </w:rPr>
        <w:t xml:space="preserve">, </w:t>
      </w:r>
      <w:r w:rsidRPr="000D5AA9">
        <w:rPr>
          <w:rFonts w:ascii="Arial" w:hAnsi="Arial" w:cs="Arial"/>
          <w:i/>
          <w:sz w:val="20"/>
          <w:szCs w:val="20"/>
        </w:rPr>
        <w:t>55</w:t>
      </w:r>
      <w:r w:rsidRPr="000D5AA9">
        <w:rPr>
          <w:rFonts w:ascii="Arial" w:hAnsi="Arial" w:cs="Arial"/>
          <w:sz w:val="20"/>
          <w:szCs w:val="20"/>
        </w:rPr>
        <w:t>, 8528-8534, doi:10.1002/anie.201602159.</w:t>
      </w:r>
    </w:p>
    <w:p w14:paraId="4186F7E4"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253.</w:t>
      </w:r>
      <w:r w:rsidRPr="000D5AA9">
        <w:rPr>
          <w:rFonts w:ascii="Arial" w:hAnsi="Arial" w:cs="Arial"/>
          <w:sz w:val="20"/>
          <w:szCs w:val="20"/>
        </w:rPr>
        <w:tab/>
        <w:t xml:space="preserve">Sagan, C. Ultraviolet selection pressure on the earliest organisms. </w:t>
      </w:r>
      <w:r w:rsidRPr="000D5AA9">
        <w:rPr>
          <w:rFonts w:ascii="Arial" w:hAnsi="Arial" w:cs="Arial"/>
          <w:i/>
          <w:sz w:val="20"/>
          <w:szCs w:val="20"/>
        </w:rPr>
        <w:t xml:space="preserve">J Theor Biol </w:t>
      </w:r>
      <w:r w:rsidRPr="000D5AA9">
        <w:rPr>
          <w:rFonts w:ascii="Arial" w:hAnsi="Arial" w:cs="Arial"/>
          <w:b/>
          <w:sz w:val="20"/>
          <w:szCs w:val="20"/>
        </w:rPr>
        <w:t>1973</w:t>
      </w:r>
      <w:r w:rsidRPr="000D5AA9">
        <w:rPr>
          <w:rFonts w:ascii="Arial" w:hAnsi="Arial" w:cs="Arial"/>
          <w:sz w:val="20"/>
          <w:szCs w:val="20"/>
        </w:rPr>
        <w:t xml:space="preserve">, </w:t>
      </w:r>
      <w:r w:rsidRPr="000D5AA9">
        <w:rPr>
          <w:rFonts w:ascii="Arial" w:hAnsi="Arial" w:cs="Arial"/>
          <w:i/>
          <w:sz w:val="20"/>
          <w:szCs w:val="20"/>
        </w:rPr>
        <w:t>39</w:t>
      </w:r>
      <w:r w:rsidRPr="000D5AA9">
        <w:rPr>
          <w:rFonts w:ascii="Arial" w:hAnsi="Arial" w:cs="Arial"/>
          <w:sz w:val="20"/>
          <w:szCs w:val="20"/>
        </w:rPr>
        <w:t>, 195-200, doi:10.1016/0022-5193(73)90216-6.</w:t>
      </w:r>
    </w:p>
    <w:p w14:paraId="54096D1B"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254.</w:t>
      </w:r>
      <w:r w:rsidRPr="000D5AA9">
        <w:rPr>
          <w:rFonts w:ascii="Arial" w:hAnsi="Arial" w:cs="Arial"/>
          <w:sz w:val="20"/>
          <w:szCs w:val="20"/>
        </w:rPr>
        <w:tab/>
        <w:t xml:space="preserve">Sagan, C. Radiation and the origin of the gene. </w:t>
      </w:r>
      <w:r w:rsidRPr="000D5AA9">
        <w:rPr>
          <w:rFonts w:ascii="Arial" w:hAnsi="Arial" w:cs="Arial"/>
          <w:i/>
          <w:sz w:val="20"/>
          <w:szCs w:val="20"/>
        </w:rPr>
        <w:t xml:space="preserve">Evolution </w:t>
      </w:r>
      <w:r w:rsidRPr="000D5AA9">
        <w:rPr>
          <w:rFonts w:ascii="Arial" w:hAnsi="Arial" w:cs="Arial"/>
          <w:b/>
          <w:sz w:val="20"/>
          <w:szCs w:val="20"/>
        </w:rPr>
        <w:t>1957</w:t>
      </w:r>
      <w:r w:rsidRPr="000D5AA9">
        <w:rPr>
          <w:rFonts w:ascii="Arial" w:hAnsi="Arial" w:cs="Arial"/>
          <w:sz w:val="20"/>
          <w:szCs w:val="20"/>
        </w:rPr>
        <w:t>, 40-55.</w:t>
      </w:r>
    </w:p>
    <w:p w14:paraId="573D40B6"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255.</w:t>
      </w:r>
      <w:r w:rsidRPr="000D5AA9">
        <w:rPr>
          <w:rFonts w:ascii="Arial" w:hAnsi="Arial" w:cs="Arial"/>
          <w:sz w:val="20"/>
          <w:szCs w:val="20"/>
        </w:rPr>
        <w:tab/>
        <w:t xml:space="preserve">Mulkidjanian, A.Y.; Cherepanov, D.A.; Galperin, M.Y. Survival of the fittest before the beginning of life: selection of the first oligonucleotide-like polymers by UV light. </w:t>
      </w:r>
      <w:r w:rsidRPr="000D5AA9">
        <w:rPr>
          <w:rFonts w:ascii="Arial" w:hAnsi="Arial" w:cs="Arial"/>
          <w:i/>
          <w:sz w:val="20"/>
          <w:szCs w:val="20"/>
        </w:rPr>
        <w:t xml:space="preserve">BMC Evol Biol </w:t>
      </w:r>
      <w:r w:rsidRPr="000D5AA9">
        <w:rPr>
          <w:rFonts w:ascii="Arial" w:hAnsi="Arial" w:cs="Arial"/>
          <w:b/>
          <w:sz w:val="20"/>
          <w:szCs w:val="20"/>
        </w:rPr>
        <w:t>2003</w:t>
      </w:r>
      <w:r w:rsidRPr="000D5AA9">
        <w:rPr>
          <w:rFonts w:ascii="Arial" w:hAnsi="Arial" w:cs="Arial"/>
          <w:sz w:val="20"/>
          <w:szCs w:val="20"/>
        </w:rPr>
        <w:t xml:space="preserve">, </w:t>
      </w:r>
      <w:r w:rsidRPr="000D5AA9">
        <w:rPr>
          <w:rFonts w:ascii="Arial" w:hAnsi="Arial" w:cs="Arial"/>
          <w:i/>
          <w:sz w:val="20"/>
          <w:szCs w:val="20"/>
        </w:rPr>
        <w:t>3</w:t>
      </w:r>
      <w:r w:rsidRPr="000D5AA9">
        <w:rPr>
          <w:rFonts w:ascii="Arial" w:hAnsi="Arial" w:cs="Arial"/>
          <w:sz w:val="20"/>
          <w:szCs w:val="20"/>
        </w:rPr>
        <w:t>, 12, doi:10.1186/1471-2148-3-12.</w:t>
      </w:r>
    </w:p>
    <w:p w14:paraId="364F33B4"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256.</w:t>
      </w:r>
      <w:r w:rsidRPr="000D5AA9">
        <w:rPr>
          <w:rFonts w:ascii="Arial" w:hAnsi="Arial" w:cs="Arial"/>
          <w:sz w:val="20"/>
          <w:szCs w:val="20"/>
        </w:rPr>
        <w:tab/>
        <w:t xml:space="preserve">Koonin, E.V.; Chumakov, K.M.; Agol, V.I. A comparative study on the UV resistance of double-stranded and single-stranded encephalomyocarditis virus RNAs - evaluation of the possible contribution of host-mediated repair. </w:t>
      </w:r>
      <w:r w:rsidRPr="000D5AA9">
        <w:rPr>
          <w:rFonts w:ascii="Arial" w:hAnsi="Arial" w:cs="Arial"/>
          <w:i/>
          <w:sz w:val="20"/>
          <w:szCs w:val="20"/>
        </w:rPr>
        <w:t xml:space="preserve">J. Gen. Virol. </w:t>
      </w:r>
      <w:r w:rsidRPr="000D5AA9">
        <w:rPr>
          <w:rFonts w:ascii="Arial" w:hAnsi="Arial" w:cs="Arial"/>
          <w:b/>
          <w:sz w:val="20"/>
          <w:szCs w:val="20"/>
        </w:rPr>
        <w:t>1980</w:t>
      </w:r>
      <w:r w:rsidRPr="000D5AA9">
        <w:rPr>
          <w:rFonts w:ascii="Arial" w:hAnsi="Arial" w:cs="Arial"/>
          <w:sz w:val="20"/>
          <w:szCs w:val="20"/>
        </w:rPr>
        <w:t xml:space="preserve">, </w:t>
      </w:r>
      <w:r w:rsidRPr="000D5AA9">
        <w:rPr>
          <w:rFonts w:ascii="Arial" w:hAnsi="Arial" w:cs="Arial"/>
          <w:i/>
          <w:sz w:val="20"/>
          <w:szCs w:val="20"/>
        </w:rPr>
        <w:t>49</w:t>
      </w:r>
      <w:r w:rsidRPr="000D5AA9">
        <w:rPr>
          <w:rFonts w:ascii="Arial" w:hAnsi="Arial" w:cs="Arial"/>
          <w:sz w:val="20"/>
          <w:szCs w:val="20"/>
        </w:rPr>
        <w:t>, 437-441.</w:t>
      </w:r>
    </w:p>
    <w:p w14:paraId="0AF7A3A5"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257.</w:t>
      </w:r>
      <w:r w:rsidRPr="000D5AA9">
        <w:rPr>
          <w:rFonts w:ascii="Arial" w:hAnsi="Arial" w:cs="Arial"/>
          <w:sz w:val="20"/>
          <w:szCs w:val="20"/>
        </w:rPr>
        <w:tab/>
        <w:t xml:space="preserve">Landauer, R. Irreversibility and heat generation in the computing process. </w:t>
      </w:r>
      <w:r w:rsidRPr="000D5AA9">
        <w:rPr>
          <w:rFonts w:ascii="Arial" w:hAnsi="Arial" w:cs="Arial"/>
          <w:i/>
          <w:sz w:val="20"/>
          <w:szCs w:val="20"/>
        </w:rPr>
        <w:t xml:space="preserve">IBM Journal of Research and Development </w:t>
      </w:r>
      <w:r w:rsidRPr="000D5AA9">
        <w:rPr>
          <w:rFonts w:ascii="Arial" w:hAnsi="Arial" w:cs="Arial"/>
          <w:b/>
          <w:sz w:val="20"/>
          <w:szCs w:val="20"/>
        </w:rPr>
        <w:t>1961</w:t>
      </w:r>
      <w:r w:rsidRPr="000D5AA9">
        <w:rPr>
          <w:rFonts w:ascii="Arial" w:hAnsi="Arial" w:cs="Arial"/>
          <w:sz w:val="20"/>
          <w:szCs w:val="20"/>
        </w:rPr>
        <w:t xml:space="preserve">, </w:t>
      </w:r>
      <w:r w:rsidRPr="000D5AA9">
        <w:rPr>
          <w:rFonts w:ascii="Arial" w:hAnsi="Arial" w:cs="Arial"/>
          <w:i/>
          <w:sz w:val="20"/>
          <w:szCs w:val="20"/>
        </w:rPr>
        <w:t>5</w:t>
      </w:r>
      <w:r w:rsidRPr="000D5AA9">
        <w:rPr>
          <w:rFonts w:ascii="Arial" w:hAnsi="Arial" w:cs="Arial"/>
          <w:sz w:val="20"/>
          <w:szCs w:val="20"/>
        </w:rPr>
        <w:t>, 183-191.</w:t>
      </w:r>
    </w:p>
    <w:p w14:paraId="44032F83"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258.</w:t>
      </w:r>
      <w:r w:rsidRPr="000D5AA9">
        <w:rPr>
          <w:rFonts w:ascii="Arial" w:hAnsi="Arial" w:cs="Arial"/>
          <w:sz w:val="20"/>
          <w:szCs w:val="20"/>
        </w:rPr>
        <w:tab/>
        <w:t xml:space="preserve">Williams, R.J.P.; Frausto da Silva, J.J.R. </w:t>
      </w:r>
      <w:r w:rsidRPr="000D5AA9">
        <w:rPr>
          <w:rFonts w:ascii="Arial" w:hAnsi="Arial" w:cs="Arial"/>
          <w:i/>
          <w:sz w:val="20"/>
          <w:szCs w:val="20"/>
        </w:rPr>
        <w:t>The Biological Chemistry of the Elements</w:t>
      </w:r>
      <w:r w:rsidRPr="000D5AA9">
        <w:rPr>
          <w:rFonts w:ascii="Arial" w:hAnsi="Arial" w:cs="Arial"/>
          <w:sz w:val="20"/>
          <w:szCs w:val="20"/>
        </w:rPr>
        <w:t>; Clarendon Press: Oxford, 1991.</w:t>
      </w:r>
    </w:p>
    <w:p w14:paraId="19E03DD1"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259.</w:t>
      </w:r>
      <w:r w:rsidRPr="000D5AA9">
        <w:rPr>
          <w:rFonts w:ascii="Arial" w:hAnsi="Arial" w:cs="Arial"/>
          <w:sz w:val="20"/>
          <w:szCs w:val="20"/>
        </w:rPr>
        <w:tab/>
        <w:t xml:space="preserve">Williams, R.J.; Frausto da Silva, J.J. The involvement of molybdenum in life. </w:t>
      </w:r>
      <w:r w:rsidRPr="000D5AA9">
        <w:rPr>
          <w:rFonts w:ascii="Arial" w:hAnsi="Arial" w:cs="Arial"/>
          <w:i/>
          <w:sz w:val="20"/>
          <w:szCs w:val="20"/>
        </w:rPr>
        <w:t xml:space="preserve">Biochem Biophys Res Commun </w:t>
      </w:r>
      <w:r w:rsidRPr="000D5AA9">
        <w:rPr>
          <w:rFonts w:ascii="Arial" w:hAnsi="Arial" w:cs="Arial"/>
          <w:b/>
          <w:sz w:val="20"/>
          <w:szCs w:val="20"/>
        </w:rPr>
        <w:t>2002</w:t>
      </w:r>
      <w:r w:rsidRPr="000D5AA9">
        <w:rPr>
          <w:rFonts w:ascii="Arial" w:hAnsi="Arial" w:cs="Arial"/>
          <w:sz w:val="20"/>
          <w:szCs w:val="20"/>
        </w:rPr>
        <w:t xml:space="preserve">, </w:t>
      </w:r>
      <w:r w:rsidRPr="000D5AA9">
        <w:rPr>
          <w:rFonts w:ascii="Arial" w:hAnsi="Arial" w:cs="Arial"/>
          <w:i/>
          <w:sz w:val="20"/>
          <w:szCs w:val="20"/>
        </w:rPr>
        <w:t>292</w:t>
      </w:r>
      <w:r w:rsidRPr="000D5AA9">
        <w:rPr>
          <w:rFonts w:ascii="Arial" w:hAnsi="Arial" w:cs="Arial"/>
          <w:sz w:val="20"/>
          <w:szCs w:val="20"/>
        </w:rPr>
        <w:t>, 293-299, doi:10.1006/bbrc.2002.6518.</w:t>
      </w:r>
    </w:p>
    <w:p w14:paraId="35FEB41C"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260.</w:t>
      </w:r>
      <w:r w:rsidRPr="000D5AA9">
        <w:rPr>
          <w:rFonts w:ascii="Arial" w:hAnsi="Arial" w:cs="Arial"/>
          <w:sz w:val="20"/>
          <w:szCs w:val="20"/>
        </w:rPr>
        <w:tab/>
        <w:t xml:space="preserve">Williams, R.J.P.; Frausto da Silva, J.J.R. </w:t>
      </w:r>
      <w:r w:rsidRPr="000D5AA9">
        <w:rPr>
          <w:rFonts w:ascii="Arial" w:hAnsi="Arial" w:cs="Arial"/>
          <w:i/>
          <w:sz w:val="20"/>
          <w:szCs w:val="20"/>
        </w:rPr>
        <w:t xml:space="preserve">The Chemistry of Evolution: The Development of our Ecosystem </w:t>
      </w:r>
      <w:r w:rsidRPr="000D5AA9">
        <w:rPr>
          <w:rFonts w:ascii="Arial" w:hAnsi="Arial" w:cs="Arial"/>
          <w:sz w:val="20"/>
          <w:szCs w:val="20"/>
        </w:rPr>
        <w:t>Elsevier: Amsterdam, 2006.</w:t>
      </w:r>
    </w:p>
    <w:p w14:paraId="30D817F1"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261.</w:t>
      </w:r>
      <w:r w:rsidRPr="000D5AA9">
        <w:rPr>
          <w:rFonts w:ascii="Arial" w:hAnsi="Arial" w:cs="Arial"/>
          <w:sz w:val="20"/>
          <w:szCs w:val="20"/>
        </w:rPr>
        <w:tab/>
        <w:t xml:space="preserve">Anbar, A.D. Oceans. Elements and evolution. </w:t>
      </w:r>
      <w:r w:rsidRPr="000D5AA9">
        <w:rPr>
          <w:rFonts w:ascii="Arial" w:hAnsi="Arial" w:cs="Arial"/>
          <w:i/>
          <w:sz w:val="20"/>
          <w:szCs w:val="20"/>
        </w:rPr>
        <w:t xml:space="preserve">Science </w:t>
      </w:r>
      <w:r w:rsidRPr="000D5AA9">
        <w:rPr>
          <w:rFonts w:ascii="Arial" w:hAnsi="Arial" w:cs="Arial"/>
          <w:b/>
          <w:sz w:val="20"/>
          <w:szCs w:val="20"/>
        </w:rPr>
        <w:t>2008</w:t>
      </w:r>
      <w:r w:rsidRPr="000D5AA9">
        <w:rPr>
          <w:rFonts w:ascii="Arial" w:hAnsi="Arial" w:cs="Arial"/>
          <w:sz w:val="20"/>
          <w:szCs w:val="20"/>
        </w:rPr>
        <w:t xml:space="preserve">, </w:t>
      </w:r>
      <w:r w:rsidRPr="000D5AA9">
        <w:rPr>
          <w:rFonts w:ascii="Arial" w:hAnsi="Arial" w:cs="Arial"/>
          <w:i/>
          <w:sz w:val="20"/>
          <w:szCs w:val="20"/>
        </w:rPr>
        <w:t>322</w:t>
      </w:r>
      <w:r w:rsidRPr="000D5AA9">
        <w:rPr>
          <w:rFonts w:ascii="Arial" w:hAnsi="Arial" w:cs="Arial"/>
          <w:sz w:val="20"/>
          <w:szCs w:val="20"/>
        </w:rPr>
        <w:t>, 1481-1483.</w:t>
      </w:r>
    </w:p>
    <w:p w14:paraId="350C21C8"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262.</w:t>
      </w:r>
      <w:r w:rsidRPr="000D5AA9">
        <w:rPr>
          <w:rFonts w:ascii="Arial" w:hAnsi="Arial" w:cs="Arial"/>
          <w:sz w:val="20"/>
          <w:szCs w:val="20"/>
        </w:rPr>
        <w:tab/>
        <w:t xml:space="preserve">Williams, R.J. Zinc in evolution. </w:t>
      </w:r>
      <w:r w:rsidRPr="000D5AA9">
        <w:rPr>
          <w:rFonts w:ascii="Arial" w:hAnsi="Arial" w:cs="Arial"/>
          <w:i/>
          <w:sz w:val="20"/>
          <w:szCs w:val="20"/>
        </w:rPr>
        <w:t xml:space="preserve">J Inorg Biochem </w:t>
      </w:r>
      <w:r w:rsidRPr="000D5AA9">
        <w:rPr>
          <w:rFonts w:ascii="Arial" w:hAnsi="Arial" w:cs="Arial"/>
          <w:b/>
          <w:sz w:val="20"/>
          <w:szCs w:val="20"/>
        </w:rPr>
        <w:t>2012</w:t>
      </w:r>
      <w:r w:rsidRPr="000D5AA9">
        <w:rPr>
          <w:rFonts w:ascii="Arial" w:hAnsi="Arial" w:cs="Arial"/>
          <w:sz w:val="20"/>
          <w:szCs w:val="20"/>
        </w:rPr>
        <w:t xml:space="preserve">, </w:t>
      </w:r>
      <w:r w:rsidRPr="000D5AA9">
        <w:rPr>
          <w:rFonts w:ascii="Arial" w:hAnsi="Arial" w:cs="Arial"/>
          <w:i/>
          <w:sz w:val="20"/>
          <w:szCs w:val="20"/>
        </w:rPr>
        <w:t>111</w:t>
      </w:r>
      <w:r w:rsidRPr="000D5AA9">
        <w:rPr>
          <w:rFonts w:ascii="Arial" w:hAnsi="Arial" w:cs="Arial"/>
          <w:sz w:val="20"/>
          <w:szCs w:val="20"/>
        </w:rPr>
        <w:t>, 104-109, doi:10.1016/j.jinorgbio.2012.01.004.</w:t>
      </w:r>
    </w:p>
    <w:p w14:paraId="01F28F92"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263.</w:t>
      </w:r>
      <w:r w:rsidRPr="000D5AA9">
        <w:rPr>
          <w:rFonts w:ascii="Arial" w:hAnsi="Arial" w:cs="Arial"/>
          <w:sz w:val="20"/>
          <w:szCs w:val="20"/>
        </w:rPr>
        <w:tab/>
        <w:t xml:space="preserve">Smith, D.G.; Pal, R.; Parker, D. Measuring equilibrium bicarbonate concentrations directly in cellular mitochondria and in human serum using europium/terbium emission intensity ratios. </w:t>
      </w:r>
      <w:r w:rsidRPr="000D5AA9">
        <w:rPr>
          <w:rFonts w:ascii="Arial" w:hAnsi="Arial" w:cs="Arial"/>
          <w:i/>
          <w:sz w:val="20"/>
          <w:szCs w:val="20"/>
        </w:rPr>
        <w:t xml:space="preserve">Chemistry–A European Journal </w:t>
      </w:r>
      <w:r w:rsidRPr="000D5AA9">
        <w:rPr>
          <w:rFonts w:ascii="Arial" w:hAnsi="Arial" w:cs="Arial"/>
          <w:b/>
          <w:sz w:val="20"/>
          <w:szCs w:val="20"/>
        </w:rPr>
        <w:t>2012</w:t>
      </w:r>
      <w:r w:rsidRPr="000D5AA9">
        <w:rPr>
          <w:rFonts w:ascii="Arial" w:hAnsi="Arial" w:cs="Arial"/>
          <w:sz w:val="20"/>
          <w:szCs w:val="20"/>
        </w:rPr>
        <w:t xml:space="preserve">, </w:t>
      </w:r>
      <w:r w:rsidRPr="000D5AA9">
        <w:rPr>
          <w:rFonts w:ascii="Arial" w:hAnsi="Arial" w:cs="Arial"/>
          <w:i/>
          <w:sz w:val="20"/>
          <w:szCs w:val="20"/>
        </w:rPr>
        <w:t>18</w:t>
      </w:r>
      <w:r w:rsidRPr="000D5AA9">
        <w:rPr>
          <w:rFonts w:ascii="Arial" w:hAnsi="Arial" w:cs="Arial"/>
          <w:sz w:val="20"/>
          <w:szCs w:val="20"/>
        </w:rPr>
        <w:t>, 11604-11613.</w:t>
      </w:r>
    </w:p>
    <w:p w14:paraId="66BE8CD4"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264.</w:t>
      </w:r>
      <w:r w:rsidRPr="000D5AA9">
        <w:rPr>
          <w:rFonts w:ascii="Arial" w:hAnsi="Arial" w:cs="Arial"/>
          <w:sz w:val="20"/>
          <w:szCs w:val="20"/>
        </w:rPr>
        <w:tab/>
        <w:t xml:space="preserve">Maret, W. Analyzing free zinc(II) ion concentrations in cell biology with fluorescent chelating molecules. </w:t>
      </w:r>
      <w:r w:rsidRPr="000D5AA9">
        <w:rPr>
          <w:rFonts w:ascii="Arial" w:hAnsi="Arial" w:cs="Arial"/>
          <w:i/>
          <w:sz w:val="20"/>
          <w:szCs w:val="20"/>
        </w:rPr>
        <w:t xml:space="preserve">Metallomics </w:t>
      </w:r>
      <w:r w:rsidRPr="000D5AA9">
        <w:rPr>
          <w:rFonts w:ascii="Arial" w:hAnsi="Arial" w:cs="Arial"/>
          <w:b/>
          <w:sz w:val="20"/>
          <w:szCs w:val="20"/>
        </w:rPr>
        <w:t>2015</w:t>
      </w:r>
      <w:r w:rsidRPr="000D5AA9">
        <w:rPr>
          <w:rFonts w:ascii="Arial" w:hAnsi="Arial" w:cs="Arial"/>
          <w:sz w:val="20"/>
          <w:szCs w:val="20"/>
        </w:rPr>
        <w:t xml:space="preserve">, </w:t>
      </w:r>
      <w:r w:rsidRPr="000D5AA9">
        <w:rPr>
          <w:rFonts w:ascii="Arial" w:hAnsi="Arial" w:cs="Arial"/>
          <w:i/>
          <w:sz w:val="20"/>
          <w:szCs w:val="20"/>
        </w:rPr>
        <w:t>7</w:t>
      </w:r>
      <w:r w:rsidRPr="000D5AA9">
        <w:rPr>
          <w:rFonts w:ascii="Arial" w:hAnsi="Arial" w:cs="Arial"/>
          <w:sz w:val="20"/>
          <w:szCs w:val="20"/>
        </w:rPr>
        <w:t>, 202-211, doi:10.1039/c4mt00230j.</w:t>
      </w:r>
    </w:p>
    <w:p w14:paraId="066ED5CC"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265.</w:t>
      </w:r>
      <w:r w:rsidRPr="000D5AA9">
        <w:rPr>
          <w:rFonts w:ascii="Arial" w:hAnsi="Arial" w:cs="Arial"/>
          <w:sz w:val="20"/>
          <w:szCs w:val="20"/>
        </w:rPr>
        <w:tab/>
        <w:t xml:space="preserve">Komarova, T.; McKeating, D.; Perkins, A.V.; Tinggi, U. Trace Element Analysis in Whole Blood and Plasma for Reference Levels in a Selected Queensland Population, Australia. </w:t>
      </w:r>
      <w:r w:rsidRPr="000D5AA9">
        <w:rPr>
          <w:rFonts w:ascii="Arial" w:hAnsi="Arial" w:cs="Arial"/>
          <w:i/>
          <w:sz w:val="20"/>
          <w:szCs w:val="20"/>
        </w:rPr>
        <w:t xml:space="preserve">Int J Environ Res Public Health </w:t>
      </w:r>
      <w:r w:rsidRPr="000D5AA9">
        <w:rPr>
          <w:rFonts w:ascii="Arial" w:hAnsi="Arial" w:cs="Arial"/>
          <w:b/>
          <w:sz w:val="20"/>
          <w:szCs w:val="20"/>
        </w:rPr>
        <w:t>2021</w:t>
      </w:r>
      <w:r w:rsidRPr="000D5AA9">
        <w:rPr>
          <w:rFonts w:ascii="Arial" w:hAnsi="Arial" w:cs="Arial"/>
          <w:sz w:val="20"/>
          <w:szCs w:val="20"/>
        </w:rPr>
        <w:t xml:space="preserve">, </w:t>
      </w:r>
      <w:r w:rsidRPr="000D5AA9">
        <w:rPr>
          <w:rFonts w:ascii="Arial" w:hAnsi="Arial" w:cs="Arial"/>
          <w:i/>
          <w:sz w:val="20"/>
          <w:szCs w:val="20"/>
        </w:rPr>
        <w:t>18</w:t>
      </w:r>
      <w:r w:rsidRPr="000D5AA9">
        <w:rPr>
          <w:rFonts w:ascii="Arial" w:hAnsi="Arial" w:cs="Arial"/>
          <w:sz w:val="20"/>
          <w:szCs w:val="20"/>
        </w:rPr>
        <w:t>, doi:10.3390/ijerph18052652.</w:t>
      </w:r>
    </w:p>
    <w:p w14:paraId="61426124"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266.</w:t>
      </w:r>
      <w:r w:rsidRPr="000D5AA9">
        <w:rPr>
          <w:rFonts w:ascii="Arial" w:hAnsi="Arial" w:cs="Arial"/>
          <w:sz w:val="20"/>
          <w:szCs w:val="20"/>
        </w:rPr>
        <w:tab/>
        <w:t xml:space="preserve">Aulakh, S.K.; Varma, S.J.; Ralser, M. Metal ion availability and homeostasis as drivers of metabolic evolution and enzyme function. </w:t>
      </w:r>
      <w:r w:rsidRPr="000D5AA9">
        <w:rPr>
          <w:rFonts w:ascii="Arial" w:hAnsi="Arial" w:cs="Arial"/>
          <w:i/>
          <w:sz w:val="20"/>
          <w:szCs w:val="20"/>
        </w:rPr>
        <w:t xml:space="preserve">Curr Opin Genet Dev </w:t>
      </w:r>
      <w:r w:rsidRPr="000D5AA9">
        <w:rPr>
          <w:rFonts w:ascii="Arial" w:hAnsi="Arial" w:cs="Arial"/>
          <w:b/>
          <w:sz w:val="20"/>
          <w:szCs w:val="20"/>
        </w:rPr>
        <w:t>2022</w:t>
      </w:r>
      <w:r w:rsidRPr="000D5AA9">
        <w:rPr>
          <w:rFonts w:ascii="Arial" w:hAnsi="Arial" w:cs="Arial"/>
          <w:sz w:val="20"/>
          <w:szCs w:val="20"/>
        </w:rPr>
        <w:t xml:space="preserve">, </w:t>
      </w:r>
      <w:r w:rsidRPr="000D5AA9">
        <w:rPr>
          <w:rFonts w:ascii="Arial" w:hAnsi="Arial" w:cs="Arial"/>
          <w:i/>
          <w:sz w:val="20"/>
          <w:szCs w:val="20"/>
        </w:rPr>
        <w:t>77</w:t>
      </w:r>
      <w:r w:rsidRPr="000D5AA9">
        <w:rPr>
          <w:rFonts w:ascii="Arial" w:hAnsi="Arial" w:cs="Arial"/>
          <w:sz w:val="20"/>
          <w:szCs w:val="20"/>
        </w:rPr>
        <w:t>, 101987, doi:10.1016/j.gde.2022.101987.</w:t>
      </w:r>
    </w:p>
    <w:p w14:paraId="5E033EDA" w14:textId="77777777" w:rsidR="0072273D" w:rsidRPr="000D5AA9" w:rsidRDefault="0072273D" w:rsidP="00D25D63">
      <w:pPr>
        <w:pStyle w:val="EndNoteBibliography"/>
        <w:spacing w:before="60" w:after="0"/>
        <w:ind w:left="720" w:hanging="720"/>
        <w:rPr>
          <w:rFonts w:ascii="Arial" w:hAnsi="Arial" w:cs="Arial"/>
          <w:sz w:val="20"/>
          <w:szCs w:val="20"/>
          <w:lang w:val="de-DE"/>
        </w:rPr>
      </w:pPr>
      <w:r w:rsidRPr="000D5AA9">
        <w:rPr>
          <w:rFonts w:ascii="Arial" w:hAnsi="Arial" w:cs="Arial"/>
          <w:sz w:val="20"/>
          <w:szCs w:val="20"/>
        </w:rPr>
        <w:t>267.</w:t>
      </w:r>
      <w:r w:rsidRPr="000D5AA9">
        <w:rPr>
          <w:rFonts w:ascii="Arial" w:hAnsi="Arial" w:cs="Arial"/>
          <w:sz w:val="20"/>
          <w:szCs w:val="20"/>
        </w:rPr>
        <w:tab/>
        <w:t xml:space="preserve">Nies, D.H.; Silver, S., (Eds.) </w:t>
      </w:r>
      <w:r w:rsidRPr="000D5AA9">
        <w:rPr>
          <w:rFonts w:ascii="Arial" w:hAnsi="Arial" w:cs="Arial"/>
          <w:i/>
          <w:sz w:val="20"/>
          <w:szCs w:val="20"/>
        </w:rPr>
        <w:t>Molecular Microbiology of Heavy Metals</w:t>
      </w:r>
      <w:r w:rsidRPr="000D5AA9">
        <w:rPr>
          <w:rFonts w:ascii="Arial" w:hAnsi="Arial" w:cs="Arial"/>
          <w:sz w:val="20"/>
          <w:szCs w:val="20"/>
        </w:rPr>
        <w:t xml:space="preserve">. </w:t>
      </w:r>
      <w:r w:rsidRPr="000D5AA9">
        <w:rPr>
          <w:rFonts w:ascii="Arial" w:hAnsi="Arial" w:cs="Arial"/>
          <w:sz w:val="20"/>
          <w:szCs w:val="20"/>
          <w:lang w:val="de-DE"/>
        </w:rPr>
        <w:t>Springer-Verlag: Berlin, 2007.</w:t>
      </w:r>
    </w:p>
    <w:p w14:paraId="36814918"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lang w:val="de-DE"/>
        </w:rPr>
        <w:t>268.</w:t>
      </w:r>
      <w:r w:rsidRPr="000D5AA9">
        <w:rPr>
          <w:rFonts w:ascii="Arial" w:hAnsi="Arial" w:cs="Arial"/>
          <w:sz w:val="20"/>
          <w:szCs w:val="20"/>
          <w:lang w:val="de-DE"/>
        </w:rPr>
        <w:tab/>
        <w:t xml:space="preserve">Szostak, J.W.; Bartel, D.P.; Luisi, P.L. Synthesizing life. </w:t>
      </w:r>
      <w:r w:rsidRPr="000D5AA9">
        <w:rPr>
          <w:rFonts w:ascii="Arial" w:hAnsi="Arial" w:cs="Arial"/>
          <w:i/>
          <w:sz w:val="20"/>
          <w:szCs w:val="20"/>
        </w:rPr>
        <w:t xml:space="preserve">Nature </w:t>
      </w:r>
      <w:r w:rsidRPr="000D5AA9">
        <w:rPr>
          <w:rFonts w:ascii="Arial" w:hAnsi="Arial" w:cs="Arial"/>
          <w:b/>
          <w:sz w:val="20"/>
          <w:szCs w:val="20"/>
        </w:rPr>
        <w:t>2001</w:t>
      </w:r>
      <w:r w:rsidRPr="000D5AA9">
        <w:rPr>
          <w:rFonts w:ascii="Arial" w:hAnsi="Arial" w:cs="Arial"/>
          <w:sz w:val="20"/>
          <w:szCs w:val="20"/>
        </w:rPr>
        <w:t xml:space="preserve">, </w:t>
      </w:r>
      <w:r w:rsidRPr="000D5AA9">
        <w:rPr>
          <w:rFonts w:ascii="Arial" w:hAnsi="Arial" w:cs="Arial"/>
          <w:i/>
          <w:sz w:val="20"/>
          <w:szCs w:val="20"/>
        </w:rPr>
        <w:t>409</w:t>
      </w:r>
      <w:r w:rsidRPr="000D5AA9">
        <w:rPr>
          <w:rFonts w:ascii="Arial" w:hAnsi="Arial" w:cs="Arial"/>
          <w:sz w:val="20"/>
          <w:szCs w:val="20"/>
        </w:rPr>
        <w:t>, 387-390, doi:10.1038/35053176.</w:t>
      </w:r>
    </w:p>
    <w:p w14:paraId="40C29FC5"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lastRenderedPageBreak/>
        <w:t>269.</w:t>
      </w:r>
      <w:r w:rsidRPr="000D5AA9">
        <w:rPr>
          <w:rFonts w:ascii="Arial" w:hAnsi="Arial" w:cs="Arial"/>
          <w:sz w:val="20"/>
          <w:szCs w:val="20"/>
        </w:rPr>
        <w:tab/>
        <w:t xml:space="preserve">Szathmáry, E. Coevolution of metabolic networks and membranes: the scenario of progressive sequestration. </w:t>
      </w:r>
      <w:r w:rsidRPr="000D5AA9">
        <w:rPr>
          <w:rFonts w:ascii="Arial" w:hAnsi="Arial" w:cs="Arial"/>
          <w:i/>
          <w:sz w:val="20"/>
          <w:szCs w:val="20"/>
        </w:rPr>
        <w:t xml:space="preserve">Philos. Trans. R. Soc. Lond. B Biol. Sci. </w:t>
      </w:r>
      <w:r w:rsidRPr="000D5AA9">
        <w:rPr>
          <w:rFonts w:ascii="Arial" w:hAnsi="Arial" w:cs="Arial"/>
          <w:b/>
          <w:sz w:val="20"/>
          <w:szCs w:val="20"/>
        </w:rPr>
        <w:t>2007</w:t>
      </w:r>
      <w:r w:rsidRPr="000D5AA9">
        <w:rPr>
          <w:rFonts w:ascii="Arial" w:hAnsi="Arial" w:cs="Arial"/>
          <w:sz w:val="20"/>
          <w:szCs w:val="20"/>
        </w:rPr>
        <w:t xml:space="preserve">, </w:t>
      </w:r>
      <w:r w:rsidRPr="000D5AA9">
        <w:rPr>
          <w:rFonts w:ascii="Arial" w:hAnsi="Arial" w:cs="Arial"/>
          <w:i/>
          <w:sz w:val="20"/>
          <w:szCs w:val="20"/>
        </w:rPr>
        <w:t>362</w:t>
      </w:r>
      <w:r w:rsidRPr="000D5AA9">
        <w:rPr>
          <w:rFonts w:ascii="Arial" w:hAnsi="Arial" w:cs="Arial"/>
          <w:sz w:val="20"/>
          <w:szCs w:val="20"/>
        </w:rPr>
        <w:t>, 1781-1787.</w:t>
      </w:r>
    </w:p>
    <w:p w14:paraId="6E06135B"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270.</w:t>
      </w:r>
      <w:r w:rsidRPr="000D5AA9">
        <w:rPr>
          <w:rFonts w:ascii="Arial" w:hAnsi="Arial" w:cs="Arial"/>
          <w:sz w:val="20"/>
          <w:szCs w:val="20"/>
        </w:rPr>
        <w:tab/>
        <w:t xml:space="preserve">Deamer, D.W. Origins of life: How leaky were primitive cells? </w:t>
      </w:r>
      <w:r w:rsidRPr="000D5AA9">
        <w:rPr>
          <w:rFonts w:ascii="Arial" w:hAnsi="Arial" w:cs="Arial"/>
          <w:i/>
          <w:sz w:val="20"/>
          <w:szCs w:val="20"/>
        </w:rPr>
        <w:t xml:space="preserve">Nature </w:t>
      </w:r>
      <w:r w:rsidRPr="000D5AA9">
        <w:rPr>
          <w:rFonts w:ascii="Arial" w:hAnsi="Arial" w:cs="Arial"/>
          <w:b/>
          <w:sz w:val="20"/>
          <w:szCs w:val="20"/>
        </w:rPr>
        <w:t>2008</w:t>
      </w:r>
      <w:r w:rsidRPr="000D5AA9">
        <w:rPr>
          <w:rFonts w:ascii="Arial" w:hAnsi="Arial" w:cs="Arial"/>
          <w:sz w:val="20"/>
          <w:szCs w:val="20"/>
        </w:rPr>
        <w:t xml:space="preserve">, </w:t>
      </w:r>
      <w:r w:rsidRPr="000D5AA9">
        <w:rPr>
          <w:rFonts w:ascii="Arial" w:hAnsi="Arial" w:cs="Arial"/>
          <w:i/>
          <w:sz w:val="20"/>
          <w:szCs w:val="20"/>
        </w:rPr>
        <w:t>454</w:t>
      </w:r>
      <w:r w:rsidRPr="000D5AA9">
        <w:rPr>
          <w:rFonts w:ascii="Arial" w:hAnsi="Arial" w:cs="Arial"/>
          <w:sz w:val="20"/>
          <w:szCs w:val="20"/>
        </w:rPr>
        <w:t>, 37-38.</w:t>
      </w:r>
    </w:p>
    <w:p w14:paraId="6D429F67" w14:textId="0CE33455"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271.</w:t>
      </w:r>
      <w:r w:rsidRPr="000D5AA9">
        <w:rPr>
          <w:rFonts w:ascii="Arial" w:hAnsi="Arial" w:cs="Arial"/>
          <w:sz w:val="20"/>
          <w:szCs w:val="20"/>
        </w:rPr>
        <w:tab/>
        <w:t xml:space="preserve">Mulkidjanian, A.Y.; Galperin, M.Y.; Koonin, E.V. Co-evolution of primordial membranes and membrane proteins. </w:t>
      </w:r>
      <w:r w:rsidRPr="000D5AA9">
        <w:rPr>
          <w:rFonts w:ascii="Arial" w:hAnsi="Arial" w:cs="Arial"/>
          <w:i/>
          <w:sz w:val="20"/>
          <w:szCs w:val="20"/>
        </w:rPr>
        <w:t xml:space="preserve">Trends Biochem Sci </w:t>
      </w:r>
      <w:r w:rsidRPr="000D5AA9">
        <w:rPr>
          <w:rFonts w:ascii="Arial" w:hAnsi="Arial" w:cs="Arial"/>
          <w:b/>
          <w:sz w:val="20"/>
          <w:szCs w:val="20"/>
        </w:rPr>
        <w:t>2009</w:t>
      </w:r>
      <w:r w:rsidRPr="000D5AA9">
        <w:rPr>
          <w:rFonts w:ascii="Arial" w:hAnsi="Arial" w:cs="Arial"/>
          <w:sz w:val="20"/>
          <w:szCs w:val="20"/>
        </w:rPr>
        <w:t xml:space="preserve">, </w:t>
      </w:r>
      <w:r w:rsidRPr="000D5AA9">
        <w:rPr>
          <w:rFonts w:ascii="Arial" w:hAnsi="Arial" w:cs="Arial"/>
          <w:i/>
          <w:sz w:val="20"/>
          <w:szCs w:val="20"/>
        </w:rPr>
        <w:t>34</w:t>
      </w:r>
      <w:r w:rsidRPr="000D5AA9">
        <w:rPr>
          <w:rFonts w:ascii="Arial" w:hAnsi="Arial" w:cs="Arial"/>
          <w:sz w:val="20"/>
          <w:szCs w:val="20"/>
        </w:rPr>
        <w:t>, 206-215, doi:10.1016/j.tibs.2009.01.005.</w:t>
      </w:r>
    </w:p>
    <w:p w14:paraId="47B059E2"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272.</w:t>
      </w:r>
      <w:r w:rsidRPr="000D5AA9">
        <w:rPr>
          <w:rFonts w:ascii="Arial" w:hAnsi="Arial" w:cs="Arial"/>
          <w:sz w:val="20"/>
          <w:szCs w:val="20"/>
        </w:rPr>
        <w:tab/>
        <w:t xml:space="preserve">Mulkidjanian, A.Y.; Galperin, M.Y. Evolutionary origins of membrane proteins In </w:t>
      </w:r>
      <w:r w:rsidRPr="000D5AA9">
        <w:rPr>
          <w:rFonts w:ascii="Arial" w:hAnsi="Arial" w:cs="Arial"/>
          <w:i/>
          <w:sz w:val="20"/>
          <w:szCs w:val="20"/>
        </w:rPr>
        <w:t>Structural Bioinformatics of Membrane Proteins</w:t>
      </w:r>
      <w:r w:rsidRPr="000D5AA9">
        <w:rPr>
          <w:rFonts w:ascii="Arial" w:hAnsi="Arial" w:cs="Arial"/>
          <w:sz w:val="20"/>
          <w:szCs w:val="20"/>
        </w:rPr>
        <w:t>, Frishman, D., Ed.; Spriger: Viena, 2010; pp. 1-28.</w:t>
      </w:r>
    </w:p>
    <w:p w14:paraId="4E27B815" w14:textId="035B5C14"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273.</w:t>
      </w:r>
      <w:r w:rsidRPr="000D5AA9">
        <w:rPr>
          <w:rFonts w:ascii="Arial" w:hAnsi="Arial" w:cs="Arial"/>
          <w:sz w:val="20"/>
          <w:szCs w:val="20"/>
        </w:rPr>
        <w:tab/>
        <w:t xml:space="preserve">Koonin, E.V.; Mulkidjanian, A.Y. Evolution of cell division: from shear mechanics to complex molecular machineries. </w:t>
      </w:r>
      <w:r w:rsidRPr="000D5AA9">
        <w:rPr>
          <w:rFonts w:ascii="Arial" w:hAnsi="Arial" w:cs="Arial"/>
          <w:i/>
          <w:sz w:val="20"/>
          <w:szCs w:val="20"/>
        </w:rPr>
        <w:t xml:space="preserve">Cell </w:t>
      </w:r>
      <w:r w:rsidRPr="000D5AA9">
        <w:rPr>
          <w:rFonts w:ascii="Arial" w:hAnsi="Arial" w:cs="Arial"/>
          <w:b/>
          <w:sz w:val="20"/>
          <w:szCs w:val="20"/>
        </w:rPr>
        <w:t>2013</w:t>
      </w:r>
      <w:r w:rsidRPr="000D5AA9">
        <w:rPr>
          <w:rFonts w:ascii="Arial" w:hAnsi="Arial" w:cs="Arial"/>
          <w:sz w:val="20"/>
          <w:szCs w:val="20"/>
        </w:rPr>
        <w:t xml:space="preserve">, </w:t>
      </w:r>
      <w:r w:rsidRPr="000D5AA9">
        <w:rPr>
          <w:rFonts w:ascii="Arial" w:hAnsi="Arial" w:cs="Arial"/>
          <w:i/>
          <w:sz w:val="20"/>
          <w:szCs w:val="20"/>
        </w:rPr>
        <w:t>152</w:t>
      </w:r>
      <w:r w:rsidRPr="000D5AA9">
        <w:rPr>
          <w:rFonts w:ascii="Arial" w:hAnsi="Arial" w:cs="Arial"/>
          <w:sz w:val="20"/>
          <w:szCs w:val="20"/>
        </w:rPr>
        <w:t>, 942-944, doi:10.1016/j.cell.2013.02.008</w:t>
      </w:r>
      <w:r w:rsidR="00AD7A8F" w:rsidRPr="000D5AA9">
        <w:rPr>
          <w:rFonts w:ascii="Arial" w:hAnsi="Arial" w:cs="Arial"/>
          <w:sz w:val="20"/>
          <w:szCs w:val="20"/>
        </w:rPr>
        <w:t>.</w:t>
      </w:r>
    </w:p>
    <w:p w14:paraId="59F932A4"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274.</w:t>
      </w:r>
      <w:r w:rsidRPr="000D5AA9">
        <w:rPr>
          <w:rFonts w:ascii="Arial" w:hAnsi="Arial" w:cs="Arial"/>
          <w:sz w:val="20"/>
          <w:szCs w:val="20"/>
        </w:rPr>
        <w:tab/>
        <w:t xml:space="preserve">Macallum, A.B. The paleochemistry of the body fluids and tissues. </w:t>
      </w:r>
      <w:r w:rsidRPr="000D5AA9">
        <w:rPr>
          <w:rFonts w:ascii="Arial" w:hAnsi="Arial" w:cs="Arial"/>
          <w:i/>
          <w:sz w:val="20"/>
          <w:szCs w:val="20"/>
        </w:rPr>
        <w:t xml:space="preserve">Physiol. Rev. </w:t>
      </w:r>
      <w:r w:rsidRPr="000D5AA9">
        <w:rPr>
          <w:rFonts w:ascii="Arial" w:hAnsi="Arial" w:cs="Arial"/>
          <w:b/>
          <w:sz w:val="20"/>
          <w:szCs w:val="20"/>
        </w:rPr>
        <w:t>1926</w:t>
      </w:r>
      <w:r w:rsidRPr="000D5AA9">
        <w:rPr>
          <w:rFonts w:ascii="Arial" w:hAnsi="Arial" w:cs="Arial"/>
          <w:sz w:val="20"/>
          <w:szCs w:val="20"/>
        </w:rPr>
        <w:t xml:space="preserve">, </w:t>
      </w:r>
      <w:r w:rsidRPr="000D5AA9">
        <w:rPr>
          <w:rFonts w:ascii="Arial" w:hAnsi="Arial" w:cs="Arial"/>
          <w:i/>
          <w:sz w:val="20"/>
          <w:szCs w:val="20"/>
        </w:rPr>
        <w:t>6</w:t>
      </w:r>
      <w:r w:rsidRPr="000D5AA9">
        <w:rPr>
          <w:rFonts w:ascii="Arial" w:hAnsi="Arial" w:cs="Arial"/>
          <w:sz w:val="20"/>
          <w:szCs w:val="20"/>
        </w:rPr>
        <w:t>, 316-357.</w:t>
      </w:r>
    </w:p>
    <w:p w14:paraId="03685E9B"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275.</w:t>
      </w:r>
      <w:r w:rsidRPr="000D5AA9">
        <w:rPr>
          <w:rFonts w:ascii="Arial" w:hAnsi="Arial" w:cs="Arial"/>
          <w:sz w:val="20"/>
          <w:szCs w:val="20"/>
        </w:rPr>
        <w:tab/>
        <w:t xml:space="preserve">Mulkidjanian, A.Y.; Galperin, M.Y. Physico-chemical and evolutionary constraints for the formation and selection of first biopolymers: towards the consensus paradigm of the abiogenic origin of life. </w:t>
      </w:r>
      <w:r w:rsidRPr="000D5AA9">
        <w:rPr>
          <w:rFonts w:ascii="Arial" w:hAnsi="Arial" w:cs="Arial"/>
          <w:i/>
          <w:sz w:val="20"/>
          <w:szCs w:val="20"/>
        </w:rPr>
        <w:t xml:space="preserve">Chem Biodivers </w:t>
      </w:r>
      <w:r w:rsidRPr="000D5AA9">
        <w:rPr>
          <w:rFonts w:ascii="Arial" w:hAnsi="Arial" w:cs="Arial"/>
          <w:b/>
          <w:sz w:val="20"/>
          <w:szCs w:val="20"/>
        </w:rPr>
        <w:t>2007</w:t>
      </w:r>
      <w:r w:rsidRPr="000D5AA9">
        <w:rPr>
          <w:rFonts w:ascii="Arial" w:hAnsi="Arial" w:cs="Arial"/>
          <w:sz w:val="20"/>
          <w:szCs w:val="20"/>
        </w:rPr>
        <w:t xml:space="preserve">, </w:t>
      </w:r>
      <w:r w:rsidRPr="000D5AA9">
        <w:rPr>
          <w:rFonts w:ascii="Arial" w:hAnsi="Arial" w:cs="Arial"/>
          <w:i/>
          <w:sz w:val="20"/>
          <w:szCs w:val="20"/>
        </w:rPr>
        <w:t>4</w:t>
      </w:r>
      <w:r w:rsidRPr="000D5AA9">
        <w:rPr>
          <w:rFonts w:ascii="Arial" w:hAnsi="Arial" w:cs="Arial"/>
          <w:sz w:val="20"/>
          <w:szCs w:val="20"/>
        </w:rPr>
        <w:t>, 2003-2015, doi:10.1002/cbdv.200790167.</w:t>
      </w:r>
    </w:p>
    <w:p w14:paraId="2ADA3F61"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276.</w:t>
      </w:r>
      <w:r w:rsidRPr="000D5AA9">
        <w:rPr>
          <w:rFonts w:ascii="Arial" w:hAnsi="Arial" w:cs="Arial"/>
          <w:sz w:val="20"/>
          <w:szCs w:val="20"/>
        </w:rPr>
        <w:tab/>
        <w:t xml:space="preserve">Natochin, Y.V. The physiological evolution of animals: Sodium is the clue to resolving contradictions. </w:t>
      </w:r>
      <w:r w:rsidRPr="000D5AA9">
        <w:rPr>
          <w:rFonts w:ascii="Arial" w:hAnsi="Arial" w:cs="Arial"/>
          <w:i/>
          <w:sz w:val="20"/>
          <w:szCs w:val="20"/>
        </w:rPr>
        <w:t xml:space="preserve">Herald of the Russian Academy of Sciences </w:t>
      </w:r>
      <w:r w:rsidRPr="000D5AA9">
        <w:rPr>
          <w:rFonts w:ascii="Arial" w:hAnsi="Arial" w:cs="Arial"/>
          <w:b/>
          <w:sz w:val="20"/>
          <w:szCs w:val="20"/>
        </w:rPr>
        <w:t>2007</w:t>
      </w:r>
      <w:r w:rsidRPr="000D5AA9">
        <w:rPr>
          <w:rFonts w:ascii="Arial" w:hAnsi="Arial" w:cs="Arial"/>
          <w:sz w:val="20"/>
          <w:szCs w:val="20"/>
        </w:rPr>
        <w:t xml:space="preserve">, </w:t>
      </w:r>
      <w:r w:rsidRPr="000D5AA9">
        <w:rPr>
          <w:rFonts w:ascii="Arial" w:hAnsi="Arial" w:cs="Arial"/>
          <w:i/>
          <w:sz w:val="20"/>
          <w:szCs w:val="20"/>
        </w:rPr>
        <w:t>77</w:t>
      </w:r>
      <w:r w:rsidRPr="000D5AA9">
        <w:rPr>
          <w:rFonts w:ascii="Arial" w:hAnsi="Arial" w:cs="Arial"/>
          <w:sz w:val="20"/>
          <w:szCs w:val="20"/>
        </w:rPr>
        <w:t>, 581-591.</w:t>
      </w:r>
    </w:p>
    <w:p w14:paraId="2A870480" w14:textId="7B0A920F"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277.</w:t>
      </w:r>
      <w:r w:rsidRPr="000D5AA9">
        <w:rPr>
          <w:rFonts w:ascii="Arial" w:hAnsi="Arial" w:cs="Arial"/>
          <w:sz w:val="20"/>
          <w:szCs w:val="20"/>
        </w:rPr>
        <w:tab/>
        <w:t xml:space="preserve">Mulkidjanian, A.Y.; Galperin, M.Y. On the abundance of zinc in the evolutionarily old protein domains. </w:t>
      </w:r>
      <w:r w:rsidRPr="000D5AA9">
        <w:rPr>
          <w:rFonts w:ascii="Arial" w:hAnsi="Arial" w:cs="Arial"/>
          <w:i/>
          <w:sz w:val="20"/>
          <w:szCs w:val="20"/>
        </w:rPr>
        <w:t xml:space="preserve">Proc Natl Acad Sci U S A </w:t>
      </w:r>
      <w:r w:rsidRPr="000D5AA9">
        <w:rPr>
          <w:rFonts w:ascii="Arial" w:hAnsi="Arial" w:cs="Arial"/>
          <w:b/>
          <w:sz w:val="20"/>
          <w:szCs w:val="20"/>
        </w:rPr>
        <w:t>2010</w:t>
      </w:r>
      <w:r w:rsidRPr="000D5AA9">
        <w:rPr>
          <w:rFonts w:ascii="Arial" w:hAnsi="Arial" w:cs="Arial"/>
          <w:sz w:val="20"/>
          <w:szCs w:val="20"/>
        </w:rPr>
        <w:t xml:space="preserve">, </w:t>
      </w:r>
      <w:r w:rsidRPr="000D5AA9">
        <w:rPr>
          <w:rFonts w:ascii="Arial" w:hAnsi="Arial" w:cs="Arial"/>
          <w:i/>
          <w:sz w:val="20"/>
          <w:szCs w:val="20"/>
        </w:rPr>
        <w:t>107</w:t>
      </w:r>
      <w:r w:rsidRPr="000D5AA9">
        <w:rPr>
          <w:rFonts w:ascii="Arial" w:hAnsi="Arial" w:cs="Arial"/>
          <w:sz w:val="20"/>
          <w:szCs w:val="20"/>
        </w:rPr>
        <w:t>, E137, doi:10.1073/pnas.1008745107.</w:t>
      </w:r>
    </w:p>
    <w:p w14:paraId="62248FD3"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278.</w:t>
      </w:r>
      <w:r w:rsidRPr="000D5AA9">
        <w:rPr>
          <w:rFonts w:ascii="Arial" w:hAnsi="Arial" w:cs="Arial"/>
          <w:sz w:val="20"/>
          <w:szCs w:val="20"/>
        </w:rPr>
        <w:tab/>
        <w:t xml:space="preserve">Macallum, A.B. </w:t>
      </w:r>
      <w:r w:rsidRPr="000D5AA9">
        <w:rPr>
          <w:rFonts w:ascii="Arial" w:hAnsi="Arial" w:cs="Arial"/>
          <w:i/>
          <w:sz w:val="20"/>
          <w:szCs w:val="20"/>
        </w:rPr>
        <w:t>The palaeochemistry of the ocean in relation to animal and vegetable protoplasm</w:t>
      </w:r>
      <w:r w:rsidRPr="000D5AA9">
        <w:rPr>
          <w:rFonts w:ascii="Arial" w:hAnsi="Arial" w:cs="Arial"/>
          <w:sz w:val="20"/>
          <w:szCs w:val="20"/>
        </w:rPr>
        <w:t>; University Library; published by the Librarian: 1904.</w:t>
      </w:r>
    </w:p>
    <w:p w14:paraId="7E7BC20B"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279.</w:t>
      </w:r>
      <w:r w:rsidRPr="000D5AA9">
        <w:rPr>
          <w:rFonts w:ascii="Arial" w:hAnsi="Arial" w:cs="Arial"/>
          <w:sz w:val="20"/>
          <w:szCs w:val="20"/>
        </w:rPr>
        <w:tab/>
        <w:t xml:space="preserve">Mirkin, B.G.; Fenner, T.I.; Galperin, M.Y.; Koonin, E.V. Algorithms for computing parsimonious evolutionary scenarios for genome evolution, the last universal common ancestor and dominance of horizontal gene transfer in the evolution of prokaryotes. </w:t>
      </w:r>
      <w:r w:rsidRPr="000D5AA9">
        <w:rPr>
          <w:rFonts w:ascii="Arial" w:hAnsi="Arial" w:cs="Arial"/>
          <w:i/>
          <w:sz w:val="20"/>
          <w:szCs w:val="20"/>
        </w:rPr>
        <w:t xml:space="preserve">BMC Evol Biol </w:t>
      </w:r>
      <w:r w:rsidRPr="000D5AA9">
        <w:rPr>
          <w:rFonts w:ascii="Arial" w:hAnsi="Arial" w:cs="Arial"/>
          <w:b/>
          <w:sz w:val="20"/>
          <w:szCs w:val="20"/>
        </w:rPr>
        <w:t>2003</w:t>
      </w:r>
      <w:r w:rsidRPr="000D5AA9">
        <w:rPr>
          <w:rFonts w:ascii="Arial" w:hAnsi="Arial" w:cs="Arial"/>
          <w:sz w:val="20"/>
          <w:szCs w:val="20"/>
        </w:rPr>
        <w:t xml:space="preserve">, </w:t>
      </w:r>
      <w:r w:rsidRPr="000D5AA9">
        <w:rPr>
          <w:rFonts w:ascii="Arial" w:hAnsi="Arial" w:cs="Arial"/>
          <w:i/>
          <w:sz w:val="20"/>
          <w:szCs w:val="20"/>
        </w:rPr>
        <w:t>3</w:t>
      </w:r>
      <w:r w:rsidRPr="000D5AA9">
        <w:rPr>
          <w:rFonts w:ascii="Arial" w:hAnsi="Arial" w:cs="Arial"/>
          <w:sz w:val="20"/>
          <w:szCs w:val="20"/>
        </w:rPr>
        <w:t>, 2, doi:10.1186/1471-2148-3-2.</w:t>
      </w:r>
    </w:p>
    <w:p w14:paraId="077B9CFF"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280.</w:t>
      </w:r>
      <w:r w:rsidRPr="000D5AA9">
        <w:rPr>
          <w:rFonts w:ascii="Arial" w:hAnsi="Arial" w:cs="Arial"/>
          <w:sz w:val="20"/>
          <w:szCs w:val="20"/>
        </w:rPr>
        <w:tab/>
        <w:t xml:space="preserve">Goldman, A.D.; Bernhard, T.M.; Dolzhenko, E.; Landweber, L.F. LUCApedia: a database for the study of ancient life. </w:t>
      </w:r>
      <w:r w:rsidRPr="000D5AA9">
        <w:rPr>
          <w:rFonts w:ascii="Arial" w:hAnsi="Arial" w:cs="Arial"/>
          <w:i/>
          <w:sz w:val="20"/>
          <w:szCs w:val="20"/>
        </w:rPr>
        <w:t xml:space="preserve">Nucleic Acids Res </w:t>
      </w:r>
      <w:r w:rsidRPr="000D5AA9">
        <w:rPr>
          <w:rFonts w:ascii="Arial" w:hAnsi="Arial" w:cs="Arial"/>
          <w:b/>
          <w:sz w:val="20"/>
          <w:szCs w:val="20"/>
        </w:rPr>
        <w:t>2013</w:t>
      </w:r>
      <w:r w:rsidRPr="000D5AA9">
        <w:rPr>
          <w:rFonts w:ascii="Arial" w:hAnsi="Arial" w:cs="Arial"/>
          <w:sz w:val="20"/>
          <w:szCs w:val="20"/>
        </w:rPr>
        <w:t xml:space="preserve">, </w:t>
      </w:r>
      <w:r w:rsidRPr="000D5AA9">
        <w:rPr>
          <w:rFonts w:ascii="Arial" w:hAnsi="Arial" w:cs="Arial"/>
          <w:i/>
          <w:sz w:val="20"/>
          <w:szCs w:val="20"/>
        </w:rPr>
        <w:t>41</w:t>
      </w:r>
      <w:r w:rsidRPr="000D5AA9">
        <w:rPr>
          <w:rFonts w:ascii="Arial" w:hAnsi="Arial" w:cs="Arial"/>
          <w:sz w:val="20"/>
          <w:szCs w:val="20"/>
        </w:rPr>
        <w:t>, D1079-1082, doi:10.1093/nar/gks1217.</w:t>
      </w:r>
    </w:p>
    <w:p w14:paraId="4799EB11"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281.</w:t>
      </w:r>
      <w:r w:rsidRPr="000D5AA9">
        <w:rPr>
          <w:rFonts w:ascii="Arial" w:hAnsi="Arial" w:cs="Arial"/>
          <w:sz w:val="20"/>
          <w:szCs w:val="20"/>
        </w:rPr>
        <w:tab/>
        <w:t xml:space="preserve">Chang, A.; Jeske, L.; Ulbrich, S.; Hofmann, J.; Koblitz, J.; Schomburg, I.; Neumann-Schaal, M.; Jahn, D.; Schomburg, D. BRENDA, the ELIXIR core data resource in 2021: new developments and updates. </w:t>
      </w:r>
      <w:r w:rsidRPr="000D5AA9">
        <w:rPr>
          <w:rFonts w:ascii="Arial" w:hAnsi="Arial" w:cs="Arial"/>
          <w:i/>
          <w:sz w:val="20"/>
          <w:szCs w:val="20"/>
        </w:rPr>
        <w:t xml:space="preserve">Nucleic Acids Res </w:t>
      </w:r>
      <w:r w:rsidRPr="000D5AA9">
        <w:rPr>
          <w:rFonts w:ascii="Arial" w:hAnsi="Arial" w:cs="Arial"/>
          <w:b/>
          <w:sz w:val="20"/>
          <w:szCs w:val="20"/>
        </w:rPr>
        <w:t>2021</w:t>
      </w:r>
      <w:r w:rsidRPr="000D5AA9">
        <w:rPr>
          <w:rFonts w:ascii="Arial" w:hAnsi="Arial" w:cs="Arial"/>
          <w:sz w:val="20"/>
          <w:szCs w:val="20"/>
        </w:rPr>
        <w:t xml:space="preserve">, </w:t>
      </w:r>
      <w:r w:rsidRPr="000D5AA9">
        <w:rPr>
          <w:rFonts w:ascii="Arial" w:hAnsi="Arial" w:cs="Arial"/>
          <w:i/>
          <w:sz w:val="20"/>
          <w:szCs w:val="20"/>
        </w:rPr>
        <w:t>49</w:t>
      </w:r>
      <w:r w:rsidRPr="000D5AA9">
        <w:rPr>
          <w:rFonts w:ascii="Arial" w:hAnsi="Arial" w:cs="Arial"/>
          <w:sz w:val="20"/>
          <w:szCs w:val="20"/>
        </w:rPr>
        <w:t>, D498-D508, doi:10.1093/nar/gkaa1025.</w:t>
      </w:r>
    </w:p>
    <w:p w14:paraId="0E538E3C"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282.</w:t>
      </w:r>
      <w:r w:rsidRPr="000D5AA9">
        <w:rPr>
          <w:rFonts w:ascii="Arial" w:hAnsi="Arial" w:cs="Arial"/>
          <w:sz w:val="20"/>
          <w:szCs w:val="20"/>
        </w:rPr>
        <w:tab/>
        <w:t xml:space="preserve">Galperin, M.Y.; Vera Alvarez, R.; Karamycheva, S.; Makarova, K.S.; Wolf, Y.I.; Landsman, D.; Koonin, E.V. COG database update 2024. </w:t>
      </w:r>
      <w:r w:rsidRPr="000D5AA9">
        <w:rPr>
          <w:rFonts w:ascii="Arial" w:hAnsi="Arial" w:cs="Arial"/>
          <w:i/>
          <w:sz w:val="20"/>
          <w:szCs w:val="20"/>
        </w:rPr>
        <w:t xml:space="preserve">Nucleic Acids Res </w:t>
      </w:r>
      <w:r w:rsidRPr="000D5AA9">
        <w:rPr>
          <w:rFonts w:ascii="Arial" w:hAnsi="Arial" w:cs="Arial"/>
          <w:b/>
          <w:sz w:val="20"/>
          <w:szCs w:val="20"/>
        </w:rPr>
        <w:t>2024</w:t>
      </w:r>
      <w:r w:rsidRPr="000D5AA9">
        <w:rPr>
          <w:rFonts w:ascii="Arial" w:hAnsi="Arial" w:cs="Arial"/>
          <w:sz w:val="20"/>
          <w:szCs w:val="20"/>
        </w:rPr>
        <w:t>, doi:10.1093/nar/gkae983.</w:t>
      </w:r>
    </w:p>
    <w:p w14:paraId="06C30CC3"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283.</w:t>
      </w:r>
      <w:r w:rsidRPr="000D5AA9">
        <w:rPr>
          <w:rFonts w:ascii="Arial" w:hAnsi="Arial" w:cs="Arial"/>
          <w:sz w:val="20"/>
          <w:szCs w:val="20"/>
        </w:rPr>
        <w:tab/>
        <w:t xml:space="preserve">Dibrova, D.V.; Konovalov, K.A.; Perekhvatov, V.V.; Skulachev, K.V.; Mulkidjanian, A.Y. COGcollator: a web server for analysis of distant relationships between homologous protein families. </w:t>
      </w:r>
      <w:r w:rsidRPr="000D5AA9">
        <w:rPr>
          <w:rFonts w:ascii="Arial" w:hAnsi="Arial" w:cs="Arial"/>
          <w:i/>
          <w:sz w:val="20"/>
          <w:szCs w:val="20"/>
        </w:rPr>
        <w:t xml:space="preserve">Biol Direct </w:t>
      </w:r>
      <w:r w:rsidRPr="000D5AA9">
        <w:rPr>
          <w:rFonts w:ascii="Arial" w:hAnsi="Arial" w:cs="Arial"/>
          <w:b/>
          <w:sz w:val="20"/>
          <w:szCs w:val="20"/>
        </w:rPr>
        <w:t>2017</w:t>
      </w:r>
      <w:r w:rsidRPr="000D5AA9">
        <w:rPr>
          <w:rFonts w:ascii="Arial" w:hAnsi="Arial" w:cs="Arial"/>
          <w:sz w:val="20"/>
          <w:szCs w:val="20"/>
        </w:rPr>
        <w:t xml:space="preserve">, </w:t>
      </w:r>
      <w:r w:rsidRPr="000D5AA9">
        <w:rPr>
          <w:rFonts w:ascii="Arial" w:hAnsi="Arial" w:cs="Arial"/>
          <w:i/>
          <w:sz w:val="20"/>
          <w:szCs w:val="20"/>
        </w:rPr>
        <w:t>12</w:t>
      </w:r>
      <w:r w:rsidRPr="000D5AA9">
        <w:rPr>
          <w:rFonts w:ascii="Arial" w:hAnsi="Arial" w:cs="Arial"/>
          <w:sz w:val="20"/>
          <w:szCs w:val="20"/>
        </w:rPr>
        <w:t>, 29, doi:10.1186/s13062-017-0198-x.</w:t>
      </w:r>
    </w:p>
    <w:p w14:paraId="74AFA4DB"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284.</w:t>
      </w:r>
      <w:r w:rsidRPr="000D5AA9">
        <w:rPr>
          <w:rFonts w:ascii="Arial" w:hAnsi="Arial" w:cs="Arial"/>
          <w:sz w:val="20"/>
          <w:szCs w:val="20"/>
        </w:rPr>
        <w:tab/>
        <w:t xml:space="preserve">Prask, J.A.; Plocke, D.J. A Role for Zinc in the Structural Integrity of the Cytoplasmic Ribosomes of Euglena gacilis. </w:t>
      </w:r>
      <w:r w:rsidRPr="000D5AA9">
        <w:rPr>
          <w:rFonts w:ascii="Arial" w:hAnsi="Arial" w:cs="Arial"/>
          <w:i/>
          <w:sz w:val="20"/>
          <w:szCs w:val="20"/>
        </w:rPr>
        <w:t xml:space="preserve">Plant Physiol </w:t>
      </w:r>
      <w:r w:rsidRPr="000D5AA9">
        <w:rPr>
          <w:rFonts w:ascii="Arial" w:hAnsi="Arial" w:cs="Arial"/>
          <w:b/>
          <w:sz w:val="20"/>
          <w:szCs w:val="20"/>
        </w:rPr>
        <w:t>1971</w:t>
      </w:r>
      <w:r w:rsidRPr="000D5AA9">
        <w:rPr>
          <w:rFonts w:ascii="Arial" w:hAnsi="Arial" w:cs="Arial"/>
          <w:sz w:val="20"/>
          <w:szCs w:val="20"/>
        </w:rPr>
        <w:t xml:space="preserve">, </w:t>
      </w:r>
      <w:r w:rsidRPr="000D5AA9">
        <w:rPr>
          <w:rFonts w:ascii="Arial" w:hAnsi="Arial" w:cs="Arial"/>
          <w:i/>
          <w:sz w:val="20"/>
          <w:szCs w:val="20"/>
        </w:rPr>
        <w:t>48</w:t>
      </w:r>
      <w:r w:rsidRPr="000D5AA9">
        <w:rPr>
          <w:rFonts w:ascii="Arial" w:hAnsi="Arial" w:cs="Arial"/>
          <w:sz w:val="20"/>
          <w:szCs w:val="20"/>
        </w:rPr>
        <w:t>, 150-155, doi:10.1104/pp.48.2.150.</w:t>
      </w:r>
    </w:p>
    <w:p w14:paraId="0FF55590"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285.</w:t>
      </w:r>
      <w:r w:rsidRPr="000D5AA9">
        <w:rPr>
          <w:rFonts w:ascii="Arial" w:hAnsi="Arial" w:cs="Arial"/>
          <w:sz w:val="20"/>
          <w:szCs w:val="20"/>
        </w:rPr>
        <w:tab/>
        <w:t xml:space="preserve">Akanuma, G. Diverse relationships between metal ions and the ribosome. </w:t>
      </w:r>
      <w:r w:rsidRPr="000D5AA9">
        <w:rPr>
          <w:rFonts w:ascii="Arial" w:hAnsi="Arial" w:cs="Arial"/>
          <w:i/>
          <w:sz w:val="20"/>
          <w:szCs w:val="20"/>
        </w:rPr>
        <w:t xml:space="preserve">Biosci Biotechnol Biochem </w:t>
      </w:r>
      <w:r w:rsidRPr="000D5AA9">
        <w:rPr>
          <w:rFonts w:ascii="Arial" w:hAnsi="Arial" w:cs="Arial"/>
          <w:b/>
          <w:sz w:val="20"/>
          <w:szCs w:val="20"/>
        </w:rPr>
        <w:t>2021</w:t>
      </w:r>
      <w:r w:rsidRPr="000D5AA9">
        <w:rPr>
          <w:rFonts w:ascii="Arial" w:hAnsi="Arial" w:cs="Arial"/>
          <w:sz w:val="20"/>
          <w:szCs w:val="20"/>
        </w:rPr>
        <w:t xml:space="preserve">, </w:t>
      </w:r>
      <w:r w:rsidRPr="000D5AA9">
        <w:rPr>
          <w:rFonts w:ascii="Arial" w:hAnsi="Arial" w:cs="Arial"/>
          <w:i/>
          <w:sz w:val="20"/>
          <w:szCs w:val="20"/>
        </w:rPr>
        <w:t>85</w:t>
      </w:r>
      <w:r w:rsidRPr="000D5AA9">
        <w:rPr>
          <w:rFonts w:ascii="Arial" w:hAnsi="Arial" w:cs="Arial"/>
          <w:sz w:val="20"/>
          <w:szCs w:val="20"/>
        </w:rPr>
        <w:t>, 1582-1593, doi:10.1093/bbb/zbab070.</w:t>
      </w:r>
    </w:p>
    <w:p w14:paraId="1E252F18"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286.</w:t>
      </w:r>
      <w:r w:rsidRPr="000D5AA9">
        <w:rPr>
          <w:rFonts w:ascii="Arial" w:hAnsi="Arial" w:cs="Arial"/>
          <w:sz w:val="20"/>
          <w:szCs w:val="20"/>
        </w:rPr>
        <w:tab/>
        <w:t xml:space="preserve">Bayley, S.T.; Kushner, D.J. The ribosomes of the extremely halophilic bacterium, </w:t>
      </w:r>
      <w:r w:rsidRPr="000D5AA9">
        <w:rPr>
          <w:rFonts w:ascii="Arial" w:hAnsi="Arial" w:cs="Arial"/>
          <w:i/>
          <w:sz w:val="20"/>
          <w:szCs w:val="20"/>
        </w:rPr>
        <w:t>Halobacterium cutirubrum</w:t>
      </w:r>
      <w:r w:rsidRPr="000D5AA9">
        <w:rPr>
          <w:rFonts w:ascii="Arial" w:hAnsi="Arial" w:cs="Arial"/>
          <w:sz w:val="20"/>
          <w:szCs w:val="20"/>
        </w:rPr>
        <w:t xml:space="preserve">. </w:t>
      </w:r>
      <w:r w:rsidRPr="000D5AA9">
        <w:rPr>
          <w:rFonts w:ascii="Arial" w:hAnsi="Arial" w:cs="Arial"/>
          <w:i/>
          <w:sz w:val="20"/>
          <w:szCs w:val="20"/>
        </w:rPr>
        <w:t xml:space="preserve">J Mol Biol </w:t>
      </w:r>
      <w:r w:rsidRPr="000D5AA9">
        <w:rPr>
          <w:rFonts w:ascii="Arial" w:hAnsi="Arial" w:cs="Arial"/>
          <w:b/>
          <w:sz w:val="20"/>
          <w:szCs w:val="20"/>
        </w:rPr>
        <w:t>1964</w:t>
      </w:r>
      <w:r w:rsidRPr="000D5AA9">
        <w:rPr>
          <w:rFonts w:ascii="Arial" w:hAnsi="Arial" w:cs="Arial"/>
          <w:sz w:val="20"/>
          <w:szCs w:val="20"/>
        </w:rPr>
        <w:t xml:space="preserve">, </w:t>
      </w:r>
      <w:r w:rsidRPr="000D5AA9">
        <w:rPr>
          <w:rFonts w:ascii="Arial" w:hAnsi="Arial" w:cs="Arial"/>
          <w:i/>
          <w:sz w:val="20"/>
          <w:szCs w:val="20"/>
        </w:rPr>
        <w:t>9</w:t>
      </w:r>
      <w:r w:rsidRPr="000D5AA9">
        <w:rPr>
          <w:rFonts w:ascii="Arial" w:hAnsi="Arial" w:cs="Arial"/>
          <w:sz w:val="20"/>
          <w:szCs w:val="20"/>
        </w:rPr>
        <w:t>, 654-669.</w:t>
      </w:r>
    </w:p>
    <w:p w14:paraId="61168FDB"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287.</w:t>
      </w:r>
      <w:r w:rsidRPr="000D5AA9">
        <w:rPr>
          <w:rFonts w:ascii="Arial" w:hAnsi="Arial" w:cs="Arial"/>
          <w:sz w:val="20"/>
          <w:szCs w:val="20"/>
        </w:rPr>
        <w:tab/>
        <w:t xml:space="preserve">Spirin, A.S.; Baranov, V.I.; Ryabova, L.A.; Ovodov, S.Y.; Alakhov, Y.B. A continuous cell-free translation system capable of producing polypeptides in high yield. </w:t>
      </w:r>
      <w:r w:rsidRPr="000D5AA9">
        <w:rPr>
          <w:rFonts w:ascii="Arial" w:hAnsi="Arial" w:cs="Arial"/>
          <w:i/>
          <w:sz w:val="20"/>
          <w:szCs w:val="20"/>
        </w:rPr>
        <w:t xml:space="preserve">Science </w:t>
      </w:r>
      <w:r w:rsidRPr="000D5AA9">
        <w:rPr>
          <w:rFonts w:ascii="Arial" w:hAnsi="Arial" w:cs="Arial"/>
          <w:b/>
          <w:sz w:val="20"/>
          <w:szCs w:val="20"/>
        </w:rPr>
        <w:t>1988</w:t>
      </w:r>
      <w:r w:rsidRPr="000D5AA9">
        <w:rPr>
          <w:rFonts w:ascii="Arial" w:hAnsi="Arial" w:cs="Arial"/>
          <w:sz w:val="20"/>
          <w:szCs w:val="20"/>
        </w:rPr>
        <w:t xml:space="preserve">, </w:t>
      </w:r>
      <w:r w:rsidRPr="000D5AA9">
        <w:rPr>
          <w:rFonts w:ascii="Arial" w:hAnsi="Arial" w:cs="Arial"/>
          <w:i/>
          <w:sz w:val="20"/>
          <w:szCs w:val="20"/>
        </w:rPr>
        <w:t>242</w:t>
      </w:r>
      <w:r w:rsidRPr="000D5AA9">
        <w:rPr>
          <w:rFonts w:ascii="Arial" w:hAnsi="Arial" w:cs="Arial"/>
          <w:sz w:val="20"/>
          <w:szCs w:val="20"/>
        </w:rPr>
        <w:t>, 1162-1164.</w:t>
      </w:r>
    </w:p>
    <w:p w14:paraId="21521983"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288.</w:t>
      </w:r>
      <w:r w:rsidRPr="000D5AA9">
        <w:rPr>
          <w:rFonts w:ascii="Arial" w:hAnsi="Arial" w:cs="Arial"/>
          <w:sz w:val="20"/>
          <w:szCs w:val="20"/>
        </w:rPr>
        <w:tab/>
        <w:t xml:space="preserve">Conway, T.W. On the role of ammonium or potassium ion in amino acid polymerization. </w:t>
      </w:r>
      <w:r w:rsidRPr="000D5AA9">
        <w:rPr>
          <w:rFonts w:ascii="Arial" w:hAnsi="Arial" w:cs="Arial"/>
          <w:i/>
          <w:sz w:val="20"/>
          <w:szCs w:val="20"/>
        </w:rPr>
        <w:t xml:space="preserve">Proc Natl Acad Sci U S A </w:t>
      </w:r>
      <w:r w:rsidRPr="000D5AA9">
        <w:rPr>
          <w:rFonts w:ascii="Arial" w:hAnsi="Arial" w:cs="Arial"/>
          <w:b/>
          <w:sz w:val="20"/>
          <w:szCs w:val="20"/>
        </w:rPr>
        <w:t>1964</w:t>
      </w:r>
      <w:r w:rsidRPr="000D5AA9">
        <w:rPr>
          <w:rFonts w:ascii="Arial" w:hAnsi="Arial" w:cs="Arial"/>
          <w:sz w:val="20"/>
          <w:szCs w:val="20"/>
        </w:rPr>
        <w:t xml:space="preserve">, </w:t>
      </w:r>
      <w:r w:rsidRPr="000D5AA9">
        <w:rPr>
          <w:rFonts w:ascii="Arial" w:hAnsi="Arial" w:cs="Arial"/>
          <w:i/>
          <w:sz w:val="20"/>
          <w:szCs w:val="20"/>
        </w:rPr>
        <w:t>51</w:t>
      </w:r>
      <w:r w:rsidRPr="000D5AA9">
        <w:rPr>
          <w:rFonts w:ascii="Arial" w:hAnsi="Arial" w:cs="Arial"/>
          <w:sz w:val="20"/>
          <w:szCs w:val="20"/>
        </w:rPr>
        <w:t>, 1216-1220.</w:t>
      </w:r>
    </w:p>
    <w:p w14:paraId="595CA6ED" w14:textId="5F923E43"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289.</w:t>
      </w:r>
      <w:r w:rsidRPr="000D5AA9">
        <w:rPr>
          <w:rFonts w:ascii="Arial" w:hAnsi="Arial" w:cs="Arial"/>
          <w:sz w:val="20"/>
          <w:szCs w:val="20"/>
        </w:rPr>
        <w:tab/>
        <w:t xml:space="preserve">Yonath, A. The search and its outcome: high-resolution structures of ribosomal particles from mesophilic, thermophilic, and halophilic bacteria at various functional states. </w:t>
      </w:r>
      <w:r w:rsidRPr="000D5AA9">
        <w:rPr>
          <w:rFonts w:ascii="Arial" w:hAnsi="Arial" w:cs="Arial"/>
          <w:i/>
          <w:sz w:val="20"/>
          <w:szCs w:val="20"/>
        </w:rPr>
        <w:t xml:space="preserve">Annu Rev Biophys Biomol Struct </w:t>
      </w:r>
      <w:r w:rsidRPr="000D5AA9">
        <w:rPr>
          <w:rFonts w:ascii="Arial" w:hAnsi="Arial" w:cs="Arial"/>
          <w:b/>
          <w:sz w:val="20"/>
          <w:szCs w:val="20"/>
        </w:rPr>
        <w:t>2002</w:t>
      </w:r>
      <w:r w:rsidRPr="000D5AA9">
        <w:rPr>
          <w:rFonts w:ascii="Arial" w:hAnsi="Arial" w:cs="Arial"/>
          <w:sz w:val="20"/>
          <w:szCs w:val="20"/>
        </w:rPr>
        <w:t xml:space="preserve">, </w:t>
      </w:r>
      <w:r w:rsidRPr="000D5AA9">
        <w:rPr>
          <w:rFonts w:ascii="Arial" w:hAnsi="Arial" w:cs="Arial"/>
          <w:i/>
          <w:sz w:val="20"/>
          <w:szCs w:val="20"/>
        </w:rPr>
        <w:t>31</w:t>
      </w:r>
      <w:r w:rsidRPr="000D5AA9">
        <w:rPr>
          <w:rFonts w:ascii="Arial" w:hAnsi="Arial" w:cs="Arial"/>
          <w:sz w:val="20"/>
          <w:szCs w:val="20"/>
        </w:rPr>
        <w:t>, 257-273, doi:10.1146/annurev.biophys.31.082901.134439</w:t>
      </w:r>
      <w:r w:rsidR="00AD7A8F" w:rsidRPr="000D5AA9">
        <w:rPr>
          <w:rFonts w:ascii="Arial" w:hAnsi="Arial" w:cs="Arial"/>
          <w:sz w:val="20"/>
          <w:szCs w:val="20"/>
        </w:rPr>
        <w:t>.</w:t>
      </w:r>
    </w:p>
    <w:p w14:paraId="1A3BD86E"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290.</w:t>
      </w:r>
      <w:r w:rsidRPr="000D5AA9">
        <w:rPr>
          <w:rFonts w:ascii="Arial" w:hAnsi="Arial" w:cs="Arial"/>
          <w:sz w:val="20"/>
          <w:szCs w:val="20"/>
        </w:rPr>
        <w:tab/>
        <w:t xml:space="preserve">Klein, D.J.; Moore, P.B.; Steitz, T.A. The contribution of metal ions to the structural stability of the large ribosomal subunit. </w:t>
      </w:r>
      <w:r w:rsidRPr="000D5AA9">
        <w:rPr>
          <w:rFonts w:ascii="Arial" w:hAnsi="Arial" w:cs="Arial"/>
          <w:i/>
          <w:sz w:val="20"/>
          <w:szCs w:val="20"/>
        </w:rPr>
        <w:t xml:space="preserve">RNA </w:t>
      </w:r>
      <w:r w:rsidRPr="000D5AA9">
        <w:rPr>
          <w:rFonts w:ascii="Arial" w:hAnsi="Arial" w:cs="Arial"/>
          <w:b/>
          <w:sz w:val="20"/>
          <w:szCs w:val="20"/>
        </w:rPr>
        <w:t>2004</w:t>
      </w:r>
      <w:r w:rsidRPr="000D5AA9">
        <w:rPr>
          <w:rFonts w:ascii="Arial" w:hAnsi="Arial" w:cs="Arial"/>
          <w:sz w:val="20"/>
          <w:szCs w:val="20"/>
        </w:rPr>
        <w:t xml:space="preserve">, </w:t>
      </w:r>
      <w:r w:rsidRPr="000D5AA9">
        <w:rPr>
          <w:rFonts w:ascii="Arial" w:hAnsi="Arial" w:cs="Arial"/>
          <w:i/>
          <w:sz w:val="20"/>
          <w:szCs w:val="20"/>
        </w:rPr>
        <w:t>10</w:t>
      </w:r>
      <w:r w:rsidRPr="000D5AA9">
        <w:rPr>
          <w:rFonts w:ascii="Arial" w:hAnsi="Arial" w:cs="Arial"/>
          <w:sz w:val="20"/>
          <w:szCs w:val="20"/>
        </w:rPr>
        <w:t>, 1366-1379, doi:10.1261/rna.7390804.</w:t>
      </w:r>
    </w:p>
    <w:p w14:paraId="7029DDA2"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291.</w:t>
      </w:r>
      <w:r w:rsidRPr="000D5AA9">
        <w:rPr>
          <w:rFonts w:ascii="Arial" w:hAnsi="Arial" w:cs="Arial"/>
          <w:sz w:val="20"/>
          <w:szCs w:val="20"/>
        </w:rPr>
        <w:tab/>
        <w:t xml:space="preserve">Rozov, A.; Khusainov, I.; El Omari, K.; Duman, R.; Mykhaylyk, V.; Yusupov, M.; Westhof, E.; Wagner, A.; Yusupova, G. Importance of potassium ions for ribosome structure and function revealed by long-wavelength X-ray diffraction. </w:t>
      </w:r>
      <w:r w:rsidRPr="000D5AA9">
        <w:rPr>
          <w:rFonts w:ascii="Arial" w:hAnsi="Arial" w:cs="Arial"/>
          <w:i/>
          <w:sz w:val="20"/>
          <w:szCs w:val="20"/>
        </w:rPr>
        <w:t xml:space="preserve">Nat Commun </w:t>
      </w:r>
      <w:r w:rsidRPr="000D5AA9">
        <w:rPr>
          <w:rFonts w:ascii="Arial" w:hAnsi="Arial" w:cs="Arial"/>
          <w:b/>
          <w:sz w:val="20"/>
          <w:szCs w:val="20"/>
        </w:rPr>
        <w:t>2019</w:t>
      </w:r>
      <w:r w:rsidRPr="000D5AA9">
        <w:rPr>
          <w:rFonts w:ascii="Arial" w:hAnsi="Arial" w:cs="Arial"/>
          <w:sz w:val="20"/>
          <w:szCs w:val="20"/>
        </w:rPr>
        <w:t xml:space="preserve">, </w:t>
      </w:r>
      <w:r w:rsidRPr="000D5AA9">
        <w:rPr>
          <w:rFonts w:ascii="Arial" w:hAnsi="Arial" w:cs="Arial"/>
          <w:i/>
          <w:sz w:val="20"/>
          <w:szCs w:val="20"/>
        </w:rPr>
        <w:t>10</w:t>
      </w:r>
      <w:r w:rsidRPr="000D5AA9">
        <w:rPr>
          <w:rFonts w:ascii="Arial" w:hAnsi="Arial" w:cs="Arial"/>
          <w:sz w:val="20"/>
          <w:szCs w:val="20"/>
        </w:rPr>
        <w:t>, 2519, doi:10.1038/s41467-019-10409-4.</w:t>
      </w:r>
    </w:p>
    <w:p w14:paraId="09EF59E0"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lastRenderedPageBreak/>
        <w:t>292.</w:t>
      </w:r>
      <w:r w:rsidRPr="000D5AA9">
        <w:rPr>
          <w:rFonts w:ascii="Arial" w:hAnsi="Arial" w:cs="Arial"/>
          <w:sz w:val="20"/>
          <w:szCs w:val="20"/>
        </w:rPr>
        <w:tab/>
        <w:t xml:space="preserve">Shalaeva, D.N.; Cherepanov, D.A.; Galperin, M.Y.; Golovin, A.V.; Mulkidjanian, A.Y. Evolution of cation binding in the active sites of P-loop nucleoside triphosphatases in relation to the basic catalytic mechanism. </w:t>
      </w:r>
      <w:r w:rsidRPr="000D5AA9">
        <w:rPr>
          <w:rFonts w:ascii="Arial" w:hAnsi="Arial" w:cs="Arial"/>
          <w:i/>
          <w:sz w:val="20"/>
          <w:szCs w:val="20"/>
        </w:rPr>
        <w:t xml:space="preserve">Elife </w:t>
      </w:r>
      <w:r w:rsidRPr="000D5AA9">
        <w:rPr>
          <w:rFonts w:ascii="Arial" w:hAnsi="Arial" w:cs="Arial"/>
          <w:b/>
          <w:sz w:val="20"/>
          <w:szCs w:val="20"/>
        </w:rPr>
        <w:t>2018</w:t>
      </w:r>
      <w:r w:rsidRPr="000D5AA9">
        <w:rPr>
          <w:rFonts w:ascii="Arial" w:hAnsi="Arial" w:cs="Arial"/>
          <w:sz w:val="20"/>
          <w:szCs w:val="20"/>
        </w:rPr>
        <w:t xml:space="preserve">, </w:t>
      </w:r>
      <w:r w:rsidRPr="000D5AA9">
        <w:rPr>
          <w:rFonts w:ascii="Arial" w:hAnsi="Arial" w:cs="Arial"/>
          <w:i/>
          <w:sz w:val="20"/>
          <w:szCs w:val="20"/>
        </w:rPr>
        <w:t>7</w:t>
      </w:r>
      <w:r w:rsidRPr="000D5AA9">
        <w:rPr>
          <w:rFonts w:ascii="Arial" w:hAnsi="Arial" w:cs="Arial"/>
          <w:sz w:val="20"/>
          <w:szCs w:val="20"/>
        </w:rPr>
        <w:t>, doi:10.7554/eLife.37373.</w:t>
      </w:r>
    </w:p>
    <w:p w14:paraId="3FC1E85F"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293.</w:t>
      </w:r>
      <w:r w:rsidRPr="000D5AA9">
        <w:rPr>
          <w:rFonts w:ascii="Arial" w:hAnsi="Arial" w:cs="Arial"/>
          <w:sz w:val="20"/>
          <w:szCs w:val="20"/>
        </w:rPr>
        <w:tab/>
        <w:t xml:space="preserve">Näslund, P.H.; Hultin, T. Effects of potassium deficiency on mammalian ribosomes. </w:t>
      </w:r>
      <w:r w:rsidRPr="000D5AA9">
        <w:rPr>
          <w:rFonts w:ascii="Arial" w:hAnsi="Arial" w:cs="Arial"/>
          <w:i/>
          <w:sz w:val="20"/>
          <w:szCs w:val="20"/>
        </w:rPr>
        <w:t xml:space="preserve">Biochimica et Biophysica Acta (BBA)-Nucleic Acids and Protein Synthesis </w:t>
      </w:r>
      <w:r w:rsidRPr="000D5AA9">
        <w:rPr>
          <w:rFonts w:ascii="Arial" w:hAnsi="Arial" w:cs="Arial"/>
          <w:b/>
          <w:sz w:val="20"/>
          <w:szCs w:val="20"/>
        </w:rPr>
        <w:t>1970</w:t>
      </w:r>
      <w:r w:rsidRPr="000D5AA9">
        <w:rPr>
          <w:rFonts w:ascii="Arial" w:hAnsi="Arial" w:cs="Arial"/>
          <w:sz w:val="20"/>
          <w:szCs w:val="20"/>
        </w:rPr>
        <w:t xml:space="preserve">, </w:t>
      </w:r>
      <w:r w:rsidRPr="000D5AA9">
        <w:rPr>
          <w:rFonts w:ascii="Arial" w:hAnsi="Arial" w:cs="Arial"/>
          <w:i/>
          <w:sz w:val="20"/>
          <w:szCs w:val="20"/>
        </w:rPr>
        <w:t>204</w:t>
      </w:r>
      <w:r w:rsidRPr="000D5AA9">
        <w:rPr>
          <w:rFonts w:ascii="Arial" w:hAnsi="Arial" w:cs="Arial"/>
          <w:sz w:val="20"/>
          <w:szCs w:val="20"/>
        </w:rPr>
        <w:t>, 237-247.</w:t>
      </w:r>
    </w:p>
    <w:p w14:paraId="5BAD3D78" w14:textId="77777777" w:rsidR="0072273D" w:rsidRPr="000D5AA9" w:rsidRDefault="0072273D" w:rsidP="00D25D63">
      <w:pPr>
        <w:pStyle w:val="EndNoteBibliography"/>
        <w:spacing w:before="60" w:after="0"/>
        <w:ind w:left="720" w:hanging="720"/>
        <w:rPr>
          <w:rFonts w:ascii="Arial" w:hAnsi="Arial" w:cs="Arial"/>
          <w:sz w:val="20"/>
          <w:szCs w:val="20"/>
          <w:lang w:val="de-DE"/>
        </w:rPr>
      </w:pPr>
      <w:r w:rsidRPr="000D5AA9">
        <w:rPr>
          <w:rFonts w:ascii="Arial" w:hAnsi="Arial" w:cs="Arial"/>
          <w:sz w:val="20"/>
          <w:szCs w:val="20"/>
        </w:rPr>
        <w:t>294.</w:t>
      </w:r>
      <w:r w:rsidRPr="000D5AA9">
        <w:rPr>
          <w:rFonts w:ascii="Arial" w:hAnsi="Arial" w:cs="Arial"/>
          <w:sz w:val="20"/>
          <w:szCs w:val="20"/>
        </w:rPr>
        <w:tab/>
        <w:t xml:space="preserve">Oren, A. Life at high salt concentrations, intracellular KCl concentrations, and acidic proteomes. </w:t>
      </w:r>
      <w:r w:rsidRPr="000D5AA9">
        <w:rPr>
          <w:rFonts w:ascii="Arial" w:hAnsi="Arial" w:cs="Arial"/>
          <w:i/>
          <w:sz w:val="20"/>
          <w:szCs w:val="20"/>
          <w:lang w:val="de-DE"/>
        </w:rPr>
        <w:t xml:space="preserve">Front Microbiol </w:t>
      </w:r>
      <w:r w:rsidRPr="000D5AA9">
        <w:rPr>
          <w:rFonts w:ascii="Arial" w:hAnsi="Arial" w:cs="Arial"/>
          <w:b/>
          <w:sz w:val="20"/>
          <w:szCs w:val="20"/>
          <w:lang w:val="de-DE"/>
        </w:rPr>
        <w:t>2013</w:t>
      </w:r>
      <w:r w:rsidRPr="000D5AA9">
        <w:rPr>
          <w:rFonts w:ascii="Arial" w:hAnsi="Arial" w:cs="Arial"/>
          <w:sz w:val="20"/>
          <w:szCs w:val="20"/>
          <w:lang w:val="de-DE"/>
        </w:rPr>
        <w:t xml:space="preserve">, </w:t>
      </w:r>
      <w:r w:rsidRPr="000D5AA9">
        <w:rPr>
          <w:rFonts w:ascii="Arial" w:hAnsi="Arial" w:cs="Arial"/>
          <w:i/>
          <w:sz w:val="20"/>
          <w:szCs w:val="20"/>
          <w:lang w:val="de-DE"/>
        </w:rPr>
        <w:t>4</w:t>
      </w:r>
      <w:r w:rsidRPr="000D5AA9">
        <w:rPr>
          <w:rFonts w:ascii="Arial" w:hAnsi="Arial" w:cs="Arial"/>
          <w:sz w:val="20"/>
          <w:szCs w:val="20"/>
          <w:lang w:val="de-DE"/>
        </w:rPr>
        <w:t>, 315, doi:10.3389/fmicb.2013.00315.</w:t>
      </w:r>
    </w:p>
    <w:p w14:paraId="6D8993A8" w14:textId="77777777" w:rsidR="0072273D" w:rsidRPr="000D5AA9" w:rsidRDefault="0072273D" w:rsidP="00D25D63">
      <w:pPr>
        <w:pStyle w:val="EndNoteBibliography"/>
        <w:spacing w:before="60" w:after="0"/>
        <w:ind w:left="720" w:hanging="720"/>
        <w:rPr>
          <w:rFonts w:ascii="Arial" w:hAnsi="Arial" w:cs="Arial"/>
          <w:sz w:val="20"/>
          <w:szCs w:val="20"/>
          <w:lang w:val="de-DE"/>
        </w:rPr>
      </w:pPr>
      <w:r w:rsidRPr="000D5AA9">
        <w:rPr>
          <w:rFonts w:ascii="Arial" w:hAnsi="Arial" w:cs="Arial"/>
          <w:sz w:val="20"/>
          <w:szCs w:val="20"/>
          <w:lang w:val="de-DE"/>
        </w:rPr>
        <w:t>295.</w:t>
      </w:r>
      <w:r w:rsidRPr="000D5AA9">
        <w:rPr>
          <w:rFonts w:ascii="Arial" w:hAnsi="Arial" w:cs="Arial"/>
          <w:sz w:val="20"/>
          <w:szCs w:val="20"/>
          <w:lang w:val="de-DE"/>
        </w:rPr>
        <w:tab/>
        <w:t xml:space="preserve">Skulachev, V.P. </w:t>
      </w:r>
      <w:r w:rsidRPr="000D5AA9">
        <w:rPr>
          <w:rFonts w:ascii="Arial" w:hAnsi="Arial" w:cs="Arial"/>
          <w:i/>
          <w:sz w:val="20"/>
          <w:szCs w:val="20"/>
          <w:lang w:val="de-DE"/>
        </w:rPr>
        <w:t>Membrane Bioenergetics</w:t>
      </w:r>
      <w:r w:rsidRPr="000D5AA9">
        <w:rPr>
          <w:rFonts w:ascii="Arial" w:hAnsi="Arial" w:cs="Arial"/>
          <w:sz w:val="20"/>
          <w:szCs w:val="20"/>
          <w:lang w:val="de-DE"/>
        </w:rPr>
        <w:t>; Springer-Verlag: Berlin, 1988.</w:t>
      </w:r>
    </w:p>
    <w:p w14:paraId="4CBCA924"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296.</w:t>
      </w:r>
      <w:r w:rsidRPr="000D5AA9">
        <w:rPr>
          <w:rFonts w:ascii="Arial" w:hAnsi="Arial" w:cs="Arial"/>
          <w:sz w:val="20"/>
          <w:szCs w:val="20"/>
        </w:rPr>
        <w:tab/>
        <w:t>Drever, J.I.</w:t>
      </w:r>
      <w:r w:rsidRPr="000D5AA9">
        <w:rPr>
          <w:rFonts w:ascii="Arial" w:hAnsi="Arial" w:cs="Arial"/>
          <w:i/>
          <w:sz w:val="20"/>
          <w:szCs w:val="20"/>
        </w:rPr>
        <w:t xml:space="preserve"> The Geochemistry of Natural Waters: Surface and Groundwater Environments, 3rd Ed.</w:t>
      </w:r>
      <w:r w:rsidRPr="000D5AA9">
        <w:rPr>
          <w:rFonts w:ascii="Arial" w:hAnsi="Arial" w:cs="Arial"/>
          <w:sz w:val="20"/>
          <w:szCs w:val="20"/>
        </w:rPr>
        <w:t>; Prentice Hall: NJ, 1997.</w:t>
      </w:r>
    </w:p>
    <w:p w14:paraId="0982157C"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297.</w:t>
      </w:r>
      <w:r w:rsidRPr="000D5AA9">
        <w:rPr>
          <w:rFonts w:ascii="Arial" w:hAnsi="Arial" w:cs="Arial"/>
          <w:sz w:val="20"/>
          <w:szCs w:val="20"/>
        </w:rPr>
        <w:tab/>
        <w:t xml:space="preserve">Maruyama, S.; Ikoma, M.; Genda, H.; Hirose, K.; Yokoyama, T.; Santosh, M. The naked planet Earth: Most essential pre-requisite for the origin and evolution of life. </w:t>
      </w:r>
      <w:r w:rsidRPr="000D5AA9">
        <w:rPr>
          <w:rFonts w:ascii="Arial" w:hAnsi="Arial" w:cs="Arial"/>
          <w:i/>
          <w:sz w:val="20"/>
          <w:szCs w:val="20"/>
        </w:rPr>
        <w:t xml:space="preserve">Geoscience Frontiers </w:t>
      </w:r>
      <w:r w:rsidRPr="000D5AA9">
        <w:rPr>
          <w:rFonts w:ascii="Arial" w:hAnsi="Arial" w:cs="Arial"/>
          <w:b/>
          <w:sz w:val="20"/>
          <w:szCs w:val="20"/>
        </w:rPr>
        <w:t>2013</w:t>
      </w:r>
      <w:r w:rsidRPr="000D5AA9">
        <w:rPr>
          <w:rFonts w:ascii="Arial" w:hAnsi="Arial" w:cs="Arial"/>
          <w:sz w:val="20"/>
          <w:szCs w:val="20"/>
        </w:rPr>
        <w:t xml:space="preserve">, </w:t>
      </w:r>
      <w:r w:rsidRPr="000D5AA9">
        <w:rPr>
          <w:rFonts w:ascii="Arial" w:hAnsi="Arial" w:cs="Arial"/>
          <w:i/>
          <w:sz w:val="20"/>
          <w:szCs w:val="20"/>
        </w:rPr>
        <w:t>4</w:t>
      </w:r>
      <w:r w:rsidRPr="000D5AA9">
        <w:rPr>
          <w:rFonts w:ascii="Arial" w:hAnsi="Arial" w:cs="Arial"/>
          <w:sz w:val="20"/>
          <w:szCs w:val="20"/>
        </w:rPr>
        <w:t>, 141-165.</w:t>
      </w:r>
    </w:p>
    <w:p w14:paraId="471C1C7B"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298.</w:t>
      </w:r>
      <w:r w:rsidRPr="000D5AA9">
        <w:rPr>
          <w:rFonts w:ascii="Arial" w:hAnsi="Arial" w:cs="Arial"/>
          <w:sz w:val="20"/>
          <w:szCs w:val="20"/>
        </w:rPr>
        <w:tab/>
        <w:t xml:space="preserve">Edwards, G. Sodium and potassium in meteorites. </w:t>
      </w:r>
      <w:r w:rsidRPr="000D5AA9">
        <w:rPr>
          <w:rFonts w:ascii="Arial" w:hAnsi="Arial" w:cs="Arial"/>
          <w:i/>
          <w:sz w:val="20"/>
          <w:szCs w:val="20"/>
        </w:rPr>
        <w:t xml:space="preserve">Geochimica et Cosmochimica Acta </w:t>
      </w:r>
      <w:r w:rsidRPr="000D5AA9">
        <w:rPr>
          <w:rFonts w:ascii="Arial" w:hAnsi="Arial" w:cs="Arial"/>
          <w:b/>
          <w:sz w:val="20"/>
          <w:szCs w:val="20"/>
        </w:rPr>
        <w:t>1955</w:t>
      </w:r>
      <w:r w:rsidRPr="000D5AA9">
        <w:rPr>
          <w:rFonts w:ascii="Arial" w:hAnsi="Arial" w:cs="Arial"/>
          <w:sz w:val="20"/>
          <w:szCs w:val="20"/>
        </w:rPr>
        <w:t xml:space="preserve">, </w:t>
      </w:r>
      <w:r w:rsidRPr="000D5AA9">
        <w:rPr>
          <w:rFonts w:ascii="Arial" w:hAnsi="Arial" w:cs="Arial"/>
          <w:i/>
          <w:sz w:val="20"/>
          <w:szCs w:val="20"/>
        </w:rPr>
        <w:t>8</w:t>
      </w:r>
      <w:r w:rsidRPr="000D5AA9">
        <w:rPr>
          <w:rFonts w:ascii="Arial" w:hAnsi="Arial" w:cs="Arial"/>
          <w:sz w:val="20"/>
          <w:szCs w:val="20"/>
        </w:rPr>
        <w:t>, 285-294.</w:t>
      </w:r>
    </w:p>
    <w:p w14:paraId="53E69E88"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299.</w:t>
      </w:r>
      <w:r w:rsidRPr="000D5AA9">
        <w:rPr>
          <w:rFonts w:ascii="Arial" w:hAnsi="Arial" w:cs="Arial"/>
          <w:sz w:val="20"/>
          <w:szCs w:val="20"/>
        </w:rPr>
        <w:tab/>
        <w:t xml:space="preserve">Che, S.; Zega, T.J. Hydrothermal fluid activity on asteroid Itokawa. </w:t>
      </w:r>
      <w:r w:rsidRPr="000D5AA9">
        <w:rPr>
          <w:rFonts w:ascii="Arial" w:hAnsi="Arial" w:cs="Arial"/>
          <w:i/>
          <w:sz w:val="20"/>
          <w:szCs w:val="20"/>
        </w:rPr>
        <w:t xml:space="preserve">Nature Astronomy </w:t>
      </w:r>
      <w:r w:rsidRPr="000D5AA9">
        <w:rPr>
          <w:rFonts w:ascii="Arial" w:hAnsi="Arial" w:cs="Arial"/>
          <w:b/>
          <w:sz w:val="20"/>
          <w:szCs w:val="20"/>
        </w:rPr>
        <w:t>2023</w:t>
      </w:r>
      <w:r w:rsidRPr="000D5AA9">
        <w:rPr>
          <w:rFonts w:ascii="Arial" w:hAnsi="Arial" w:cs="Arial"/>
          <w:sz w:val="20"/>
          <w:szCs w:val="20"/>
        </w:rPr>
        <w:t>, 1-7.</w:t>
      </w:r>
    </w:p>
    <w:p w14:paraId="68E50818"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300.</w:t>
      </w:r>
      <w:r w:rsidRPr="000D5AA9">
        <w:rPr>
          <w:rFonts w:ascii="Arial" w:hAnsi="Arial" w:cs="Arial"/>
          <w:sz w:val="20"/>
          <w:szCs w:val="20"/>
        </w:rPr>
        <w:tab/>
        <w:t xml:space="preserve">Averiev, V.V. Conditions for the discharge of the Pauzhetka high-temperature waters in Southern Kamchatka. In </w:t>
      </w:r>
      <w:r w:rsidRPr="000D5AA9">
        <w:rPr>
          <w:rFonts w:ascii="Arial" w:hAnsi="Arial" w:cs="Arial"/>
          <w:i/>
          <w:sz w:val="20"/>
          <w:szCs w:val="20"/>
        </w:rPr>
        <w:t>Proceedings of the Volcanology Laboratory of the Russian Academy of Sciences, Issue 19</w:t>
      </w:r>
      <w:r w:rsidRPr="000D5AA9">
        <w:rPr>
          <w:rFonts w:ascii="Arial" w:hAnsi="Arial" w:cs="Arial"/>
          <w:sz w:val="20"/>
          <w:szCs w:val="20"/>
        </w:rPr>
        <w:t>; Moscow, 1961; pp. 90-98.</w:t>
      </w:r>
    </w:p>
    <w:p w14:paraId="4BBCC5C7"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301.</w:t>
      </w:r>
      <w:r w:rsidRPr="000D5AA9">
        <w:rPr>
          <w:rFonts w:ascii="Arial" w:hAnsi="Arial" w:cs="Arial"/>
          <w:sz w:val="20"/>
          <w:szCs w:val="20"/>
        </w:rPr>
        <w:tab/>
        <w:t xml:space="preserve">White, D.E.; Muffler, L.J.P.; Truesdell, A.N. Vapor-dominated hydrothermal systems compared with hot-water systems. </w:t>
      </w:r>
      <w:r w:rsidRPr="000D5AA9">
        <w:rPr>
          <w:rFonts w:ascii="Arial" w:hAnsi="Arial" w:cs="Arial"/>
          <w:i/>
          <w:sz w:val="20"/>
          <w:szCs w:val="20"/>
        </w:rPr>
        <w:t xml:space="preserve">Econ Geol </w:t>
      </w:r>
      <w:r w:rsidRPr="000D5AA9">
        <w:rPr>
          <w:rFonts w:ascii="Arial" w:hAnsi="Arial" w:cs="Arial"/>
          <w:b/>
          <w:sz w:val="20"/>
          <w:szCs w:val="20"/>
        </w:rPr>
        <w:t>1971</w:t>
      </w:r>
      <w:r w:rsidRPr="000D5AA9">
        <w:rPr>
          <w:rFonts w:ascii="Arial" w:hAnsi="Arial" w:cs="Arial"/>
          <w:sz w:val="20"/>
          <w:szCs w:val="20"/>
        </w:rPr>
        <w:t xml:space="preserve">, </w:t>
      </w:r>
      <w:r w:rsidRPr="000D5AA9">
        <w:rPr>
          <w:rFonts w:ascii="Arial" w:hAnsi="Arial" w:cs="Arial"/>
          <w:i/>
          <w:sz w:val="20"/>
          <w:szCs w:val="20"/>
        </w:rPr>
        <w:t>66</w:t>
      </w:r>
      <w:r w:rsidRPr="000D5AA9">
        <w:rPr>
          <w:rFonts w:ascii="Arial" w:hAnsi="Arial" w:cs="Arial"/>
          <w:sz w:val="20"/>
          <w:szCs w:val="20"/>
        </w:rPr>
        <w:t>, 75-97.</w:t>
      </w:r>
    </w:p>
    <w:p w14:paraId="78C143A5"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302.</w:t>
      </w:r>
      <w:r w:rsidRPr="000D5AA9">
        <w:rPr>
          <w:rFonts w:ascii="Arial" w:hAnsi="Arial" w:cs="Arial"/>
          <w:sz w:val="20"/>
          <w:szCs w:val="20"/>
        </w:rPr>
        <w:tab/>
        <w:t xml:space="preserve">Fournier, R.O. </w:t>
      </w:r>
      <w:r w:rsidRPr="000D5AA9">
        <w:rPr>
          <w:rFonts w:ascii="Arial" w:hAnsi="Arial" w:cs="Arial"/>
          <w:i/>
          <w:sz w:val="20"/>
          <w:szCs w:val="20"/>
        </w:rPr>
        <w:t>Geochemistry and Dynamics of the Yellowstone National Park Hydrothermal System</w:t>
      </w:r>
      <w:r w:rsidRPr="000D5AA9">
        <w:rPr>
          <w:rFonts w:ascii="Arial" w:hAnsi="Arial" w:cs="Arial"/>
          <w:sz w:val="20"/>
          <w:szCs w:val="20"/>
        </w:rPr>
        <w:t>; US Geological Survey: Menlo Park, California, 2004.</w:t>
      </w:r>
    </w:p>
    <w:p w14:paraId="0D60C124"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303.</w:t>
      </w:r>
      <w:r w:rsidRPr="000D5AA9">
        <w:rPr>
          <w:rFonts w:ascii="Arial" w:hAnsi="Arial" w:cs="Arial"/>
          <w:sz w:val="20"/>
          <w:szCs w:val="20"/>
        </w:rPr>
        <w:tab/>
        <w:t xml:space="preserve">Duchi, V.; Minissale, A.; Manganelli, M. Chemical composition of natural deep and shallow hydrothermal fluids in the Larderello geothermal field. </w:t>
      </w:r>
      <w:r w:rsidRPr="000D5AA9">
        <w:rPr>
          <w:rFonts w:ascii="Arial" w:hAnsi="Arial" w:cs="Arial"/>
          <w:i/>
          <w:sz w:val="20"/>
          <w:szCs w:val="20"/>
        </w:rPr>
        <w:t xml:space="preserve">J Volcan Geotherm Res </w:t>
      </w:r>
      <w:r w:rsidRPr="000D5AA9">
        <w:rPr>
          <w:rFonts w:ascii="Arial" w:hAnsi="Arial" w:cs="Arial"/>
          <w:b/>
          <w:sz w:val="20"/>
          <w:szCs w:val="20"/>
        </w:rPr>
        <w:t>1992</w:t>
      </w:r>
      <w:r w:rsidRPr="000D5AA9">
        <w:rPr>
          <w:rFonts w:ascii="Arial" w:hAnsi="Arial" w:cs="Arial"/>
          <w:sz w:val="20"/>
          <w:szCs w:val="20"/>
        </w:rPr>
        <w:t xml:space="preserve">, </w:t>
      </w:r>
      <w:r w:rsidRPr="000D5AA9">
        <w:rPr>
          <w:rFonts w:ascii="Arial" w:hAnsi="Arial" w:cs="Arial"/>
          <w:i/>
          <w:sz w:val="20"/>
          <w:szCs w:val="20"/>
        </w:rPr>
        <w:t>49</w:t>
      </w:r>
      <w:r w:rsidRPr="000D5AA9">
        <w:rPr>
          <w:rFonts w:ascii="Arial" w:hAnsi="Arial" w:cs="Arial"/>
          <w:sz w:val="20"/>
          <w:szCs w:val="20"/>
        </w:rPr>
        <w:t>, 313-328.</w:t>
      </w:r>
    </w:p>
    <w:p w14:paraId="5C8C64F0"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304.</w:t>
      </w:r>
      <w:r w:rsidRPr="000D5AA9">
        <w:rPr>
          <w:rFonts w:ascii="Arial" w:hAnsi="Arial" w:cs="Arial"/>
          <w:sz w:val="20"/>
          <w:szCs w:val="20"/>
        </w:rPr>
        <w:tab/>
        <w:t xml:space="preserve">Bouwer, H. Geothermal power production with irrigation waste water. </w:t>
      </w:r>
      <w:r w:rsidRPr="000D5AA9">
        <w:rPr>
          <w:rFonts w:ascii="Arial" w:hAnsi="Arial" w:cs="Arial"/>
          <w:i/>
          <w:sz w:val="20"/>
          <w:szCs w:val="20"/>
        </w:rPr>
        <w:t xml:space="preserve">Ground Water </w:t>
      </w:r>
      <w:r w:rsidRPr="000D5AA9">
        <w:rPr>
          <w:rFonts w:ascii="Arial" w:hAnsi="Arial" w:cs="Arial"/>
          <w:b/>
          <w:sz w:val="20"/>
          <w:szCs w:val="20"/>
        </w:rPr>
        <w:t>1979</w:t>
      </w:r>
      <w:r w:rsidRPr="000D5AA9">
        <w:rPr>
          <w:rFonts w:ascii="Arial" w:hAnsi="Arial" w:cs="Arial"/>
          <w:sz w:val="20"/>
          <w:szCs w:val="20"/>
        </w:rPr>
        <w:t xml:space="preserve">, </w:t>
      </w:r>
      <w:r w:rsidRPr="000D5AA9">
        <w:rPr>
          <w:rFonts w:ascii="Arial" w:hAnsi="Arial" w:cs="Arial"/>
          <w:i/>
          <w:sz w:val="20"/>
          <w:szCs w:val="20"/>
        </w:rPr>
        <w:t>17</w:t>
      </w:r>
      <w:r w:rsidRPr="000D5AA9">
        <w:rPr>
          <w:rFonts w:ascii="Arial" w:hAnsi="Arial" w:cs="Arial"/>
          <w:sz w:val="20"/>
          <w:szCs w:val="20"/>
        </w:rPr>
        <w:t>, 375-384.</w:t>
      </w:r>
    </w:p>
    <w:p w14:paraId="26939294"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305.</w:t>
      </w:r>
      <w:r w:rsidRPr="000D5AA9">
        <w:rPr>
          <w:rFonts w:ascii="Arial" w:hAnsi="Arial" w:cs="Arial"/>
          <w:sz w:val="20"/>
          <w:szCs w:val="20"/>
        </w:rPr>
        <w:tab/>
        <w:t xml:space="preserve">Jones, B.; Renaut, R.W.; Rosen, M.R. Silicified microbes in a geyser mound: the enigma of low-temperature cyanobacteria in a high-temperature setting. </w:t>
      </w:r>
      <w:r w:rsidRPr="000D5AA9">
        <w:rPr>
          <w:rFonts w:ascii="Arial" w:hAnsi="Arial" w:cs="Arial"/>
          <w:i/>
          <w:sz w:val="20"/>
          <w:szCs w:val="20"/>
        </w:rPr>
        <w:t xml:space="preserve">Palaios </w:t>
      </w:r>
      <w:r w:rsidRPr="000D5AA9">
        <w:rPr>
          <w:rFonts w:ascii="Arial" w:hAnsi="Arial" w:cs="Arial"/>
          <w:b/>
          <w:sz w:val="20"/>
          <w:szCs w:val="20"/>
        </w:rPr>
        <w:t>2003</w:t>
      </w:r>
      <w:r w:rsidRPr="000D5AA9">
        <w:rPr>
          <w:rFonts w:ascii="Arial" w:hAnsi="Arial" w:cs="Arial"/>
          <w:sz w:val="20"/>
          <w:szCs w:val="20"/>
        </w:rPr>
        <w:t xml:space="preserve">, </w:t>
      </w:r>
      <w:r w:rsidRPr="000D5AA9">
        <w:rPr>
          <w:rFonts w:ascii="Arial" w:hAnsi="Arial" w:cs="Arial"/>
          <w:i/>
          <w:sz w:val="20"/>
          <w:szCs w:val="20"/>
        </w:rPr>
        <w:t>18</w:t>
      </w:r>
      <w:r w:rsidRPr="000D5AA9">
        <w:rPr>
          <w:rFonts w:ascii="Arial" w:hAnsi="Arial" w:cs="Arial"/>
          <w:sz w:val="20"/>
          <w:szCs w:val="20"/>
        </w:rPr>
        <w:t>, 87-109.</w:t>
      </w:r>
    </w:p>
    <w:p w14:paraId="716394EA"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306.</w:t>
      </w:r>
      <w:r w:rsidRPr="000D5AA9">
        <w:rPr>
          <w:rFonts w:ascii="Arial" w:hAnsi="Arial" w:cs="Arial"/>
          <w:sz w:val="20"/>
          <w:szCs w:val="20"/>
        </w:rPr>
        <w:tab/>
        <w:t xml:space="preserve">Nersezova, E.E.; Rowe, M.C.; Campbell, K.A.; Ang, A.; Matthews, S.; Ruff, S.W.; Meghwal, A.; Adam, L.; Galligan, N.; Loho, T. Exploring the internal textures and physical properties of digitate sinter in hot springs: Implications for remote sampling on Mars. </w:t>
      </w:r>
      <w:r w:rsidRPr="000D5AA9">
        <w:rPr>
          <w:rFonts w:ascii="Arial" w:hAnsi="Arial" w:cs="Arial"/>
          <w:i/>
          <w:sz w:val="20"/>
          <w:szCs w:val="20"/>
        </w:rPr>
        <w:t xml:space="preserve">Planetary and Space Science </w:t>
      </w:r>
      <w:r w:rsidRPr="000D5AA9">
        <w:rPr>
          <w:rFonts w:ascii="Arial" w:hAnsi="Arial" w:cs="Arial"/>
          <w:b/>
          <w:sz w:val="20"/>
          <w:szCs w:val="20"/>
        </w:rPr>
        <w:t>2023</w:t>
      </w:r>
      <w:r w:rsidRPr="000D5AA9">
        <w:rPr>
          <w:rFonts w:ascii="Arial" w:hAnsi="Arial" w:cs="Arial"/>
          <w:sz w:val="20"/>
          <w:szCs w:val="20"/>
        </w:rPr>
        <w:t xml:space="preserve">, </w:t>
      </w:r>
      <w:r w:rsidRPr="000D5AA9">
        <w:rPr>
          <w:rFonts w:ascii="Arial" w:hAnsi="Arial" w:cs="Arial"/>
          <w:i/>
          <w:sz w:val="20"/>
          <w:szCs w:val="20"/>
        </w:rPr>
        <w:t>238</w:t>
      </w:r>
      <w:r w:rsidRPr="000D5AA9">
        <w:rPr>
          <w:rFonts w:ascii="Arial" w:hAnsi="Arial" w:cs="Arial"/>
          <w:sz w:val="20"/>
          <w:szCs w:val="20"/>
        </w:rPr>
        <w:t>, 105786.</w:t>
      </w:r>
    </w:p>
    <w:p w14:paraId="1B0B7EF5"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307.</w:t>
      </w:r>
      <w:r w:rsidRPr="000D5AA9">
        <w:rPr>
          <w:rFonts w:ascii="Arial" w:hAnsi="Arial" w:cs="Arial"/>
          <w:sz w:val="20"/>
          <w:szCs w:val="20"/>
        </w:rPr>
        <w:tab/>
        <w:t xml:space="preserve">Lynne, B.Y.; Campbell, K.A.; Moore, J.N.; Browne, P.R.L. Diagenesis of 1900-year-old siliceous sinter (opal-A to quartz) at Opal Mound, Roosevelt Hot Springs, Utah, USA. </w:t>
      </w:r>
      <w:r w:rsidRPr="000D5AA9">
        <w:rPr>
          <w:rFonts w:ascii="Arial" w:hAnsi="Arial" w:cs="Arial"/>
          <w:i/>
          <w:sz w:val="20"/>
          <w:szCs w:val="20"/>
        </w:rPr>
        <w:t xml:space="preserve">Sedimentary Geology </w:t>
      </w:r>
      <w:r w:rsidRPr="000D5AA9">
        <w:rPr>
          <w:rFonts w:ascii="Arial" w:hAnsi="Arial" w:cs="Arial"/>
          <w:b/>
          <w:sz w:val="20"/>
          <w:szCs w:val="20"/>
        </w:rPr>
        <w:t>2005</w:t>
      </w:r>
      <w:r w:rsidRPr="000D5AA9">
        <w:rPr>
          <w:rFonts w:ascii="Arial" w:hAnsi="Arial" w:cs="Arial"/>
          <w:sz w:val="20"/>
          <w:szCs w:val="20"/>
        </w:rPr>
        <w:t xml:space="preserve">, </w:t>
      </w:r>
      <w:r w:rsidRPr="000D5AA9">
        <w:rPr>
          <w:rFonts w:ascii="Arial" w:hAnsi="Arial" w:cs="Arial"/>
          <w:i/>
          <w:sz w:val="20"/>
          <w:szCs w:val="20"/>
        </w:rPr>
        <w:t>179</w:t>
      </w:r>
      <w:r w:rsidRPr="000D5AA9">
        <w:rPr>
          <w:rFonts w:ascii="Arial" w:hAnsi="Arial" w:cs="Arial"/>
          <w:sz w:val="20"/>
          <w:szCs w:val="20"/>
        </w:rPr>
        <w:t>, 249-278.</w:t>
      </w:r>
    </w:p>
    <w:p w14:paraId="0CC665C1"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308.</w:t>
      </w:r>
      <w:r w:rsidRPr="000D5AA9">
        <w:rPr>
          <w:rFonts w:ascii="Arial" w:hAnsi="Arial" w:cs="Arial"/>
          <w:sz w:val="20"/>
          <w:szCs w:val="20"/>
        </w:rPr>
        <w:tab/>
        <w:t xml:space="preserve">Urusov, V.; Shvanskaya, L.; Bychkov, A.Y.; Mokhov, A.; Labutova, E. Microstructures of siliceous deposits of the Kamchatka hot springs. </w:t>
      </w:r>
      <w:r w:rsidRPr="000D5AA9">
        <w:rPr>
          <w:rFonts w:ascii="Arial" w:hAnsi="Arial" w:cs="Arial"/>
          <w:i/>
          <w:sz w:val="20"/>
          <w:szCs w:val="20"/>
        </w:rPr>
        <w:t xml:space="preserve">Proc. Rus. Acad. Sci. Earth Sciences </w:t>
      </w:r>
      <w:r w:rsidRPr="000D5AA9">
        <w:rPr>
          <w:rFonts w:ascii="Arial" w:hAnsi="Arial" w:cs="Arial"/>
          <w:b/>
          <w:sz w:val="20"/>
          <w:szCs w:val="20"/>
        </w:rPr>
        <w:t>2008</w:t>
      </w:r>
      <w:r w:rsidRPr="000D5AA9">
        <w:rPr>
          <w:rFonts w:ascii="Arial" w:hAnsi="Arial" w:cs="Arial"/>
          <w:sz w:val="20"/>
          <w:szCs w:val="20"/>
        </w:rPr>
        <w:t xml:space="preserve">, </w:t>
      </w:r>
      <w:r w:rsidRPr="000D5AA9">
        <w:rPr>
          <w:rFonts w:ascii="Arial" w:hAnsi="Arial" w:cs="Arial"/>
          <w:i/>
          <w:sz w:val="20"/>
          <w:szCs w:val="20"/>
        </w:rPr>
        <w:t>418</w:t>
      </w:r>
      <w:r w:rsidRPr="000D5AA9">
        <w:rPr>
          <w:rFonts w:ascii="Arial" w:hAnsi="Arial" w:cs="Arial"/>
          <w:sz w:val="20"/>
          <w:szCs w:val="20"/>
        </w:rPr>
        <w:t>, 123-127.</w:t>
      </w:r>
    </w:p>
    <w:p w14:paraId="08145C61"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309.</w:t>
      </w:r>
      <w:r w:rsidRPr="000D5AA9">
        <w:rPr>
          <w:rFonts w:ascii="Arial" w:hAnsi="Arial" w:cs="Arial"/>
          <w:sz w:val="20"/>
          <w:szCs w:val="20"/>
        </w:rPr>
        <w:tab/>
        <w:t xml:space="preserve">Urusov, V.S.; Shvanskaya, L.V.; Bychkov, A.Y.; Mokhov, A.V.; Labutova, E.A. Microstructure investigations of Kamchatka geyserites. </w:t>
      </w:r>
      <w:r w:rsidRPr="000D5AA9">
        <w:rPr>
          <w:rFonts w:ascii="Arial" w:hAnsi="Arial" w:cs="Arial"/>
          <w:i/>
          <w:sz w:val="20"/>
          <w:szCs w:val="20"/>
        </w:rPr>
        <w:t xml:space="preserve">Moscow University Geology Bulletin </w:t>
      </w:r>
      <w:r w:rsidRPr="000D5AA9">
        <w:rPr>
          <w:rFonts w:ascii="Arial" w:hAnsi="Arial" w:cs="Arial"/>
          <w:b/>
          <w:sz w:val="20"/>
          <w:szCs w:val="20"/>
        </w:rPr>
        <w:t>2008</w:t>
      </w:r>
      <w:r w:rsidRPr="000D5AA9">
        <w:rPr>
          <w:rFonts w:ascii="Arial" w:hAnsi="Arial" w:cs="Arial"/>
          <w:sz w:val="20"/>
          <w:szCs w:val="20"/>
        </w:rPr>
        <w:t xml:space="preserve">, </w:t>
      </w:r>
      <w:r w:rsidRPr="000D5AA9">
        <w:rPr>
          <w:rFonts w:ascii="Arial" w:hAnsi="Arial" w:cs="Arial"/>
          <w:i/>
          <w:sz w:val="20"/>
          <w:szCs w:val="20"/>
        </w:rPr>
        <w:t>63</w:t>
      </w:r>
      <w:r w:rsidRPr="000D5AA9">
        <w:rPr>
          <w:rFonts w:ascii="Arial" w:hAnsi="Arial" w:cs="Arial"/>
          <w:sz w:val="20"/>
          <w:szCs w:val="20"/>
        </w:rPr>
        <w:t>, 311-319.</w:t>
      </w:r>
    </w:p>
    <w:p w14:paraId="565B9C83"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310.</w:t>
      </w:r>
      <w:r w:rsidRPr="000D5AA9">
        <w:rPr>
          <w:rFonts w:ascii="Arial" w:hAnsi="Arial" w:cs="Arial"/>
          <w:sz w:val="20"/>
          <w:szCs w:val="20"/>
        </w:rPr>
        <w:tab/>
        <w:t xml:space="preserve">Campbell, K.A.; Guido, D.M.; Gautret, P.; Foucher, F.; Ramboz, C.; Westall, F. Geyserite in hot-spring siliceous sinter: Window on Earth's hottest terrestrial (paleo) environment and its extreme life. </w:t>
      </w:r>
      <w:r w:rsidRPr="000D5AA9">
        <w:rPr>
          <w:rFonts w:ascii="Arial" w:hAnsi="Arial" w:cs="Arial"/>
          <w:i/>
          <w:sz w:val="20"/>
          <w:szCs w:val="20"/>
        </w:rPr>
        <w:t xml:space="preserve">Earth-Science Reviews </w:t>
      </w:r>
      <w:r w:rsidRPr="000D5AA9">
        <w:rPr>
          <w:rFonts w:ascii="Arial" w:hAnsi="Arial" w:cs="Arial"/>
          <w:b/>
          <w:sz w:val="20"/>
          <w:szCs w:val="20"/>
        </w:rPr>
        <w:t>2015</w:t>
      </w:r>
      <w:r w:rsidRPr="000D5AA9">
        <w:rPr>
          <w:rFonts w:ascii="Arial" w:hAnsi="Arial" w:cs="Arial"/>
          <w:sz w:val="20"/>
          <w:szCs w:val="20"/>
        </w:rPr>
        <w:t xml:space="preserve">, </w:t>
      </w:r>
      <w:r w:rsidRPr="000D5AA9">
        <w:rPr>
          <w:rFonts w:ascii="Arial" w:hAnsi="Arial" w:cs="Arial"/>
          <w:i/>
          <w:sz w:val="20"/>
          <w:szCs w:val="20"/>
        </w:rPr>
        <w:t>148</w:t>
      </w:r>
      <w:r w:rsidRPr="000D5AA9">
        <w:rPr>
          <w:rFonts w:ascii="Arial" w:hAnsi="Arial" w:cs="Arial"/>
          <w:sz w:val="20"/>
          <w:szCs w:val="20"/>
        </w:rPr>
        <w:t>, 44-64.</w:t>
      </w:r>
    </w:p>
    <w:p w14:paraId="2BC96253"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311.</w:t>
      </w:r>
      <w:r w:rsidRPr="000D5AA9">
        <w:rPr>
          <w:rFonts w:ascii="Arial" w:hAnsi="Arial" w:cs="Arial"/>
          <w:sz w:val="20"/>
          <w:szCs w:val="20"/>
        </w:rPr>
        <w:tab/>
        <w:t xml:space="preserve">Djokic, T.; Van Kranendonk, M.J.; Campbell, K.A.; Walter, M.R.; Ward, C.R. Earliest signs of life on land preserved in ca. 3.5 Ga hot spring deposits. </w:t>
      </w:r>
      <w:r w:rsidRPr="000D5AA9">
        <w:rPr>
          <w:rFonts w:ascii="Arial" w:hAnsi="Arial" w:cs="Arial"/>
          <w:i/>
          <w:sz w:val="20"/>
          <w:szCs w:val="20"/>
        </w:rPr>
        <w:t xml:space="preserve">Nat Commun </w:t>
      </w:r>
      <w:r w:rsidRPr="000D5AA9">
        <w:rPr>
          <w:rFonts w:ascii="Arial" w:hAnsi="Arial" w:cs="Arial"/>
          <w:b/>
          <w:sz w:val="20"/>
          <w:szCs w:val="20"/>
        </w:rPr>
        <w:t>2017</w:t>
      </w:r>
      <w:r w:rsidRPr="000D5AA9">
        <w:rPr>
          <w:rFonts w:ascii="Arial" w:hAnsi="Arial" w:cs="Arial"/>
          <w:sz w:val="20"/>
          <w:szCs w:val="20"/>
        </w:rPr>
        <w:t xml:space="preserve">, </w:t>
      </w:r>
      <w:r w:rsidRPr="000D5AA9">
        <w:rPr>
          <w:rFonts w:ascii="Arial" w:hAnsi="Arial" w:cs="Arial"/>
          <w:i/>
          <w:sz w:val="20"/>
          <w:szCs w:val="20"/>
        </w:rPr>
        <w:t>8</w:t>
      </w:r>
      <w:r w:rsidRPr="000D5AA9">
        <w:rPr>
          <w:rFonts w:ascii="Arial" w:hAnsi="Arial" w:cs="Arial"/>
          <w:sz w:val="20"/>
          <w:szCs w:val="20"/>
        </w:rPr>
        <w:t>, 15263, doi:10.1038/ncomms15263.</w:t>
      </w:r>
    </w:p>
    <w:p w14:paraId="56B69C4D"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312.</w:t>
      </w:r>
      <w:r w:rsidRPr="000D5AA9">
        <w:rPr>
          <w:rFonts w:ascii="Arial" w:hAnsi="Arial" w:cs="Arial"/>
          <w:sz w:val="20"/>
          <w:szCs w:val="20"/>
        </w:rPr>
        <w:tab/>
        <w:t xml:space="preserve">Baumgartner, R.J.; Van Kranendonk, M.J.; Pagès, A.; Fiorentini, M.L.; Wacey, D.; Ryan, C. Accumulation of transition metals and metalloids in sulfidized stromatolites of the 3.48 billion–year–old Dresser Formation, Pilbara Craton. </w:t>
      </w:r>
      <w:r w:rsidRPr="000D5AA9">
        <w:rPr>
          <w:rFonts w:ascii="Arial" w:hAnsi="Arial" w:cs="Arial"/>
          <w:i/>
          <w:sz w:val="20"/>
          <w:szCs w:val="20"/>
        </w:rPr>
        <w:t xml:space="preserve">Precambrian Research </w:t>
      </w:r>
      <w:r w:rsidRPr="000D5AA9">
        <w:rPr>
          <w:rFonts w:ascii="Arial" w:hAnsi="Arial" w:cs="Arial"/>
          <w:b/>
          <w:sz w:val="20"/>
          <w:szCs w:val="20"/>
        </w:rPr>
        <w:t>2020</w:t>
      </w:r>
      <w:r w:rsidRPr="000D5AA9">
        <w:rPr>
          <w:rFonts w:ascii="Arial" w:hAnsi="Arial" w:cs="Arial"/>
          <w:sz w:val="20"/>
          <w:szCs w:val="20"/>
        </w:rPr>
        <w:t xml:space="preserve">, </w:t>
      </w:r>
      <w:r w:rsidRPr="000D5AA9">
        <w:rPr>
          <w:rFonts w:ascii="Arial" w:hAnsi="Arial" w:cs="Arial"/>
          <w:i/>
          <w:sz w:val="20"/>
          <w:szCs w:val="20"/>
        </w:rPr>
        <w:t>337</w:t>
      </w:r>
      <w:r w:rsidRPr="000D5AA9">
        <w:rPr>
          <w:rFonts w:ascii="Arial" w:hAnsi="Arial" w:cs="Arial"/>
          <w:sz w:val="20"/>
          <w:szCs w:val="20"/>
        </w:rPr>
        <w:t>, 105534.</w:t>
      </w:r>
    </w:p>
    <w:p w14:paraId="0579D525"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313.</w:t>
      </w:r>
      <w:r w:rsidRPr="000D5AA9">
        <w:rPr>
          <w:rFonts w:ascii="Arial" w:hAnsi="Arial" w:cs="Arial"/>
          <w:sz w:val="20"/>
          <w:szCs w:val="20"/>
        </w:rPr>
        <w:tab/>
        <w:t xml:space="preserve">Djokic, T.; Van Kranendonk, M.J.; Campbell, K.A.; Havig, J.R.; Walter, M.R.; Guido, D.M. A Reconstructed Subaerial Hot Spring Field in the approximately 3.5 Billion-Year-Old Dresser </w:t>
      </w:r>
      <w:r w:rsidRPr="000D5AA9">
        <w:rPr>
          <w:rFonts w:ascii="Arial" w:hAnsi="Arial" w:cs="Arial"/>
          <w:sz w:val="20"/>
          <w:szCs w:val="20"/>
        </w:rPr>
        <w:lastRenderedPageBreak/>
        <w:t xml:space="preserve">Formation, North Pole Dome, Pilbara Craton, Western Australia. </w:t>
      </w:r>
      <w:r w:rsidRPr="000D5AA9">
        <w:rPr>
          <w:rFonts w:ascii="Arial" w:hAnsi="Arial" w:cs="Arial"/>
          <w:i/>
          <w:sz w:val="20"/>
          <w:szCs w:val="20"/>
        </w:rPr>
        <w:t xml:space="preserve">Astrobiology </w:t>
      </w:r>
      <w:r w:rsidRPr="000D5AA9">
        <w:rPr>
          <w:rFonts w:ascii="Arial" w:hAnsi="Arial" w:cs="Arial"/>
          <w:b/>
          <w:sz w:val="20"/>
          <w:szCs w:val="20"/>
        </w:rPr>
        <w:t>2021</w:t>
      </w:r>
      <w:r w:rsidRPr="000D5AA9">
        <w:rPr>
          <w:rFonts w:ascii="Arial" w:hAnsi="Arial" w:cs="Arial"/>
          <w:sz w:val="20"/>
          <w:szCs w:val="20"/>
        </w:rPr>
        <w:t xml:space="preserve">, </w:t>
      </w:r>
      <w:r w:rsidRPr="000D5AA9">
        <w:rPr>
          <w:rFonts w:ascii="Arial" w:hAnsi="Arial" w:cs="Arial"/>
          <w:i/>
          <w:sz w:val="20"/>
          <w:szCs w:val="20"/>
        </w:rPr>
        <w:t>21</w:t>
      </w:r>
      <w:r w:rsidRPr="000D5AA9">
        <w:rPr>
          <w:rFonts w:ascii="Arial" w:hAnsi="Arial" w:cs="Arial"/>
          <w:sz w:val="20"/>
          <w:szCs w:val="20"/>
        </w:rPr>
        <w:t>, 1-38, doi:10.1089/ast.2019.2072.</w:t>
      </w:r>
    </w:p>
    <w:p w14:paraId="5CFA041B"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314.</w:t>
      </w:r>
      <w:r w:rsidRPr="000D5AA9">
        <w:rPr>
          <w:rFonts w:ascii="Arial" w:hAnsi="Arial" w:cs="Arial"/>
          <w:sz w:val="20"/>
          <w:szCs w:val="20"/>
        </w:rPr>
        <w:tab/>
        <w:t xml:space="preserve">Van Kranendonk, M.J.; Baumgartner, R.; Djokic, T.; Ota, T.; Steller, L.; Garbe, U.; Nakamura, E. Elements for the Origin of Life on Land: A Deep-Time Perspective from the Pilbara Craton of Western Australia. </w:t>
      </w:r>
      <w:r w:rsidRPr="000D5AA9">
        <w:rPr>
          <w:rFonts w:ascii="Arial" w:hAnsi="Arial" w:cs="Arial"/>
          <w:i/>
          <w:sz w:val="20"/>
          <w:szCs w:val="20"/>
        </w:rPr>
        <w:t xml:space="preserve">Astrobiology </w:t>
      </w:r>
      <w:r w:rsidRPr="000D5AA9">
        <w:rPr>
          <w:rFonts w:ascii="Arial" w:hAnsi="Arial" w:cs="Arial"/>
          <w:b/>
          <w:sz w:val="20"/>
          <w:szCs w:val="20"/>
        </w:rPr>
        <w:t>2021</w:t>
      </w:r>
      <w:r w:rsidRPr="000D5AA9">
        <w:rPr>
          <w:rFonts w:ascii="Arial" w:hAnsi="Arial" w:cs="Arial"/>
          <w:sz w:val="20"/>
          <w:szCs w:val="20"/>
        </w:rPr>
        <w:t xml:space="preserve">, </w:t>
      </w:r>
      <w:r w:rsidRPr="000D5AA9">
        <w:rPr>
          <w:rFonts w:ascii="Arial" w:hAnsi="Arial" w:cs="Arial"/>
          <w:i/>
          <w:sz w:val="20"/>
          <w:szCs w:val="20"/>
        </w:rPr>
        <w:t>21</w:t>
      </w:r>
      <w:r w:rsidRPr="000D5AA9">
        <w:rPr>
          <w:rFonts w:ascii="Arial" w:hAnsi="Arial" w:cs="Arial"/>
          <w:sz w:val="20"/>
          <w:szCs w:val="20"/>
        </w:rPr>
        <w:t>, 39-59, doi:10.1089/ast.2019.2107.</w:t>
      </w:r>
    </w:p>
    <w:p w14:paraId="6D206CD4"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315.</w:t>
      </w:r>
      <w:r w:rsidRPr="000D5AA9">
        <w:rPr>
          <w:rFonts w:ascii="Arial" w:hAnsi="Arial" w:cs="Arial"/>
          <w:sz w:val="20"/>
          <w:szCs w:val="20"/>
        </w:rPr>
        <w:tab/>
        <w:t xml:space="preserve">Walter, M.R.; Buick, R.; Dunlop, J.S.R. Stromatolites 3,400–3,500 Myr old from the North pole area, Western Australia. </w:t>
      </w:r>
      <w:r w:rsidRPr="000D5AA9">
        <w:rPr>
          <w:rFonts w:ascii="Arial" w:hAnsi="Arial" w:cs="Arial"/>
          <w:i/>
          <w:sz w:val="20"/>
          <w:szCs w:val="20"/>
        </w:rPr>
        <w:t xml:space="preserve">Nature </w:t>
      </w:r>
      <w:r w:rsidRPr="000D5AA9">
        <w:rPr>
          <w:rFonts w:ascii="Arial" w:hAnsi="Arial" w:cs="Arial"/>
          <w:b/>
          <w:sz w:val="20"/>
          <w:szCs w:val="20"/>
        </w:rPr>
        <w:t>1980</w:t>
      </w:r>
      <w:r w:rsidRPr="000D5AA9">
        <w:rPr>
          <w:rFonts w:ascii="Arial" w:hAnsi="Arial" w:cs="Arial"/>
          <w:sz w:val="20"/>
          <w:szCs w:val="20"/>
        </w:rPr>
        <w:t xml:space="preserve">, </w:t>
      </w:r>
      <w:r w:rsidRPr="000D5AA9">
        <w:rPr>
          <w:rFonts w:ascii="Arial" w:hAnsi="Arial" w:cs="Arial"/>
          <w:i/>
          <w:sz w:val="20"/>
          <w:szCs w:val="20"/>
        </w:rPr>
        <w:t>284</w:t>
      </w:r>
      <w:r w:rsidRPr="000D5AA9">
        <w:rPr>
          <w:rFonts w:ascii="Arial" w:hAnsi="Arial" w:cs="Arial"/>
          <w:sz w:val="20"/>
          <w:szCs w:val="20"/>
        </w:rPr>
        <w:t>, 443-445.</w:t>
      </w:r>
    </w:p>
    <w:p w14:paraId="7671DD5A"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316.</w:t>
      </w:r>
      <w:r w:rsidRPr="000D5AA9">
        <w:rPr>
          <w:rFonts w:ascii="Arial" w:hAnsi="Arial" w:cs="Arial"/>
          <w:sz w:val="20"/>
          <w:szCs w:val="20"/>
        </w:rPr>
        <w:tab/>
        <w:t xml:space="preserve">Ueno, Y.; Isozaki, Y.; Yurimoto, H.; Maruyama, S. Carbon isotopic signatures of individual Archean microfossils (?) from Western Australia. </w:t>
      </w:r>
      <w:r w:rsidRPr="000D5AA9">
        <w:rPr>
          <w:rFonts w:ascii="Arial" w:hAnsi="Arial" w:cs="Arial"/>
          <w:i/>
          <w:sz w:val="20"/>
          <w:szCs w:val="20"/>
        </w:rPr>
        <w:t xml:space="preserve">International Geology Review </w:t>
      </w:r>
      <w:r w:rsidRPr="000D5AA9">
        <w:rPr>
          <w:rFonts w:ascii="Arial" w:hAnsi="Arial" w:cs="Arial"/>
          <w:b/>
          <w:sz w:val="20"/>
          <w:szCs w:val="20"/>
        </w:rPr>
        <w:t>2001</w:t>
      </w:r>
      <w:r w:rsidRPr="000D5AA9">
        <w:rPr>
          <w:rFonts w:ascii="Arial" w:hAnsi="Arial" w:cs="Arial"/>
          <w:sz w:val="20"/>
          <w:szCs w:val="20"/>
        </w:rPr>
        <w:t xml:space="preserve">, </w:t>
      </w:r>
      <w:r w:rsidRPr="000D5AA9">
        <w:rPr>
          <w:rFonts w:ascii="Arial" w:hAnsi="Arial" w:cs="Arial"/>
          <w:i/>
          <w:sz w:val="20"/>
          <w:szCs w:val="20"/>
        </w:rPr>
        <w:t>43</w:t>
      </w:r>
      <w:r w:rsidRPr="000D5AA9">
        <w:rPr>
          <w:rFonts w:ascii="Arial" w:hAnsi="Arial" w:cs="Arial"/>
          <w:sz w:val="20"/>
          <w:szCs w:val="20"/>
        </w:rPr>
        <w:t>, 196-212.</w:t>
      </w:r>
    </w:p>
    <w:p w14:paraId="2BE058DC"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317.</w:t>
      </w:r>
      <w:r w:rsidRPr="000D5AA9">
        <w:rPr>
          <w:rFonts w:ascii="Arial" w:hAnsi="Arial" w:cs="Arial"/>
          <w:sz w:val="20"/>
          <w:szCs w:val="20"/>
        </w:rPr>
        <w:tab/>
        <w:t xml:space="preserve">Van Kranendonk, M.J. Volcanic degassing, hydrothermal circulation and the flourishing of early life on Earth: A review of the evidence from c. 3490-3240 Ma rocks of the Pilbara Supergroup, Pilbara Craton, Western Australia. </w:t>
      </w:r>
      <w:r w:rsidRPr="000D5AA9">
        <w:rPr>
          <w:rFonts w:ascii="Arial" w:hAnsi="Arial" w:cs="Arial"/>
          <w:i/>
          <w:sz w:val="20"/>
          <w:szCs w:val="20"/>
        </w:rPr>
        <w:t xml:space="preserve">Earth-Science Reviews </w:t>
      </w:r>
      <w:r w:rsidRPr="000D5AA9">
        <w:rPr>
          <w:rFonts w:ascii="Arial" w:hAnsi="Arial" w:cs="Arial"/>
          <w:b/>
          <w:sz w:val="20"/>
          <w:szCs w:val="20"/>
        </w:rPr>
        <w:t>2006</w:t>
      </w:r>
      <w:r w:rsidRPr="000D5AA9">
        <w:rPr>
          <w:rFonts w:ascii="Arial" w:hAnsi="Arial" w:cs="Arial"/>
          <w:sz w:val="20"/>
          <w:szCs w:val="20"/>
        </w:rPr>
        <w:t xml:space="preserve">, </w:t>
      </w:r>
      <w:r w:rsidRPr="000D5AA9">
        <w:rPr>
          <w:rFonts w:ascii="Arial" w:hAnsi="Arial" w:cs="Arial"/>
          <w:i/>
          <w:sz w:val="20"/>
          <w:szCs w:val="20"/>
        </w:rPr>
        <w:t>74</w:t>
      </w:r>
      <w:r w:rsidRPr="000D5AA9">
        <w:rPr>
          <w:rFonts w:ascii="Arial" w:hAnsi="Arial" w:cs="Arial"/>
          <w:sz w:val="20"/>
          <w:szCs w:val="20"/>
        </w:rPr>
        <w:t>, 197-240.</w:t>
      </w:r>
    </w:p>
    <w:p w14:paraId="1015879B"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318.</w:t>
      </w:r>
      <w:r w:rsidRPr="000D5AA9">
        <w:rPr>
          <w:rFonts w:ascii="Arial" w:hAnsi="Arial" w:cs="Arial"/>
          <w:sz w:val="20"/>
          <w:szCs w:val="20"/>
        </w:rPr>
        <w:tab/>
        <w:t xml:space="preserve">Glikson, M.; Duck, L.J.; Golding, S.D.; Hofmann, A.; Bolhar, R.; Webb, R.; Baiano, J.C.F.; Sly, L.I. Microbial remains in some earliest Earth rocks: comparison with a potential modern analogue. </w:t>
      </w:r>
      <w:r w:rsidRPr="000D5AA9">
        <w:rPr>
          <w:rFonts w:ascii="Arial" w:hAnsi="Arial" w:cs="Arial"/>
          <w:i/>
          <w:sz w:val="20"/>
          <w:szCs w:val="20"/>
        </w:rPr>
        <w:t xml:space="preserve">Precambrian Research </w:t>
      </w:r>
      <w:r w:rsidRPr="000D5AA9">
        <w:rPr>
          <w:rFonts w:ascii="Arial" w:hAnsi="Arial" w:cs="Arial"/>
          <w:b/>
          <w:sz w:val="20"/>
          <w:szCs w:val="20"/>
        </w:rPr>
        <w:t>2008</w:t>
      </w:r>
      <w:r w:rsidRPr="000D5AA9">
        <w:rPr>
          <w:rFonts w:ascii="Arial" w:hAnsi="Arial" w:cs="Arial"/>
          <w:sz w:val="20"/>
          <w:szCs w:val="20"/>
        </w:rPr>
        <w:t xml:space="preserve">, </w:t>
      </w:r>
      <w:r w:rsidRPr="000D5AA9">
        <w:rPr>
          <w:rFonts w:ascii="Arial" w:hAnsi="Arial" w:cs="Arial"/>
          <w:i/>
          <w:sz w:val="20"/>
          <w:szCs w:val="20"/>
        </w:rPr>
        <w:t>164</w:t>
      </w:r>
      <w:r w:rsidRPr="000D5AA9">
        <w:rPr>
          <w:rFonts w:ascii="Arial" w:hAnsi="Arial" w:cs="Arial"/>
          <w:sz w:val="20"/>
          <w:szCs w:val="20"/>
        </w:rPr>
        <w:t>, 187-200.</w:t>
      </w:r>
    </w:p>
    <w:p w14:paraId="0A098A6F"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319.</w:t>
      </w:r>
      <w:r w:rsidRPr="000D5AA9">
        <w:rPr>
          <w:rFonts w:ascii="Arial" w:hAnsi="Arial" w:cs="Arial"/>
          <w:sz w:val="20"/>
          <w:szCs w:val="20"/>
        </w:rPr>
        <w:tab/>
        <w:t xml:space="preserve">Wacey, D.; Kilburn, M.R.; Saunders, M.; Cliff, J.; Brasier, M.D. Microfossils of sulphur-metabolizing cells in 3.4-billion-year-old rocks of Western Australia. </w:t>
      </w:r>
      <w:r w:rsidRPr="000D5AA9">
        <w:rPr>
          <w:rFonts w:ascii="Arial" w:hAnsi="Arial" w:cs="Arial"/>
          <w:i/>
          <w:sz w:val="20"/>
          <w:szCs w:val="20"/>
        </w:rPr>
        <w:t xml:space="preserve">Nature Geoscience </w:t>
      </w:r>
      <w:r w:rsidRPr="000D5AA9">
        <w:rPr>
          <w:rFonts w:ascii="Arial" w:hAnsi="Arial" w:cs="Arial"/>
          <w:b/>
          <w:sz w:val="20"/>
          <w:szCs w:val="20"/>
        </w:rPr>
        <w:t>2011</w:t>
      </w:r>
      <w:r w:rsidRPr="000D5AA9">
        <w:rPr>
          <w:rFonts w:ascii="Arial" w:hAnsi="Arial" w:cs="Arial"/>
          <w:sz w:val="20"/>
          <w:szCs w:val="20"/>
        </w:rPr>
        <w:t xml:space="preserve">, </w:t>
      </w:r>
      <w:r w:rsidRPr="000D5AA9">
        <w:rPr>
          <w:rFonts w:ascii="Arial" w:hAnsi="Arial" w:cs="Arial"/>
          <w:i/>
          <w:sz w:val="20"/>
          <w:szCs w:val="20"/>
        </w:rPr>
        <w:t>4</w:t>
      </w:r>
      <w:r w:rsidRPr="000D5AA9">
        <w:rPr>
          <w:rFonts w:ascii="Arial" w:hAnsi="Arial" w:cs="Arial"/>
          <w:sz w:val="20"/>
          <w:szCs w:val="20"/>
        </w:rPr>
        <w:t>, 698-702.</w:t>
      </w:r>
    </w:p>
    <w:p w14:paraId="7665A46A"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320.</w:t>
      </w:r>
      <w:r w:rsidRPr="000D5AA9">
        <w:rPr>
          <w:rFonts w:ascii="Arial" w:hAnsi="Arial" w:cs="Arial"/>
          <w:sz w:val="20"/>
          <w:szCs w:val="20"/>
        </w:rPr>
        <w:tab/>
        <w:t xml:space="preserve">Komarov, V.L. </w:t>
      </w:r>
      <w:r w:rsidRPr="000D5AA9">
        <w:rPr>
          <w:rFonts w:ascii="Arial" w:hAnsi="Arial" w:cs="Arial"/>
          <w:i/>
          <w:sz w:val="20"/>
          <w:szCs w:val="20"/>
        </w:rPr>
        <w:t>On the Origin of Plants</w:t>
      </w:r>
      <w:r w:rsidRPr="000D5AA9">
        <w:rPr>
          <w:rFonts w:ascii="Arial" w:hAnsi="Arial" w:cs="Arial"/>
          <w:sz w:val="20"/>
          <w:szCs w:val="20"/>
        </w:rPr>
        <w:t>; Soviet Academy of Sciences: Leningrad, 1933.</w:t>
      </w:r>
    </w:p>
    <w:p w14:paraId="1A4A937C"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321.</w:t>
      </w:r>
      <w:r w:rsidRPr="000D5AA9">
        <w:rPr>
          <w:rFonts w:ascii="Arial" w:hAnsi="Arial" w:cs="Arial"/>
          <w:sz w:val="20"/>
          <w:szCs w:val="20"/>
        </w:rPr>
        <w:tab/>
        <w:t xml:space="preserve">Florovskaya, V.N. Geochemical bases for the establishment of life </w:t>
      </w:r>
      <w:r w:rsidRPr="000D5AA9">
        <w:rPr>
          <w:rFonts w:ascii="Arial" w:hAnsi="Arial" w:cs="Arial"/>
          <w:i/>
          <w:sz w:val="20"/>
          <w:szCs w:val="20"/>
        </w:rPr>
        <w:t xml:space="preserve">Herald of the Moscow University (Vestnik Moskov. Univ. Vestnik), ser. geol. </w:t>
      </w:r>
      <w:r w:rsidRPr="000D5AA9">
        <w:rPr>
          <w:rFonts w:ascii="Arial" w:hAnsi="Arial" w:cs="Arial"/>
          <w:b/>
          <w:sz w:val="20"/>
          <w:szCs w:val="20"/>
        </w:rPr>
        <w:t>1964</w:t>
      </w:r>
      <w:r w:rsidRPr="000D5AA9">
        <w:rPr>
          <w:rFonts w:ascii="Arial" w:hAnsi="Arial" w:cs="Arial"/>
          <w:sz w:val="20"/>
          <w:szCs w:val="20"/>
        </w:rPr>
        <w:t xml:space="preserve">, </w:t>
      </w:r>
      <w:r w:rsidRPr="000D5AA9">
        <w:rPr>
          <w:rFonts w:ascii="Arial" w:hAnsi="Arial" w:cs="Arial"/>
          <w:i/>
          <w:sz w:val="20"/>
          <w:szCs w:val="20"/>
        </w:rPr>
        <w:t>2</w:t>
      </w:r>
      <w:r w:rsidRPr="000D5AA9">
        <w:rPr>
          <w:rFonts w:ascii="Arial" w:hAnsi="Arial" w:cs="Arial"/>
          <w:sz w:val="20"/>
          <w:szCs w:val="20"/>
        </w:rPr>
        <w:t>, 3-12.</w:t>
      </w:r>
    </w:p>
    <w:p w14:paraId="60F20FB3"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322.</w:t>
      </w:r>
      <w:r w:rsidRPr="000D5AA9">
        <w:rPr>
          <w:rFonts w:ascii="Arial" w:hAnsi="Arial" w:cs="Arial"/>
          <w:sz w:val="20"/>
          <w:szCs w:val="20"/>
        </w:rPr>
        <w:tab/>
        <w:t xml:space="preserve">Florovskaya, V.N. Evolution of carbonaceous compounds in endogenic mineralization and the origin of life. </w:t>
      </w:r>
      <w:r w:rsidRPr="000D5AA9">
        <w:rPr>
          <w:rFonts w:ascii="Arial" w:hAnsi="Arial" w:cs="Arial"/>
          <w:i/>
          <w:sz w:val="20"/>
          <w:szCs w:val="20"/>
        </w:rPr>
        <w:t xml:space="preserve">International Geology Review </w:t>
      </w:r>
      <w:r w:rsidRPr="000D5AA9">
        <w:rPr>
          <w:rFonts w:ascii="Arial" w:hAnsi="Arial" w:cs="Arial"/>
          <w:b/>
          <w:sz w:val="20"/>
          <w:szCs w:val="20"/>
        </w:rPr>
        <w:t>1978</w:t>
      </w:r>
      <w:r w:rsidRPr="000D5AA9">
        <w:rPr>
          <w:rFonts w:ascii="Arial" w:hAnsi="Arial" w:cs="Arial"/>
          <w:sz w:val="20"/>
          <w:szCs w:val="20"/>
        </w:rPr>
        <w:t xml:space="preserve">, </w:t>
      </w:r>
      <w:r w:rsidRPr="000D5AA9">
        <w:rPr>
          <w:rFonts w:ascii="Arial" w:hAnsi="Arial" w:cs="Arial"/>
          <w:i/>
          <w:sz w:val="20"/>
          <w:szCs w:val="20"/>
        </w:rPr>
        <w:t>20</w:t>
      </w:r>
      <w:r w:rsidRPr="000D5AA9">
        <w:rPr>
          <w:rFonts w:ascii="Arial" w:hAnsi="Arial" w:cs="Arial"/>
          <w:sz w:val="20"/>
          <w:szCs w:val="20"/>
        </w:rPr>
        <w:t>, 1373-1376.</w:t>
      </w:r>
    </w:p>
    <w:p w14:paraId="42E46A2F" w14:textId="5240AF9E"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323.</w:t>
      </w:r>
      <w:r w:rsidRPr="000D5AA9">
        <w:rPr>
          <w:rFonts w:ascii="Arial" w:hAnsi="Arial" w:cs="Arial"/>
          <w:sz w:val="20"/>
          <w:szCs w:val="20"/>
        </w:rPr>
        <w:tab/>
        <w:t xml:space="preserve">Moroz, V.; Mukhin, L. On early stages of evolution of the atmosphere and climate of the terrestrial planets. </w:t>
      </w:r>
      <w:r w:rsidRPr="000D5AA9">
        <w:rPr>
          <w:rFonts w:ascii="Arial" w:hAnsi="Arial" w:cs="Arial"/>
          <w:i/>
          <w:sz w:val="20"/>
          <w:szCs w:val="20"/>
        </w:rPr>
        <w:t xml:space="preserve">Kosmicheskie Issledovaniia </w:t>
      </w:r>
      <w:r w:rsidRPr="000D5AA9">
        <w:rPr>
          <w:rFonts w:ascii="Arial" w:hAnsi="Arial" w:cs="Arial"/>
          <w:b/>
          <w:sz w:val="20"/>
          <w:szCs w:val="20"/>
        </w:rPr>
        <w:t>1977</w:t>
      </w:r>
      <w:r w:rsidRPr="000D5AA9">
        <w:rPr>
          <w:rFonts w:ascii="Arial" w:hAnsi="Arial" w:cs="Arial"/>
          <w:sz w:val="20"/>
          <w:szCs w:val="20"/>
        </w:rPr>
        <w:t xml:space="preserve">, </w:t>
      </w:r>
      <w:r w:rsidRPr="000D5AA9">
        <w:rPr>
          <w:rFonts w:ascii="Arial" w:hAnsi="Arial" w:cs="Arial"/>
          <w:i/>
          <w:sz w:val="20"/>
          <w:szCs w:val="20"/>
        </w:rPr>
        <w:t>15</w:t>
      </w:r>
      <w:r w:rsidRPr="000D5AA9">
        <w:rPr>
          <w:rFonts w:ascii="Arial" w:hAnsi="Arial" w:cs="Arial"/>
          <w:sz w:val="20"/>
          <w:szCs w:val="20"/>
        </w:rPr>
        <w:t>, 901-922, doi:AN English translation is available at https://ui.adsabs.harvard.edu/abs/1977KosIs..15..901M/abstract.</w:t>
      </w:r>
    </w:p>
    <w:p w14:paraId="22E2F18E"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324.</w:t>
      </w:r>
      <w:r w:rsidRPr="000D5AA9">
        <w:rPr>
          <w:rFonts w:ascii="Arial" w:hAnsi="Arial" w:cs="Arial"/>
          <w:sz w:val="20"/>
          <w:szCs w:val="20"/>
        </w:rPr>
        <w:tab/>
        <w:t xml:space="preserve">Mukhin, L.M.; Moroz, V.I. Early evolution of the terrestrial atmosphere and hydrosphere. </w:t>
      </w:r>
      <w:r w:rsidRPr="000D5AA9">
        <w:rPr>
          <w:rFonts w:ascii="Arial" w:hAnsi="Arial" w:cs="Arial"/>
          <w:i/>
          <w:sz w:val="20"/>
          <w:szCs w:val="20"/>
        </w:rPr>
        <w:t xml:space="preserve">Soviet Astronomy Letters </w:t>
      </w:r>
      <w:r w:rsidRPr="000D5AA9">
        <w:rPr>
          <w:rFonts w:ascii="Arial" w:hAnsi="Arial" w:cs="Arial"/>
          <w:b/>
          <w:sz w:val="20"/>
          <w:szCs w:val="20"/>
        </w:rPr>
        <w:t>1977</w:t>
      </w:r>
      <w:r w:rsidRPr="000D5AA9">
        <w:rPr>
          <w:rFonts w:ascii="Arial" w:hAnsi="Arial" w:cs="Arial"/>
          <w:sz w:val="20"/>
          <w:szCs w:val="20"/>
        </w:rPr>
        <w:t xml:space="preserve">, </w:t>
      </w:r>
      <w:r w:rsidRPr="000D5AA9">
        <w:rPr>
          <w:rFonts w:ascii="Arial" w:hAnsi="Arial" w:cs="Arial"/>
          <w:i/>
          <w:sz w:val="20"/>
          <w:szCs w:val="20"/>
        </w:rPr>
        <w:t>3</w:t>
      </w:r>
      <w:r w:rsidRPr="000D5AA9">
        <w:rPr>
          <w:rFonts w:ascii="Arial" w:hAnsi="Arial" w:cs="Arial"/>
          <w:sz w:val="20"/>
          <w:szCs w:val="20"/>
        </w:rPr>
        <w:t>, 39-41.</w:t>
      </w:r>
    </w:p>
    <w:p w14:paraId="4343C2C6"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325.</w:t>
      </w:r>
      <w:r w:rsidRPr="000D5AA9">
        <w:rPr>
          <w:rFonts w:ascii="Arial" w:hAnsi="Arial" w:cs="Arial"/>
          <w:sz w:val="20"/>
          <w:szCs w:val="20"/>
        </w:rPr>
        <w:tab/>
        <w:t xml:space="preserve">Kompanichenko, V.N. Changeable hydrothermal media as potential cradle of life on a planet. </w:t>
      </w:r>
      <w:r w:rsidRPr="000D5AA9">
        <w:rPr>
          <w:rFonts w:ascii="Arial" w:hAnsi="Arial" w:cs="Arial"/>
          <w:i/>
          <w:sz w:val="20"/>
          <w:szCs w:val="20"/>
        </w:rPr>
        <w:t xml:space="preserve">Planetary and Space Science </w:t>
      </w:r>
      <w:r w:rsidRPr="000D5AA9">
        <w:rPr>
          <w:rFonts w:ascii="Arial" w:hAnsi="Arial" w:cs="Arial"/>
          <w:b/>
          <w:sz w:val="20"/>
          <w:szCs w:val="20"/>
        </w:rPr>
        <w:t>2009</w:t>
      </w:r>
      <w:r w:rsidRPr="000D5AA9">
        <w:rPr>
          <w:rFonts w:ascii="Arial" w:hAnsi="Arial" w:cs="Arial"/>
          <w:sz w:val="20"/>
          <w:szCs w:val="20"/>
        </w:rPr>
        <w:t xml:space="preserve">, </w:t>
      </w:r>
      <w:r w:rsidRPr="000D5AA9">
        <w:rPr>
          <w:rFonts w:ascii="Arial" w:hAnsi="Arial" w:cs="Arial"/>
          <w:i/>
          <w:sz w:val="20"/>
          <w:szCs w:val="20"/>
        </w:rPr>
        <w:t>57</w:t>
      </w:r>
      <w:r w:rsidRPr="000D5AA9">
        <w:rPr>
          <w:rFonts w:ascii="Arial" w:hAnsi="Arial" w:cs="Arial"/>
          <w:sz w:val="20"/>
          <w:szCs w:val="20"/>
        </w:rPr>
        <w:t>, 468-476.</w:t>
      </w:r>
    </w:p>
    <w:p w14:paraId="5FA597AD"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326.</w:t>
      </w:r>
      <w:r w:rsidRPr="000D5AA9">
        <w:rPr>
          <w:rFonts w:ascii="Arial" w:hAnsi="Arial" w:cs="Arial"/>
          <w:sz w:val="20"/>
          <w:szCs w:val="20"/>
        </w:rPr>
        <w:tab/>
        <w:t xml:space="preserve">Ebisuzaki, T.; Maruyama, S. Nuclear geyser model of the origin of life: Driving force to promote the synthesis of building blocks of life. </w:t>
      </w:r>
      <w:r w:rsidRPr="000D5AA9">
        <w:rPr>
          <w:rFonts w:ascii="Arial" w:hAnsi="Arial" w:cs="Arial"/>
          <w:i/>
          <w:sz w:val="20"/>
          <w:szCs w:val="20"/>
        </w:rPr>
        <w:t xml:space="preserve">Geoscience Frontiers </w:t>
      </w:r>
      <w:r w:rsidRPr="000D5AA9">
        <w:rPr>
          <w:rFonts w:ascii="Arial" w:hAnsi="Arial" w:cs="Arial"/>
          <w:b/>
          <w:sz w:val="20"/>
          <w:szCs w:val="20"/>
        </w:rPr>
        <w:t>2017</w:t>
      </w:r>
      <w:r w:rsidRPr="000D5AA9">
        <w:rPr>
          <w:rFonts w:ascii="Arial" w:hAnsi="Arial" w:cs="Arial"/>
          <w:sz w:val="20"/>
          <w:szCs w:val="20"/>
        </w:rPr>
        <w:t xml:space="preserve">, </w:t>
      </w:r>
      <w:r w:rsidRPr="000D5AA9">
        <w:rPr>
          <w:rFonts w:ascii="Arial" w:hAnsi="Arial" w:cs="Arial"/>
          <w:i/>
          <w:sz w:val="20"/>
          <w:szCs w:val="20"/>
        </w:rPr>
        <w:t>8</w:t>
      </w:r>
      <w:r w:rsidRPr="000D5AA9">
        <w:rPr>
          <w:rFonts w:ascii="Arial" w:hAnsi="Arial" w:cs="Arial"/>
          <w:sz w:val="20"/>
          <w:szCs w:val="20"/>
        </w:rPr>
        <w:t>, 275-298.</w:t>
      </w:r>
    </w:p>
    <w:p w14:paraId="74DD3BB8"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327.</w:t>
      </w:r>
      <w:r w:rsidRPr="000D5AA9">
        <w:rPr>
          <w:rFonts w:ascii="Arial" w:hAnsi="Arial" w:cs="Arial"/>
          <w:sz w:val="20"/>
          <w:szCs w:val="20"/>
        </w:rPr>
        <w:tab/>
        <w:t xml:space="preserve">Gottesman, M.E.; Chudaev, M.; Mustaev, A. Key features of magnesium that underpin its role as the major ion for electrophilic biocatalysis. </w:t>
      </w:r>
      <w:r w:rsidRPr="000D5AA9">
        <w:rPr>
          <w:rFonts w:ascii="Arial" w:hAnsi="Arial" w:cs="Arial"/>
          <w:i/>
          <w:sz w:val="20"/>
          <w:szCs w:val="20"/>
        </w:rPr>
        <w:t xml:space="preserve">FEBS J </w:t>
      </w:r>
      <w:r w:rsidRPr="000D5AA9">
        <w:rPr>
          <w:rFonts w:ascii="Arial" w:hAnsi="Arial" w:cs="Arial"/>
          <w:b/>
          <w:sz w:val="20"/>
          <w:szCs w:val="20"/>
        </w:rPr>
        <w:t>2020</w:t>
      </w:r>
      <w:r w:rsidRPr="000D5AA9">
        <w:rPr>
          <w:rFonts w:ascii="Arial" w:hAnsi="Arial" w:cs="Arial"/>
          <w:sz w:val="20"/>
          <w:szCs w:val="20"/>
        </w:rPr>
        <w:t xml:space="preserve">, </w:t>
      </w:r>
      <w:r w:rsidRPr="000D5AA9">
        <w:rPr>
          <w:rFonts w:ascii="Arial" w:hAnsi="Arial" w:cs="Arial"/>
          <w:i/>
          <w:sz w:val="20"/>
          <w:szCs w:val="20"/>
        </w:rPr>
        <w:t>287</w:t>
      </w:r>
      <w:r w:rsidRPr="000D5AA9">
        <w:rPr>
          <w:rFonts w:ascii="Arial" w:hAnsi="Arial" w:cs="Arial"/>
          <w:sz w:val="20"/>
          <w:szCs w:val="20"/>
        </w:rPr>
        <w:t>, 5439-5463, doi:10.1111/febs.15318.</w:t>
      </w:r>
    </w:p>
    <w:p w14:paraId="19310013"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328.</w:t>
      </w:r>
      <w:r w:rsidRPr="000D5AA9">
        <w:rPr>
          <w:rFonts w:ascii="Arial" w:hAnsi="Arial" w:cs="Arial"/>
          <w:sz w:val="20"/>
          <w:szCs w:val="20"/>
        </w:rPr>
        <w:tab/>
        <w:t xml:space="preserve">Rukuni, T.T.; Maree, J.P.; Carlsson, F.H.H. Investigation of carbonate dissolution for the separation of magnesium hydroxide and calcium sulphate in a magnesium hydroxide-calcium sulphate mixed sludge. </w:t>
      </w:r>
      <w:r w:rsidRPr="000D5AA9">
        <w:rPr>
          <w:rFonts w:ascii="Arial" w:hAnsi="Arial" w:cs="Arial"/>
          <w:i/>
          <w:sz w:val="20"/>
          <w:szCs w:val="20"/>
        </w:rPr>
        <w:t xml:space="preserve">Water SA </w:t>
      </w:r>
      <w:r w:rsidRPr="000D5AA9">
        <w:rPr>
          <w:rFonts w:ascii="Arial" w:hAnsi="Arial" w:cs="Arial"/>
          <w:b/>
          <w:sz w:val="20"/>
          <w:szCs w:val="20"/>
        </w:rPr>
        <w:t>2015</w:t>
      </w:r>
      <w:r w:rsidRPr="000D5AA9">
        <w:rPr>
          <w:rFonts w:ascii="Arial" w:hAnsi="Arial" w:cs="Arial"/>
          <w:sz w:val="20"/>
          <w:szCs w:val="20"/>
        </w:rPr>
        <w:t xml:space="preserve">, </w:t>
      </w:r>
      <w:r w:rsidRPr="000D5AA9">
        <w:rPr>
          <w:rFonts w:ascii="Arial" w:hAnsi="Arial" w:cs="Arial"/>
          <w:i/>
          <w:sz w:val="20"/>
          <w:szCs w:val="20"/>
        </w:rPr>
        <w:t>41</w:t>
      </w:r>
      <w:r w:rsidRPr="000D5AA9">
        <w:rPr>
          <w:rFonts w:ascii="Arial" w:hAnsi="Arial" w:cs="Arial"/>
          <w:sz w:val="20"/>
          <w:szCs w:val="20"/>
        </w:rPr>
        <w:t>, 253-262.</w:t>
      </w:r>
    </w:p>
    <w:p w14:paraId="697F678F"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329.</w:t>
      </w:r>
      <w:r w:rsidRPr="000D5AA9">
        <w:rPr>
          <w:rFonts w:ascii="Arial" w:hAnsi="Arial" w:cs="Arial"/>
          <w:sz w:val="20"/>
          <w:szCs w:val="20"/>
        </w:rPr>
        <w:tab/>
        <w:t xml:space="preserve">Qian, X.; Gozani, S.N.; Yoon, H.; Jeon, C.J.; Agarwal, K.; Weiss, M.A. Novel zinc finger motif in the basal transcriptional machinery: three-dimensional NMR studies of the nucleic acid binding domain of transcriptional elongation factor TFIIS. </w:t>
      </w:r>
      <w:r w:rsidRPr="000D5AA9">
        <w:rPr>
          <w:rFonts w:ascii="Arial" w:hAnsi="Arial" w:cs="Arial"/>
          <w:i/>
          <w:sz w:val="20"/>
          <w:szCs w:val="20"/>
        </w:rPr>
        <w:t xml:space="preserve">Biochemistry </w:t>
      </w:r>
      <w:r w:rsidRPr="000D5AA9">
        <w:rPr>
          <w:rFonts w:ascii="Arial" w:hAnsi="Arial" w:cs="Arial"/>
          <w:b/>
          <w:sz w:val="20"/>
          <w:szCs w:val="20"/>
        </w:rPr>
        <w:t>1993</w:t>
      </w:r>
      <w:r w:rsidRPr="000D5AA9">
        <w:rPr>
          <w:rFonts w:ascii="Arial" w:hAnsi="Arial" w:cs="Arial"/>
          <w:sz w:val="20"/>
          <w:szCs w:val="20"/>
        </w:rPr>
        <w:t xml:space="preserve">, </w:t>
      </w:r>
      <w:r w:rsidRPr="000D5AA9">
        <w:rPr>
          <w:rFonts w:ascii="Arial" w:hAnsi="Arial" w:cs="Arial"/>
          <w:i/>
          <w:sz w:val="20"/>
          <w:szCs w:val="20"/>
        </w:rPr>
        <w:t>32</w:t>
      </w:r>
      <w:r w:rsidRPr="000D5AA9">
        <w:rPr>
          <w:rFonts w:ascii="Arial" w:hAnsi="Arial" w:cs="Arial"/>
          <w:sz w:val="20"/>
          <w:szCs w:val="20"/>
        </w:rPr>
        <w:t>, 9944-9959, doi:10.1021/bi00089a010.</w:t>
      </w:r>
    </w:p>
    <w:p w14:paraId="4AFC5864"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330.</w:t>
      </w:r>
      <w:r w:rsidRPr="000D5AA9">
        <w:rPr>
          <w:rFonts w:ascii="Arial" w:hAnsi="Arial" w:cs="Arial"/>
          <w:sz w:val="20"/>
          <w:szCs w:val="20"/>
        </w:rPr>
        <w:tab/>
        <w:t xml:space="preserve">Harding, M.M.; Nowicki, M.W.; Walkinshaw, M.D. Metals in protein structures: a review of their principal features. </w:t>
      </w:r>
      <w:r w:rsidRPr="000D5AA9">
        <w:rPr>
          <w:rFonts w:ascii="Arial" w:hAnsi="Arial" w:cs="Arial"/>
          <w:i/>
          <w:sz w:val="20"/>
          <w:szCs w:val="20"/>
        </w:rPr>
        <w:t xml:space="preserve">Crystallography Reviews </w:t>
      </w:r>
      <w:r w:rsidRPr="000D5AA9">
        <w:rPr>
          <w:rFonts w:ascii="Arial" w:hAnsi="Arial" w:cs="Arial"/>
          <w:b/>
          <w:sz w:val="20"/>
          <w:szCs w:val="20"/>
        </w:rPr>
        <w:t>2010</w:t>
      </w:r>
      <w:r w:rsidRPr="000D5AA9">
        <w:rPr>
          <w:rFonts w:ascii="Arial" w:hAnsi="Arial" w:cs="Arial"/>
          <w:sz w:val="20"/>
          <w:szCs w:val="20"/>
        </w:rPr>
        <w:t xml:space="preserve">, </w:t>
      </w:r>
      <w:r w:rsidRPr="000D5AA9">
        <w:rPr>
          <w:rFonts w:ascii="Arial" w:hAnsi="Arial" w:cs="Arial"/>
          <w:i/>
          <w:sz w:val="20"/>
          <w:szCs w:val="20"/>
        </w:rPr>
        <w:t>16</w:t>
      </w:r>
      <w:r w:rsidRPr="000D5AA9">
        <w:rPr>
          <w:rFonts w:ascii="Arial" w:hAnsi="Arial" w:cs="Arial"/>
          <w:sz w:val="20"/>
          <w:szCs w:val="20"/>
        </w:rPr>
        <w:t>, 247-302.</w:t>
      </w:r>
    </w:p>
    <w:p w14:paraId="5921E955"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331.</w:t>
      </w:r>
      <w:r w:rsidRPr="000D5AA9">
        <w:rPr>
          <w:rFonts w:ascii="Arial" w:hAnsi="Arial" w:cs="Arial"/>
          <w:sz w:val="20"/>
          <w:szCs w:val="20"/>
        </w:rPr>
        <w:tab/>
        <w:t xml:space="preserve">Andreini, C.; Bertini, I. A bioinformatics view of zinc enzymes. </w:t>
      </w:r>
      <w:r w:rsidRPr="000D5AA9">
        <w:rPr>
          <w:rFonts w:ascii="Arial" w:hAnsi="Arial" w:cs="Arial"/>
          <w:i/>
          <w:sz w:val="20"/>
          <w:szCs w:val="20"/>
        </w:rPr>
        <w:t xml:space="preserve">J Inorg Biochem </w:t>
      </w:r>
      <w:r w:rsidRPr="000D5AA9">
        <w:rPr>
          <w:rFonts w:ascii="Arial" w:hAnsi="Arial" w:cs="Arial"/>
          <w:b/>
          <w:sz w:val="20"/>
          <w:szCs w:val="20"/>
        </w:rPr>
        <w:t>2012</w:t>
      </w:r>
      <w:r w:rsidRPr="000D5AA9">
        <w:rPr>
          <w:rFonts w:ascii="Arial" w:hAnsi="Arial" w:cs="Arial"/>
          <w:sz w:val="20"/>
          <w:szCs w:val="20"/>
        </w:rPr>
        <w:t xml:space="preserve">, </w:t>
      </w:r>
      <w:r w:rsidRPr="000D5AA9">
        <w:rPr>
          <w:rFonts w:ascii="Arial" w:hAnsi="Arial" w:cs="Arial"/>
          <w:i/>
          <w:sz w:val="20"/>
          <w:szCs w:val="20"/>
        </w:rPr>
        <w:t>111</w:t>
      </w:r>
      <w:r w:rsidRPr="000D5AA9">
        <w:rPr>
          <w:rFonts w:ascii="Arial" w:hAnsi="Arial" w:cs="Arial"/>
          <w:sz w:val="20"/>
          <w:szCs w:val="20"/>
        </w:rPr>
        <w:t>, 150-156, doi:10.1016/j.jinorgbio.2011.11.020.</w:t>
      </w:r>
    </w:p>
    <w:p w14:paraId="6E361529" w14:textId="1CDDAC7D"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332.</w:t>
      </w:r>
      <w:r w:rsidRPr="000D5AA9">
        <w:rPr>
          <w:rFonts w:ascii="Arial" w:hAnsi="Arial" w:cs="Arial"/>
          <w:sz w:val="20"/>
          <w:szCs w:val="20"/>
        </w:rPr>
        <w:tab/>
        <w:t xml:space="preserve">Mulkidjanian, A.Y.; Galperin, M.Y. On the origin of life in the zinc world. 2. Validation of the hypothesis on the photosynthesizing zinc sulfide edifices as cradles of life on Earth. </w:t>
      </w:r>
      <w:r w:rsidRPr="000D5AA9">
        <w:rPr>
          <w:rFonts w:ascii="Arial" w:hAnsi="Arial" w:cs="Arial"/>
          <w:i/>
          <w:sz w:val="20"/>
          <w:szCs w:val="20"/>
        </w:rPr>
        <w:t xml:space="preserve">Biol Direct </w:t>
      </w:r>
      <w:r w:rsidRPr="000D5AA9">
        <w:rPr>
          <w:rFonts w:ascii="Arial" w:hAnsi="Arial" w:cs="Arial"/>
          <w:b/>
          <w:sz w:val="20"/>
          <w:szCs w:val="20"/>
        </w:rPr>
        <w:t>2009</w:t>
      </w:r>
      <w:r w:rsidRPr="000D5AA9">
        <w:rPr>
          <w:rFonts w:ascii="Arial" w:hAnsi="Arial" w:cs="Arial"/>
          <w:sz w:val="20"/>
          <w:szCs w:val="20"/>
        </w:rPr>
        <w:t xml:space="preserve">, </w:t>
      </w:r>
      <w:r w:rsidRPr="000D5AA9">
        <w:rPr>
          <w:rFonts w:ascii="Arial" w:hAnsi="Arial" w:cs="Arial"/>
          <w:i/>
          <w:sz w:val="20"/>
          <w:szCs w:val="20"/>
        </w:rPr>
        <w:t>4</w:t>
      </w:r>
      <w:r w:rsidRPr="000D5AA9">
        <w:rPr>
          <w:rFonts w:ascii="Arial" w:hAnsi="Arial" w:cs="Arial"/>
          <w:sz w:val="20"/>
          <w:szCs w:val="20"/>
        </w:rPr>
        <w:t>, 27, doi:10.1186/1745-6150-4-27.</w:t>
      </w:r>
    </w:p>
    <w:p w14:paraId="652210CD"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333.</w:t>
      </w:r>
      <w:r w:rsidRPr="000D5AA9">
        <w:rPr>
          <w:rFonts w:ascii="Arial" w:hAnsi="Arial" w:cs="Arial"/>
          <w:sz w:val="20"/>
          <w:szCs w:val="20"/>
        </w:rPr>
        <w:tab/>
        <w:t xml:space="preserve">Maret, W. Zinc biochemistry: from a single zinc enzyme to a key element of life. </w:t>
      </w:r>
      <w:r w:rsidRPr="000D5AA9">
        <w:rPr>
          <w:rFonts w:ascii="Arial" w:hAnsi="Arial" w:cs="Arial"/>
          <w:i/>
          <w:sz w:val="20"/>
          <w:szCs w:val="20"/>
        </w:rPr>
        <w:t xml:space="preserve">Adv Nutr </w:t>
      </w:r>
      <w:r w:rsidRPr="000D5AA9">
        <w:rPr>
          <w:rFonts w:ascii="Arial" w:hAnsi="Arial" w:cs="Arial"/>
          <w:b/>
          <w:sz w:val="20"/>
          <w:szCs w:val="20"/>
        </w:rPr>
        <w:t>2013</w:t>
      </w:r>
      <w:r w:rsidRPr="000D5AA9">
        <w:rPr>
          <w:rFonts w:ascii="Arial" w:hAnsi="Arial" w:cs="Arial"/>
          <w:sz w:val="20"/>
          <w:szCs w:val="20"/>
        </w:rPr>
        <w:t xml:space="preserve">, </w:t>
      </w:r>
      <w:r w:rsidRPr="000D5AA9">
        <w:rPr>
          <w:rFonts w:ascii="Arial" w:hAnsi="Arial" w:cs="Arial"/>
          <w:i/>
          <w:sz w:val="20"/>
          <w:szCs w:val="20"/>
        </w:rPr>
        <w:t>4</w:t>
      </w:r>
      <w:r w:rsidRPr="000D5AA9">
        <w:rPr>
          <w:rFonts w:ascii="Arial" w:hAnsi="Arial" w:cs="Arial"/>
          <w:sz w:val="20"/>
          <w:szCs w:val="20"/>
        </w:rPr>
        <w:t>, 82-91, doi:10.3945/an.112.003038.</w:t>
      </w:r>
    </w:p>
    <w:p w14:paraId="76DA844E"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334.</w:t>
      </w:r>
      <w:r w:rsidRPr="000D5AA9">
        <w:rPr>
          <w:rFonts w:ascii="Arial" w:hAnsi="Arial" w:cs="Arial"/>
          <w:sz w:val="20"/>
          <w:szCs w:val="20"/>
        </w:rPr>
        <w:tab/>
        <w:t xml:space="preserve">Krezel, A.; Maret, W. The Functions of Metamorphic Metallothioneins in Zinc and Copper Metabolism. </w:t>
      </w:r>
      <w:r w:rsidRPr="000D5AA9">
        <w:rPr>
          <w:rFonts w:ascii="Arial" w:hAnsi="Arial" w:cs="Arial"/>
          <w:i/>
          <w:sz w:val="20"/>
          <w:szCs w:val="20"/>
        </w:rPr>
        <w:t xml:space="preserve">Int J Mol Sci </w:t>
      </w:r>
      <w:r w:rsidRPr="000D5AA9">
        <w:rPr>
          <w:rFonts w:ascii="Arial" w:hAnsi="Arial" w:cs="Arial"/>
          <w:b/>
          <w:sz w:val="20"/>
          <w:szCs w:val="20"/>
        </w:rPr>
        <w:t>2017</w:t>
      </w:r>
      <w:r w:rsidRPr="000D5AA9">
        <w:rPr>
          <w:rFonts w:ascii="Arial" w:hAnsi="Arial" w:cs="Arial"/>
          <w:sz w:val="20"/>
          <w:szCs w:val="20"/>
        </w:rPr>
        <w:t xml:space="preserve">, </w:t>
      </w:r>
      <w:r w:rsidRPr="000D5AA9">
        <w:rPr>
          <w:rFonts w:ascii="Arial" w:hAnsi="Arial" w:cs="Arial"/>
          <w:i/>
          <w:sz w:val="20"/>
          <w:szCs w:val="20"/>
        </w:rPr>
        <w:t>18</w:t>
      </w:r>
      <w:r w:rsidRPr="000D5AA9">
        <w:rPr>
          <w:rFonts w:ascii="Arial" w:hAnsi="Arial" w:cs="Arial"/>
          <w:sz w:val="20"/>
          <w:szCs w:val="20"/>
        </w:rPr>
        <w:t>, doi:10.3390/ijms18061237.</w:t>
      </w:r>
    </w:p>
    <w:p w14:paraId="4E809B16"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335.</w:t>
      </w:r>
      <w:r w:rsidRPr="000D5AA9">
        <w:rPr>
          <w:rFonts w:ascii="Arial" w:hAnsi="Arial" w:cs="Arial"/>
          <w:sz w:val="20"/>
          <w:szCs w:val="20"/>
        </w:rPr>
        <w:tab/>
        <w:t xml:space="preserve">Cuajungco, M.P.; Ramirez, M.S.; Tolmasky, M.E. Zinc: Multidimensional Effects on Living Organisms. </w:t>
      </w:r>
      <w:r w:rsidRPr="000D5AA9">
        <w:rPr>
          <w:rFonts w:ascii="Arial" w:hAnsi="Arial" w:cs="Arial"/>
          <w:i/>
          <w:sz w:val="20"/>
          <w:szCs w:val="20"/>
        </w:rPr>
        <w:t xml:space="preserve">Biomedicines </w:t>
      </w:r>
      <w:r w:rsidRPr="000D5AA9">
        <w:rPr>
          <w:rFonts w:ascii="Arial" w:hAnsi="Arial" w:cs="Arial"/>
          <w:b/>
          <w:sz w:val="20"/>
          <w:szCs w:val="20"/>
        </w:rPr>
        <w:t>2021</w:t>
      </w:r>
      <w:r w:rsidRPr="000D5AA9">
        <w:rPr>
          <w:rFonts w:ascii="Arial" w:hAnsi="Arial" w:cs="Arial"/>
          <w:sz w:val="20"/>
          <w:szCs w:val="20"/>
        </w:rPr>
        <w:t xml:space="preserve">, </w:t>
      </w:r>
      <w:r w:rsidRPr="000D5AA9">
        <w:rPr>
          <w:rFonts w:ascii="Arial" w:hAnsi="Arial" w:cs="Arial"/>
          <w:i/>
          <w:sz w:val="20"/>
          <w:szCs w:val="20"/>
        </w:rPr>
        <w:t>9</w:t>
      </w:r>
      <w:r w:rsidRPr="000D5AA9">
        <w:rPr>
          <w:rFonts w:ascii="Arial" w:hAnsi="Arial" w:cs="Arial"/>
          <w:sz w:val="20"/>
          <w:szCs w:val="20"/>
        </w:rPr>
        <w:t>, doi:10.3390/biomedicines9020208.</w:t>
      </w:r>
    </w:p>
    <w:p w14:paraId="10751B1B"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lastRenderedPageBreak/>
        <w:t>336.</w:t>
      </w:r>
      <w:r w:rsidRPr="000D5AA9">
        <w:rPr>
          <w:rFonts w:ascii="Arial" w:hAnsi="Arial" w:cs="Arial"/>
          <w:sz w:val="20"/>
          <w:szCs w:val="20"/>
        </w:rPr>
        <w:tab/>
        <w:t xml:space="preserve">Mulkidjanian, A.Y. Energetics of the first life. In </w:t>
      </w:r>
      <w:r w:rsidRPr="000D5AA9">
        <w:rPr>
          <w:rFonts w:ascii="Arial" w:hAnsi="Arial" w:cs="Arial"/>
          <w:i/>
          <w:sz w:val="20"/>
          <w:szCs w:val="20"/>
        </w:rPr>
        <w:t>Origind of Life: The Primal Self-organization</w:t>
      </w:r>
      <w:r w:rsidRPr="000D5AA9">
        <w:rPr>
          <w:rFonts w:ascii="Arial" w:hAnsi="Arial" w:cs="Arial"/>
          <w:sz w:val="20"/>
          <w:szCs w:val="20"/>
        </w:rPr>
        <w:t>, Egel, E., Lankenau, D.-H., Mulkidjanian, A.Y., Eds.; Springer Verlag: Heidelberg, 2011; pp. 3-33.</w:t>
      </w:r>
    </w:p>
    <w:p w14:paraId="7EA616B6"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337.</w:t>
      </w:r>
      <w:r w:rsidRPr="000D5AA9">
        <w:rPr>
          <w:rFonts w:ascii="Arial" w:hAnsi="Arial" w:cs="Arial"/>
          <w:sz w:val="20"/>
          <w:szCs w:val="20"/>
        </w:rPr>
        <w:tab/>
        <w:t xml:space="preserve">Kallmann, H.; Sucov, E. Energy storage in ZnS and ZnCdS phosphors. </w:t>
      </w:r>
      <w:r w:rsidRPr="000D5AA9">
        <w:rPr>
          <w:rFonts w:ascii="Arial" w:hAnsi="Arial" w:cs="Arial"/>
          <w:i/>
          <w:sz w:val="20"/>
          <w:szCs w:val="20"/>
        </w:rPr>
        <w:t xml:space="preserve">Physical Reviews </w:t>
      </w:r>
      <w:r w:rsidRPr="000D5AA9">
        <w:rPr>
          <w:rFonts w:ascii="Arial" w:hAnsi="Arial" w:cs="Arial"/>
          <w:b/>
          <w:sz w:val="20"/>
          <w:szCs w:val="20"/>
        </w:rPr>
        <w:t>1958</w:t>
      </w:r>
      <w:r w:rsidRPr="000D5AA9">
        <w:rPr>
          <w:rFonts w:ascii="Arial" w:hAnsi="Arial" w:cs="Arial"/>
          <w:sz w:val="20"/>
          <w:szCs w:val="20"/>
        </w:rPr>
        <w:t xml:space="preserve">, </w:t>
      </w:r>
      <w:r w:rsidRPr="000D5AA9">
        <w:rPr>
          <w:rFonts w:ascii="Arial" w:hAnsi="Arial" w:cs="Arial"/>
          <w:i/>
          <w:sz w:val="20"/>
          <w:szCs w:val="20"/>
        </w:rPr>
        <w:t>109</w:t>
      </w:r>
      <w:r w:rsidRPr="000D5AA9">
        <w:rPr>
          <w:rFonts w:ascii="Arial" w:hAnsi="Arial" w:cs="Arial"/>
          <w:sz w:val="20"/>
          <w:szCs w:val="20"/>
        </w:rPr>
        <w:t>, 1473-1478.</w:t>
      </w:r>
    </w:p>
    <w:p w14:paraId="6D78BBE0"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338.</w:t>
      </w:r>
      <w:r w:rsidRPr="000D5AA9">
        <w:rPr>
          <w:rFonts w:ascii="Arial" w:hAnsi="Arial" w:cs="Arial"/>
          <w:sz w:val="20"/>
          <w:szCs w:val="20"/>
        </w:rPr>
        <w:tab/>
        <w:t xml:space="preserve">Gratzel, M., (Ed.) </w:t>
      </w:r>
      <w:r w:rsidRPr="000D5AA9">
        <w:rPr>
          <w:rFonts w:ascii="Arial" w:hAnsi="Arial" w:cs="Arial"/>
          <w:i/>
          <w:sz w:val="20"/>
          <w:szCs w:val="20"/>
        </w:rPr>
        <w:t xml:space="preserve">Energy Resources through Photochemistry and Catalysis </w:t>
      </w:r>
      <w:r w:rsidRPr="000D5AA9">
        <w:rPr>
          <w:rFonts w:ascii="Arial" w:hAnsi="Arial" w:cs="Arial"/>
          <w:sz w:val="20"/>
          <w:szCs w:val="20"/>
        </w:rPr>
        <w:t>Academic Press: New York, 1983.</w:t>
      </w:r>
    </w:p>
    <w:p w14:paraId="427D03AD"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339.</w:t>
      </w:r>
      <w:r w:rsidRPr="000D5AA9">
        <w:rPr>
          <w:rFonts w:ascii="Arial" w:hAnsi="Arial" w:cs="Arial"/>
          <w:sz w:val="20"/>
          <w:szCs w:val="20"/>
        </w:rPr>
        <w:tab/>
        <w:t xml:space="preserve">Henglein, A. Fluorescence, Photochemistry and Size Quantization Effects of Colloidal Semiconductor Particles. </w:t>
      </w:r>
      <w:r w:rsidRPr="000D5AA9">
        <w:rPr>
          <w:rFonts w:ascii="Arial" w:hAnsi="Arial" w:cs="Arial"/>
          <w:i/>
          <w:sz w:val="20"/>
          <w:szCs w:val="20"/>
        </w:rPr>
        <w:t xml:space="preserve">Journal De Chimie Physique Et De Physico-Chimie Biologique </w:t>
      </w:r>
      <w:r w:rsidRPr="000D5AA9">
        <w:rPr>
          <w:rFonts w:ascii="Arial" w:hAnsi="Arial" w:cs="Arial"/>
          <w:b/>
          <w:sz w:val="20"/>
          <w:szCs w:val="20"/>
        </w:rPr>
        <w:t>1987</w:t>
      </w:r>
      <w:r w:rsidRPr="000D5AA9">
        <w:rPr>
          <w:rFonts w:ascii="Arial" w:hAnsi="Arial" w:cs="Arial"/>
          <w:sz w:val="20"/>
          <w:szCs w:val="20"/>
        </w:rPr>
        <w:t xml:space="preserve">, </w:t>
      </w:r>
      <w:r w:rsidRPr="000D5AA9">
        <w:rPr>
          <w:rFonts w:ascii="Arial" w:hAnsi="Arial" w:cs="Arial"/>
          <w:i/>
          <w:sz w:val="20"/>
          <w:szCs w:val="20"/>
        </w:rPr>
        <w:t>84</w:t>
      </w:r>
      <w:r w:rsidRPr="000D5AA9">
        <w:rPr>
          <w:rFonts w:ascii="Arial" w:hAnsi="Arial" w:cs="Arial"/>
          <w:sz w:val="20"/>
          <w:szCs w:val="20"/>
        </w:rPr>
        <w:t>, 1043-1047.</w:t>
      </w:r>
    </w:p>
    <w:p w14:paraId="3227051E"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340.</w:t>
      </w:r>
      <w:r w:rsidRPr="000D5AA9">
        <w:rPr>
          <w:rFonts w:ascii="Arial" w:hAnsi="Arial" w:cs="Arial"/>
          <w:sz w:val="20"/>
          <w:szCs w:val="20"/>
        </w:rPr>
        <w:tab/>
        <w:t>Brus, L.E. Electron–electron and electron</w:t>
      </w:r>
      <w:r w:rsidRPr="000D5AA9">
        <w:rPr>
          <w:rFonts w:ascii="Cambria Math" w:hAnsi="Cambria Math" w:cs="Cambria Math"/>
          <w:sz w:val="20"/>
          <w:szCs w:val="20"/>
        </w:rPr>
        <w:t>‐</w:t>
      </w:r>
      <w:r w:rsidRPr="000D5AA9">
        <w:rPr>
          <w:rFonts w:ascii="Arial" w:hAnsi="Arial" w:cs="Arial"/>
          <w:sz w:val="20"/>
          <w:szCs w:val="20"/>
        </w:rPr>
        <w:t xml:space="preserve">hole interactions in small semiconductor crystallites: The size dependence of the lowest excited electronic state. </w:t>
      </w:r>
      <w:r w:rsidRPr="000D5AA9">
        <w:rPr>
          <w:rFonts w:ascii="Arial" w:hAnsi="Arial" w:cs="Arial"/>
          <w:i/>
          <w:sz w:val="20"/>
          <w:szCs w:val="20"/>
        </w:rPr>
        <w:t xml:space="preserve">The Journal of chemical physics </w:t>
      </w:r>
      <w:r w:rsidRPr="000D5AA9">
        <w:rPr>
          <w:rFonts w:ascii="Arial" w:hAnsi="Arial" w:cs="Arial"/>
          <w:b/>
          <w:sz w:val="20"/>
          <w:szCs w:val="20"/>
        </w:rPr>
        <w:t>1984</w:t>
      </w:r>
      <w:r w:rsidRPr="000D5AA9">
        <w:rPr>
          <w:rFonts w:ascii="Arial" w:hAnsi="Arial" w:cs="Arial"/>
          <w:sz w:val="20"/>
          <w:szCs w:val="20"/>
        </w:rPr>
        <w:t xml:space="preserve">, </w:t>
      </w:r>
      <w:r w:rsidRPr="000D5AA9">
        <w:rPr>
          <w:rFonts w:ascii="Arial" w:hAnsi="Arial" w:cs="Arial"/>
          <w:i/>
          <w:sz w:val="20"/>
          <w:szCs w:val="20"/>
        </w:rPr>
        <w:t>80</w:t>
      </w:r>
      <w:r w:rsidRPr="000D5AA9">
        <w:rPr>
          <w:rFonts w:ascii="Arial" w:hAnsi="Arial" w:cs="Arial"/>
          <w:sz w:val="20"/>
          <w:szCs w:val="20"/>
        </w:rPr>
        <w:t>, 4403-4409.</w:t>
      </w:r>
    </w:p>
    <w:p w14:paraId="2566156E"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341.</w:t>
      </w:r>
      <w:r w:rsidRPr="000D5AA9">
        <w:rPr>
          <w:rFonts w:ascii="Arial" w:hAnsi="Arial" w:cs="Arial"/>
          <w:sz w:val="20"/>
          <w:szCs w:val="20"/>
        </w:rPr>
        <w:tab/>
        <w:t xml:space="preserve">Henglein, A.; Gutierrez, M. Photochemistry of colloidal metal sulfides .5. Fluorescence and chemical reactions of ZnS and ZnS/CdS co-colloids. </w:t>
      </w:r>
      <w:r w:rsidRPr="000D5AA9">
        <w:rPr>
          <w:rFonts w:ascii="Arial" w:hAnsi="Arial" w:cs="Arial"/>
          <w:i/>
          <w:sz w:val="20"/>
          <w:szCs w:val="20"/>
        </w:rPr>
        <w:t xml:space="preserve">Berichte Der Bunsen-Gesellschaft-Physical Chemistry Chemical Physics </w:t>
      </w:r>
      <w:r w:rsidRPr="000D5AA9">
        <w:rPr>
          <w:rFonts w:ascii="Arial" w:hAnsi="Arial" w:cs="Arial"/>
          <w:b/>
          <w:sz w:val="20"/>
          <w:szCs w:val="20"/>
        </w:rPr>
        <w:t>1983</w:t>
      </w:r>
      <w:r w:rsidRPr="000D5AA9">
        <w:rPr>
          <w:rFonts w:ascii="Arial" w:hAnsi="Arial" w:cs="Arial"/>
          <w:sz w:val="20"/>
          <w:szCs w:val="20"/>
        </w:rPr>
        <w:t xml:space="preserve">, </w:t>
      </w:r>
      <w:r w:rsidRPr="000D5AA9">
        <w:rPr>
          <w:rFonts w:ascii="Arial" w:hAnsi="Arial" w:cs="Arial"/>
          <w:i/>
          <w:sz w:val="20"/>
          <w:szCs w:val="20"/>
        </w:rPr>
        <w:t>87</w:t>
      </w:r>
      <w:r w:rsidRPr="000D5AA9">
        <w:rPr>
          <w:rFonts w:ascii="Arial" w:hAnsi="Arial" w:cs="Arial"/>
          <w:sz w:val="20"/>
          <w:szCs w:val="20"/>
        </w:rPr>
        <w:t>, 852-858.</w:t>
      </w:r>
    </w:p>
    <w:p w14:paraId="32AC0414"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342.</w:t>
      </w:r>
      <w:r w:rsidRPr="000D5AA9">
        <w:rPr>
          <w:rFonts w:ascii="Arial" w:hAnsi="Arial" w:cs="Arial"/>
          <w:sz w:val="20"/>
          <w:szCs w:val="20"/>
        </w:rPr>
        <w:tab/>
        <w:t xml:space="preserve">Henglein, A. Catalysis of photochemical reactions by colloidal semiconductors. </w:t>
      </w:r>
      <w:r w:rsidRPr="000D5AA9">
        <w:rPr>
          <w:rFonts w:ascii="Arial" w:hAnsi="Arial" w:cs="Arial"/>
          <w:i/>
          <w:sz w:val="20"/>
          <w:szCs w:val="20"/>
        </w:rPr>
        <w:t xml:space="preserve">Pure Appl. Chem. </w:t>
      </w:r>
      <w:r w:rsidRPr="000D5AA9">
        <w:rPr>
          <w:rFonts w:ascii="Arial" w:hAnsi="Arial" w:cs="Arial"/>
          <w:b/>
          <w:sz w:val="20"/>
          <w:szCs w:val="20"/>
        </w:rPr>
        <w:t>1984</w:t>
      </w:r>
      <w:r w:rsidRPr="000D5AA9">
        <w:rPr>
          <w:rFonts w:ascii="Arial" w:hAnsi="Arial" w:cs="Arial"/>
          <w:sz w:val="20"/>
          <w:szCs w:val="20"/>
        </w:rPr>
        <w:t xml:space="preserve">, </w:t>
      </w:r>
      <w:r w:rsidRPr="000D5AA9">
        <w:rPr>
          <w:rFonts w:ascii="Arial" w:hAnsi="Arial" w:cs="Arial"/>
          <w:i/>
          <w:sz w:val="20"/>
          <w:szCs w:val="20"/>
        </w:rPr>
        <w:t>56</w:t>
      </w:r>
      <w:r w:rsidRPr="000D5AA9">
        <w:rPr>
          <w:rFonts w:ascii="Arial" w:hAnsi="Arial" w:cs="Arial"/>
          <w:sz w:val="20"/>
          <w:szCs w:val="20"/>
        </w:rPr>
        <w:t>, 1215-1224.</w:t>
      </w:r>
    </w:p>
    <w:p w14:paraId="2E248F5C"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343.</w:t>
      </w:r>
      <w:r w:rsidRPr="000D5AA9">
        <w:rPr>
          <w:rFonts w:ascii="Arial" w:hAnsi="Arial" w:cs="Arial"/>
          <w:sz w:val="20"/>
          <w:szCs w:val="20"/>
        </w:rPr>
        <w:tab/>
        <w:t xml:space="preserve">Henglein, A.; Gutierrez, M.; Fischer, C.H. Photochemistry of colloidal metal sulfides. 6. Kinetics of interfacial reactions at ZnS particles. </w:t>
      </w:r>
      <w:r w:rsidRPr="000D5AA9">
        <w:rPr>
          <w:rFonts w:ascii="Arial" w:hAnsi="Arial" w:cs="Arial"/>
          <w:i/>
          <w:sz w:val="20"/>
          <w:szCs w:val="20"/>
        </w:rPr>
        <w:t xml:space="preserve">Berichte Der Bunsen-Gesellschaft-Physical Chemistry Chemical Physics </w:t>
      </w:r>
      <w:r w:rsidRPr="000D5AA9">
        <w:rPr>
          <w:rFonts w:ascii="Arial" w:hAnsi="Arial" w:cs="Arial"/>
          <w:b/>
          <w:sz w:val="20"/>
          <w:szCs w:val="20"/>
        </w:rPr>
        <w:t>1984</w:t>
      </w:r>
      <w:r w:rsidRPr="000D5AA9">
        <w:rPr>
          <w:rFonts w:ascii="Arial" w:hAnsi="Arial" w:cs="Arial"/>
          <w:sz w:val="20"/>
          <w:szCs w:val="20"/>
        </w:rPr>
        <w:t xml:space="preserve">, </w:t>
      </w:r>
      <w:r w:rsidRPr="000D5AA9">
        <w:rPr>
          <w:rFonts w:ascii="Arial" w:hAnsi="Arial" w:cs="Arial"/>
          <w:i/>
          <w:sz w:val="20"/>
          <w:szCs w:val="20"/>
        </w:rPr>
        <w:t>88</w:t>
      </w:r>
      <w:r w:rsidRPr="000D5AA9">
        <w:rPr>
          <w:rFonts w:ascii="Arial" w:hAnsi="Arial" w:cs="Arial"/>
          <w:sz w:val="20"/>
          <w:szCs w:val="20"/>
        </w:rPr>
        <w:t>, 170-175.</w:t>
      </w:r>
    </w:p>
    <w:p w14:paraId="7B03C7D4"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344.</w:t>
      </w:r>
      <w:r w:rsidRPr="000D5AA9">
        <w:rPr>
          <w:rFonts w:ascii="Arial" w:hAnsi="Arial" w:cs="Arial"/>
          <w:sz w:val="20"/>
          <w:szCs w:val="20"/>
        </w:rPr>
        <w:tab/>
        <w:t xml:space="preserve">Kanemoto, M.; Shiragami, T.; Pac, C.J.; Yanagida, S. Semiconductor photocatalysis - effective photoreduction of carbon-dioxide catalyzed by ZnS quantum crystallites with low-density of surface-defects. </w:t>
      </w:r>
      <w:r w:rsidRPr="000D5AA9">
        <w:rPr>
          <w:rFonts w:ascii="Arial" w:hAnsi="Arial" w:cs="Arial"/>
          <w:i/>
          <w:sz w:val="20"/>
          <w:szCs w:val="20"/>
        </w:rPr>
        <w:t xml:space="preserve">J. Phys. Chem. </w:t>
      </w:r>
      <w:r w:rsidRPr="000D5AA9">
        <w:rPr>
          <w:rFonts w:ascii="Arial" w:hAnsi="Arial" w:cs="Arial"/>
          <w:b/>
          <w:sz w:val="20"/>
          <w:szCs w:val="20"/>
        </w:rPr>
        <w:t>1992</w:t>
      </w:r>
      <w:r w:rsidRPr="000D5AA9">
        <w:rPr>
          <w:rFonts w:ascii="Arial" w:hAnsi="Arial" w:cs="Arial"/>
          <w:sz w:val="20"/>
          <w:szCs w:val="20"/>
        </w:rPr>
        <w:t xml:space="preserve">, </w:t>
      </w:r>
      <w:r w:rsidRPr="000D5AA9">
        <w:rPr>
          <w:rFonts w:ascii="Arial" w:hAnsi="Arial" w:cs="Arial"/>
          <w:i/>
          <w:sz w:val="20"/>
          <w:szCs w:val="20"/>
        </w:rPr>
        <w:t>96</w:t>
      </w:r>
      <w:r w:rsidRPr="000D5AA9">
        <w:rPr>
          <w:rFonts w:ascii="Arial" w:hAnsi="Arial" w:cs="Arial"/>
          <w:sz w:val="20"/>
          <w:szCs w:val="20"/>
        </w:rPr>
        <w:t>, 3521-3526.</w:t>
      </w:r>
    </w:p>
    <w:p w14:paraId="7184E276"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345.</w:t>
      </w:r>
      <w:r w:rsidRPr="000D5AA9">
        <w:rPr>
          <w:rFonts w:ascii="Arial" w:hAnsi="Arial" w:cs="Arial"/>
          <w:sz w:val="20"/>
          <w:szCs w:val="20"/>
        </w:rPr>
        <w:tab/>
        <w:t xml:space="preserve">Eggins, B.R.; Robertson, P.K.J.; Stewart, J.H.; Woods, E. Photoreduction of carbon dioxide on zinc sulfide to give four-carbon and two-carbon acids. </w:t>
      </w:r>
      <w:r w:rsidRPr="000D5AA9">
        <w:rPr>
          <w:rFonts w:ascii="Arial" w:hAnsi="Arial" w:cs="Arial"/>
          <w:i/>
          <w:sz w:val="20"/>
          <w:szCs w:val="20"/>
        </w:rPr>
        <w:t xml:space="preserve">J. Chem. Soc. Chem. Commun. </w:t>
      </w:r>
      <w:r w:rsidRPr="000D5AA9">
        <w:rPr>
          <w:rFonts w:ascii="Arial" w:hAnsi="Arial" w:cs="Arial"/>
          <w:b/>
          <w:sz w:val="20"/>
          <w:szCs w:val="20"/>
        </w:rPr>
        <w:t>1993</w:t>
      </w:r>
      <w:r w:rsidRPr="000D5AA9">
        <w:rPr>
          <w:rFonts w:ascii="Arial" w:hAnsi="Arial" w:cs="Arial"/>
          <w:sz w:val="20"/>
          <w:szCs w:val="20"/>
        </w:rPr>
        <w:t>, 349-350.</w:t>
      </w:r>
    </w:p>
    <w:p w14:paraId="7F8E755D"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346.</w:t>
      </w:r>
      <w:r w:rsidRPr="000D5AA9">
        <w:rPr>
          <w:rFonts w:ascii="Arial" w:hAnsi="Arial" w:cs="Arial"/>
          <w:sz w:val="20"/>
          <w:szCs w:val="20"/>
        </w:rPr>
        <w:tab/>
        <w:t xml:space="preserve">Pan, H.; Heagy, M.D. Photons to formate: a review on photocatalytic reduction of CO2 to formic acid. </w:t>
      </w:r>
      <w:r w:rsidRPr="000D5AA9">
        <w:rPr>
          <w:rFonts w:ascii="Arial" w:hAnsi="Arial" w:cs="Arial"/>
          <w:i/>
          <w:sz w:val="20"/>
          <w:szCs w:val="20"/>
        </w:rPr>
        <w:t xml:space="preserve">Nanomaterials </w:t>
      </w:r>
      <w:r w:rsidRPr="000D5AA9">
        <w:rPr>
          <w:rFonts w:ascii="Arial" w:hAnsi="Arial" w:cs="Arial"/>
          <w:b/>
          <w:sz w:val="20"/>
          <w:szCs w:val="20"/>
        </w:rPr>
        <w:t>2020</w:t>
      </w:r>
      <w:r w:rsidRPr="000D5AA9">
        <w:rPr>
          <w:rFonts w:ascii="Arial" w:hAnsi="Arial" w:cs="Arial"/>
          <w:sz w:val="20"/>
          <w:szCs w:val="20"/>
        </w:rPr>
        <w:t xml:space="preserve">, </w:t>
      </w:r>
      <w:r w:rsidRPr="000D5AA9">
        <w:rPr>
          <w:rFonts w:ascii="Arial" w:hAnsi="Arial" w:cs="Arial"/>
          <w:i/>
          <w:sz w:val="20"/>
          <w:szCs w:val="20"/>
        </w:rPr>
        <w:t>10</w:t>
      </w:r>
      <w:r w:rsidRPr="000D5AA9">
        <w:rPr>
          <w:rFonts w:ascii="Arial" w:hAnsi="Arial" w:cs="Arial"/>
          <w:sz w:val="20"/>
          <w:szCs w:val="20"/>
        </w:rPr>
        <w:t>, 2422.</w:t>
      </w:r>
    </w:p>
    <w:p w14:paraId="1068BA67"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347.</w:t>
      </w:r>
      <w:r w:rsidRPr="000D5AA9">
        <w:rPr>
          <w:rFonts w:ascii="Arial" w:hAnsi="Arial" w:cs="Arial"/>
          <w:sz w:val="20"/>
          <w:szCs w:val="20"/>
        </w:rPr>
        <w:tab/>
        <w:t xml:space="preserve">Das, S.; Daud, W.M.A.W. A review on advances in photocatalysts towards CO2 conversion. </w:t>
      </w:r>
      <w:r w:rsidRPr="000D5AA9">
        <w:rPr>
          <w:rFonts w:ascii="Arial" w:hAnsi="Arial" w:cs="Arial"/>
          <w:i/>
          <w:sz w:val="20"/>
          <w:szCs w:val="20"/>
        </w:rPr>
        <w:t xml:space="preserve">Rsc Advances </w:t>
      </w:r>
      <w:r w:rsidRPr="000D5AA9">
        <w:rPr>
          <w:rFonts w:ascii="Arial" w:hAnsi="Arial" w:cs="Arial"/>
          <w:b/>
          <w:sz w:val="20"/>
          <w:szCs w:val="20"/>
        </w:rPr>
        <w:t>2014</w:t>
      </w:r>
      <w:r w:rsidRPr="000D5AA9">
        <w:rPr>
          <w:rFonts w:ascii="Arial" w:hAnsi="Arial" w:cs="Arial"/>
          <w:sz w:val="20"/>
          <w:szCs w:val="20"/>
        </w:rPr>
        <w:t xml:space="preserve">, </w:t>
      </w:r>
      <w:r w:rsidRPr="000D5AA9">
        <w:rPr>
          <w:rFonts w:ascii="Arial" w:hAnsi="Arial" w:cs="Arial"/>
          <w:i/>
          <w:sz w:val="20"/>
          <w:szCs w:val="20"/>
        </w:rPr>
        <w:t>4</w:t>
      </w:r>
      <w:r w:rsidRPr="000D5AA9">
        <w:rPr>
          <w:rFonts w:ascii="Arial" w:hAnsi="Arial" w:cs="Arial"/>
          <w:sz w:val="20"/>
          <w:szCs w:val="20"/>
        </w:rPr>
        <w:t>, 20856-20893.</w:t>
      </w:r>
    </w:p>
    <w:p w14:paraId="187BC063"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348.</w:t>
      </w:r>
      <w:r w:rsidRPr="000D5AA9">
        <w:rPr>
          <w:rFonts w:ascii="Arial" w:hAnsi="Arial" w:cs="Arial"/>
          <w:sz w:val="20"/>
          <w:szCs w:val="20"/>
        </w:rPr>
        <w:tab/>
        <w:t xml:space="preserve">Kisch, H.; Künneth, R. Photocatalysis by semiconductor powders: Preparative and mechanistic aspects. In </w:t>
      </w:r>
      <w:r w:rsidRPr="000D5AA9">
        <w:rPr>
          <w:rFonts w:ascii="Arial" w:hAnsi="Arial" w:cs="Arial"/>
          <w:i/>
          <w:sz w:val="20"/>
          <w:szCs w:val="20"/>
        </w:rPr>
        <w:t>Photochemistry and Photophysics</w:t>
      </w:r>
      <w:r w:rsidRPr="000D5AA9">
        <w:rPr>
          <w:rFonts w:ascii="Arial" w:hAnsi="Arial" w:cs="Arial"/>
          <w:sz w:val="20"/>
          <w:szCs w:val="20"/>
        </w:rPr>
        <w:t>, Rabek, J., Ed.; CRC Press Inc.: 1991; pp. 131-175.</w:t>
      </w:r>
    </w:p>
    <w:p w14:paraId="5D26A382" w14:textId="4691112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349.</w:t>
      </w:r>
      <w:r w:rsidRPr="000D5AA9">
        <w:rPr>
          <w:rFonts w:ascii="Arial" w:hAnsi="Arial" w:cs="Arial"/>
          <w:sz w:val="20"/>
          <w:szCs w:val="20"/>
        </w:rPr>
        <w:tab/>
        <w:t xml:space="preserve">David, L.A.; Alm, E.J. Rapid evolutionary innovation during an Archaean genetic expansion. </w:t>
      </w:r>
      <w:r w:rsidRPr="000D5AA9">
        <w:rPr>
          <w:rFonts w:ascii="Arial" w:hAnsi="Arial" w:cs="Arial"/>
          <w:i/>
          <w:sz w:val="20"/>
          <w:szCs w:val="20"/>
        </w:rPr>
        <w:t xml:space="preserve">Nature </w:t>
      </w:r>
      <w:r w:rsidRPr="000D5AA9">
        <w:rPr>
          <w:rFonts w:ascii="Arial" w:hAnsi="Arial" w:cs="Arial"/>
          <w:b/>
          <w:sz w:val="20"/>
          <w:szCs w:val="20"/>
        </w:rPr>
        <w:t>2011</w:t>
      </w:r>
      <w:r w:rsidRPr="000D5AA9">
        <w:rPr>
          <w:rFonts w:ascii="Arial" w:hAnsi="Arial" w:cs="Arial"/>
          <w:sz w:val="20"/>
          <w:szCs w:val="20"/>
        </w:rPr>
        <w:t xml:space="preserve">, </w:t>
      </w:r>
      <w:r w:rsidRPr="000D5AA9">
        <w:rPr>
          <w:rFonts w:ascii="Arial" w:hAnsi="Arial" w:cs="Arial"/>
          <w:i/>
          <w:sz w:val="20"/>
          <w:szCs w:val="20"/>
        </w:rPr>
        <w:t>469</w:t>
      </w:r>
      <w:r w:rsidRPr="000D5AA9">
        <w:rPr>
          <w:rFonts w:ascii="Arial" w:hAnsi="Arial" w:cs="Arial"/>
          <w:sz w:val="20"/>
          <w:szCs w:val="20"/>
        </w:rPr>
        <w:t>, 93-96, doi:10.1038/nature09649.</w:t>
      </w:r>
    </w:p>
    <w:p w14:paraId="318DC1C1"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350.</w:t>
      </w:r>
      <w:r w:rsidRPr="000D5AA9">
        <w:rPr>
          <w:rFonts w:ascii="Arial" w:hAnsi="Arial" w:cs="Arial"/>
          <w:sz w:val="20"/>
          <w:szCs w:val="20"/>
        </w:rPr>
        <w:tab/>
        <w:t xml:space="preserve">Gulick, A. Phosphorus as a factor in the origin of life. </w:t>
      </w:r>
      <w:r w:rsidRPr="000D5AA9">
        <w:rPr>
          <w:rFonts w:ascii="Arial" w:hAnsi="Arial" w:cs="Arial"/>
          <w:i/>
          <w:sz w:val="20"/>
          <w:szCs w:val="20"/>
        </w:rPr>
        <w:t xml:space="preserve">American Scientist </w:t>
      </w:r>
      <w:r w:rsidRPr="000D5AA9">
        <w:rPr>
          <w:rFonts w:ascii="Arial" w:hAnsi="Arial" w:cs="Arial"/>
          <w:b/>
          <w:sz w:val="20"/>
          <w:szCs w:val="20"/>
        </w:rPr>
        <w:t>1955</w:t>
      </w:r>
      <w:r w:rsidRPr="000D5AA9">
        <w:rPr>
          <w:rFonts w:ascii="Arial" w:hAnsi="Arial" w:cs="Arial"/>
          <w:sz w:val="20"/>
          <w:szCs w:val="20"/>
        </w:rPr>
        <w:t xml:space="preserve">, </w:t>
      </w:r>
      <w:r w:rsidRPr="000D5AA9">
        <w:rPr>
          <w:rFonts w:ascii="Arial" w:hAnsi="Arial" w:cs="Arial"/>
          <w:i/>
          <w:sz w:val="20"/>
          <w:szCs w:val="20"/>
        </w:rPr>
        <w:t>43</w:t>
      </w:r>
      <w:r w:rsidRPr="000D5AA9">
        <w:rPr>
          <w:rFonts w:ascii="Arial" w:hAnsi="Arial" w:cs="Arial"/>
          <w:sz w:val="20"/>
          <w:szCs w:val="20"/>
        </w:rPr>
        <w:t>, 479-489.</w:t>
      </w:r>
    </w:p>
    <w:p w14:paraId="523BAFF4" w14:textId="68CB14FB"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351.</w:t>
      </w:r>
      <w:r w:rsidRPr="000D5AA9">
        <w:rPr>
          <w:rFonts w:ascii="Arial" w:hAnsi="Arial" w:cs="Arial"/>
          <w:sz w:val="20"/>
          <w:szCs w:val="20"/>
        </w:rPr>
        <w:tab/>
        <w:t xml:space="preserve">Hanrahan, G.; Salmassi, T.M.; Khachikian, C.S.; Foster, K.L. Reduced inorganic phosphorus in the natural environment: significance, speciation and determination. </w:t>
      </w:r>
      <w:r w:rsidRPr="000D5AA9">
        <w:rPr>
          <w:rFonts w:ascii="Arial" w:hAnsi="Arial" w:cs="Arial"/>
          <w:i/>
          <w:sz w:val="20"/>
          <w:szCs w:val="20"/>
        </w:rPr>
        <w:t xml:space="preserve">Talanta </w:t>
      </w:r>
      <w:r w:rsidRPr="000D5AA9">
        <w:rPr>
          <w:rFonts w:ascii="Arial" w:hAnsi="Arial" w:cs="Arial"/>
          <w:b/>
          <w:sz w:val="20"/>
          <w:szCs w:val="20"/>
        </w:rPr>
        <w:t>2005</w:t>
      </w:r>
      <w:r w:rsidRPr="000D5AA9">
        <w:rPr>
          <w:rFonts w:ascii="Arial" w:hAnsi="Arial" w:cs="Arial"/>
          <w:sz w:val="20"/>
          <w:szCs w:val="20"/>
        </w:rPr>
        <w:t xml:space="preserve">, </w:t>
      </w:r>
      <w:r w:rsidRPr="000D5AA9">
        <w:rPr>
          <w:rFonts w:ascii="Arial" w:hAnsi="Arial" w:cs="Arial"/>
          <w:i/>
          <w:sz w:val="20"/>
          <w:szCs w:val="20"/>
        </w:rPr>
        <w:t>66</w:t>
      </w:r>
      <w:r w:rsidRPr="000D5AA9">
        <w:rPr>
          <w:rFonts w:ascii="Arial" w:hAnsi="Arial" w:cs="Arial"/>
          <w:sz w:val="20"/>
          <w:szCs w:val="20"/>
        </w:rPr>
        <w:t>, 435-444, doi:10.1016/j.talanta.2004.10.004.</w:t>
      </w:r>
    </w:p>
    <w:p w14:paraId="076A807E"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352.</w:t>
      </w:r>
      <w:r w:rsidRPr="000D5AA9">
        <w:rPr>
          <w:rFonts w:ascii="Arial" w:hAnsi="Arial" w:cs="Arial"/>
          <w:sz w:val="20"/>
          <w:szCs w:val="20"/>
        </w:rPr>
        <w:tab/>
        <w:t xml:space="preserve">Schwartz, A.W. Phosphorus in prebiotic chemistry. </w:t>
      </w:r>
      <w:r w:rsidRPr="000D5AA9">
        <w:rPr>
          <w:rFonts w:ascii="Arial" w:hAnsi="Arial" w:cs="Arial"/>
          <w:i/>
          <w:sz w:val="20"/>
          <w:szCs w:val="20"/>
        </w:rPr>
        <w:t xml:space="preserve">Philos. Trans. R. Soc. Lond. B Biol. Sci. </w:t>
      </w:r>
      <w:r w:rsidRPr="000D5AA9">
        <w:rPr>
          <w:rFonts w:ascii="Arial" w:hAnsi="Arial" w:cs="Arial"/>
          <w:b/>
          <w:sz w:val="20"/>
          <w:szCs w:val="20"/>
        </w:rPr>
        <w:t>2006</w:t>
      </w:r>
      <w:r w:rsidRPr="000D5AA9">
        <w:rPr>
          <w:rFonts w:ascii="Arial" w:hAnsi="Arial" w:cs="Arial"/>
          <w:sz w:val="20"/>
          <w:szCs w:val="20"/>
        </w:rPr>
        <w:t xml:space="preserve">, </w:t>
      </w:r>
      <w:r w:rsidRPr="000D5AA9">
        <w:rPr>
          <w:rFonts w:ascii="Arial" w:hAnsi="Arial" w:cs="Arial"/>
          <w:i/>
          <w:sz w:val="20"/>
          <w:szCs w:val="20"/>
        </w:rPr>
        <w:t>361</w:t>
      </w:r>
      <w:r w:rsidRPr="000D5AA9">
        <w:rPr>
          <w:rFonts w:ascii="Arial" w:hAnsi="Arial" w:cs="Arial"/>
          <w:sz w:val="20"/>
          <w:szCs w:val="20"/>
        </w:rPr>
        <w:t>, 1743-1749.</w:t>
      </w:r>
    </w:p>
    <w:p w14:paraId="60B295B7"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353.</w:t>
      </w:r>
      <w:r w:rsidRPr="000D5AA9">
        <w:rPr>
          <w:rFonts w:ascii="Arial" w:hAnsi="Arial" w:cs="Arial"/>
          <w:sz w:val="20"/>
          <w:szCs w:val="20"/>
        </w:rPr>
        <w:tab/>
        <w:t xml:space="preserve">Pasek, M.A.; Kee, T.P.; Bryant, D.E.; Pavlov, A.A.; Lunine, J.I. Production of potentially prebiotic condensed phosphates by phosphorus redox chemistry. </w:t>
      </w:r>
      <w:r w:rsidRPr="000D5AA9">
        <w:rPr>
          <w:rFonts w:ascii="Arial" w:hAnsi="Arial" w:cs="Arial"/>
          <w:i/>
          <w:sz w:val="20"/>
          <w:szCs w:val="20"/>
        </w:rPr>
        <w:t xml:space="preserve">Angew Chem Int Ed Engl </w:t>
      </w:r>
      <w:r w:rsidRPr="000D5AA9">
        <w:rPr>
          <w:rFonts w:ascii="Arial" w:hAnsi="Arial" w:cs="Arial"/>
          <w:b/>
          <w:sz w:val="20"/>
          <w:szCs w:val="20"/>
        </w:rPr>
        <w:t>2008</w:t>
      </w:r>
      <w:r w:rsidRPr="000D5AA9">
        <w:rPr>
          <w:rFonts w:ascii="Arial" w:hAnsi="Arial" w:cs="Arial"/>
          <w:sz w:val="20"/>
          <w:szCs w:val="20"/>
        </w:rPr>
        <w:t xml:space="preserve">, </w:t>
      </w:r>
      <w:r w:rsidRPr="000D5AA9">
        <w:rPr>
          <w:rFonts w:ascii="Arial" w:hAnsi="Arial" w:cs="Arial"/>
          <w:i/>
          <w:sz w:val="20"/>
          <w:szCs w:val="20"/>
        </w:rPr>
        <w:t>47</w:t>
      </w:r>
      <w:r w:rsidRPr="000D5AA9">
        <w:rPr>
          <w:rFonts w:ascii="Arial" w:hAnsi="Arial" w:cs="Arial"/>
          <w:sz w:val="20"/>
          <w:szCs w:val="20"/>
        </w:rPr>
        <w:t>, 7918-7920, doi:10.1002/anie.200802145.</w:t>
      </w:r>
    </w:p>
    <w:p w14:paraId="56E46132"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354.</w:t>
      </w:r>
      <w:r w:rsidRPr="000D5AA9">
        <w:rPr>
          <w:rFonts w:ascii="Arial" w:hAnsi="Arial" w:cs="Arial"/>
          <w:sz w:val="20"/>
          <w:szCs w:val="20"/>
        </w:rPr>
        <w:tab/>
        <w:t xml:space="preserve">Pasek, M.; Herschy, B.; Kee, T.P. Phosphorus: a case for mineral-organic reactions in prebiotic chemistry. </w:t>
      </w:r>
      <w:r w:rsidRPr="000D5AA9">
        <w:rPr>
          <w:rFonts w:ascii="Arial" w:hAnsi="Arial" w:cs="Arial"/>
          <w:i/>
          <w:sz w:val="20"/>
          <w:szCs w:val="20"/>
        </w:rPr>
        <w:t xml:space="preserve">Orig Life Evol Biosph </w:t>
      </w:r>
      <w:r w:rsidRPr="000D5AA9">
        <w:rPr>
          <w:rFonts w:ascii="Arial" w:hAnsi="Arial" w:cs="Arial"/>
          <w:b/>
          <w:sz w:val="20"/>
          <w:szCs w:val="20"/>
        </w:rPr>
        <w:t>2015</w:t>
      </w:r>
      <w:r w:rsidRPr="000D5AA9">
        <w:rPr>
          <w:rFonts w:ascii="Arial" w:hAnsi="Arial" w:cs="Arial"/>
          <w:sz w:val="20"/>
          <w:szCs w:val="20"/>
        </w:rPr>
        <w:t xml:space="preserve">, </w:t>
      </w:r>
      <w:r w:rsidRPr="000D5AA9">
        <w:rPr>
          <w:rFonts w:ascii="Arial" w:hAnsi="Arial" w:cs="Arial"/>
          <w:i/>
          <w:sz w:val="20"/>
          <w:szCs w:val="20"/>
        </w:rPr>
        <w:t>45</w:t>
      </w:r>
      <w:r w:rsidRPr="000D5AA9">
        <w:rPr>
          <w:rFonts w:ascii="Arial" w:hAnsi="Arial" w:cs="Arial"/>
          <w:sz w:val="20"/>
          <w:szCs w:val="20"/>
        </w:rPr>
        <w:t>, 207-218, doi:10.1007/s11084-015-9420-y.</w:t>
      </w:r>
    </w:p>
    <w:p w14:paraId="3911E13A"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355.</w:t>
      </w:r>
      <w:r w:rsidRPr="000D5AA9">
        <w:rPr>
          <w:rFonts w:ascii="Arial" w:hAnsi="Arial" w:cs="Arial"/>
          <w:sz w:val="20"/>
          <w:szCs w:val="20"/>
        </w:rPr>
        <w:tab/>
        <w:t xml:space="preserve">Herschy, B.; Chang, S.J.; Blake, R.; Lepland, A.; Abbott-Lyon, H.; Sampson, J.; Atlas, Z.; Kee, T.P.; Pasek, M.A. Archean phosphorus liberation induced by iron redox geochemistry. </w:t>
      </w:r>
      <w:r w:rsidRPr="000D5AA9">
        <w:rPr>
          <w:rFonts w:ascii="Arial" w:hAnsi="Arial" w:cs="Arial"/>
          <w:i/>
          <w:sz w:val="20"/>
          <w:szCs w:val="20"/>
        </w:rPr>
        <w:t xml:space="preserve">Nat Commun </w:t>
      </w:r>
      <w:r w:rsidRPr="000D5AA9">
        <w:rPr>
          <w:rFonts w:ascii="Arial" w:hAnsi="Arial" w:cs="Arial"/>
          <w:b/>
          <w:sz w:val="20"/>
          <w:szCs w:val="20"/>
        </w:rPr>
        <w:t>2018</w:t>
      </w:r>
      <w:r w:rsidRPr="000D5AA9">
        <w:rPr>
          <w:rFonts w:ascii="Arial" w:hAnsi="Arial" w:cs="Arial"/>
          <w:sz w:val="20"/>
          <w:szCs w:val="20"/>
        </w:rPr>
        <w:t xml:space="preserve">, </w:t>
      </w:r>
      <w:r w:rsidRPr="000D5AA9">
        <w:rPr>
          <w:rFonts w:ascii="Arial" w:hAnsi="Arial" w:cs="Arial"/>
          <w:i/>
          <w:sz w:val="20"/>
          <w:szCs w:val="20"/>
        </w:rPr>
        <w:t>9</w:t>
      </w:r>
      <w:r w:rsidRPr="000D5AA9">
        <w:rPr>
          <w:rFonts w:ascii="Arial" w:hAnsi="Arial" w:cs="Arial"/>
          <w:sz w:val="20"/>
          <w:szCs w:val="20"/>
        </w:rPr>
        <w:t>, 1346, doi:10.1038/s41467-018-03835-3.</w:t>
      </w:r>
    </w:p>
    <w:p w14:paraId="0591683A"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356.</w:t>
      </w:r>
      <w:r w:rsidRPr="000D5AA9">
        <w:rPr>
          <w:rFonts w:ascii="Arial" w:hAnsi="Arial" w:cs="Arial"/>
          <w:sz w:val="20"/>
          <w:szCs w:val="20"/>
        </w:rPr>
        <w:tab/>
        <w:t xml:space="preserve">Pasek, M.A. Thermodynamics of Prebiotic Phosphorylation. </w:t>
      </w:r>
      <w:r w:rsidRPr="000D5AA9">
        <w:rPr>
          <w:rFonts w:ascii="Arial" w:hAnsi="Arial" w:cs="Arial"/>
          <w:i/>
          <w:sz w:val="20"/>
          <w:szCs w:val="20"/>
        </w:rPr>
        <w:t xml:space="preserve">Chem Rev </w:t>
      </w:r>
      <w:r w:rsidRPr="000D5AA9">
        <w:rPr>
          <w:rFonts w:ascii="Arial" w:hAnsi="Arial" w:cs="Arial"/>
          <w:b/>
          <w:sz w:val="20"/>
          <w:szCs w:val="20"/>
        </w:rPr>
        <w:t>2020</w:t>
      </w:r>
      <w:r w:rsidRPr="000D5AA9">
        <w:rPr>
          <w:rFonts w:ascii="Arial" w:hAnsi="Arial" w:cs="Arial"/>
          <w:sz w:val="20"/>
          <w:szCs w:val="20"/>
        </w:rPr>
        <w:t xml:space="preserve">, </w:t>
      </w:r>
      <w:r w:rsidRPr="000D5AA9">
        <w:rPr>
          <w:rFonts w:ascii="Arial" w:hAnsi="Arial" w:cs="Arial"/>
          <w:i/>
          <w:sz w:val="20"/>
          <w:szCs w:val="20"/>
        </w:rPr>
        <w:t>120</w:t>
      </w:r>
      <w:r w:rsidRPr="000D5AA9">
        <w:rPr>
          <w:rFonts w:ascii="Arial" w:hAnsi="Arial" w:cs="Arial"/>
          <w:sz w:val="20"/>
          <w:szCs w:val="20"/>
        </w:rPr>
        <w:t>, 4690-4706, doi:10.1021/acs.chemrev.9b00492.</w:t>
      </w:r>
    </w:p>
    <w:p w14:paraId="3618493B"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357.</w:t>
      </w:r>
      <w:r w:rsidRPr="000D5AA9">
        <w:rPr>
          <w:rFonts w:ascii="Arial" w:hAnsi="Arial" w:cs="Arial"/>
          <w:sz w:val="20"/>
          <w:szCs w:val="20"/>
        </w:rPr>
        <w:tab/>
        <w:t xml:space="preserve">Figueroa, I.A.; Coates, J.D. Microbial phosphite oxidation and its potential role in the global phosphorus and carbon cycles. </w:t>
      </w:r>
      <w:r w:rsidRPr="000D5AA9">
        <w:rPr>
          <w:rFonts w:ascii="Arial" w:hAnsi="Arial" w:cs="Arial"/>
          <w:i/>
          <w:sz w:val="20"/>
          <w:szCs w:val="20"/>
        </w:rPr>
        <w:t xml:space="preserve">Advances in Applied Microbiology </w:t>
      </w:r>
      <w:r w:rsidRPr="000D5AA9">
        <w:rPr>
          <w:rFonts w:ascii="Arial" w:hAnsi="Arial" w:cs="Arial"/>
          <w:b/>
          <w:sz w:val="20"/>
          <w:szCs w:val="20"/>
        </w:rPr>
        <w:t>2017</w:t>
      </w:r>
      <w:r w:rsidRPr="000D5AA9">
        <w:rPr>
          <w:rFonts w:ascii="Arial" w:hAnsi="Arial" w:cs="Arial"/>
          <w:sz w:val="20"/>
          <w:szCs w:val="20"/>
        </w:rPr>
        <w:t xml:space="preserve">, </w:t>
      </w:r>
      <w:r w:rsidRPr="000D5AA9">
        <w:rPr>
          <w:rFonts w:ascii="Arial" w:hAnsi="Arial" w:cs="Arial"/>
          <w:i/>
          <w:sz w:val="20"/>
          <w:szCs w:val="20"/>
        </w:rPr>
        <w:t>98</w:t>
      </w:r>
      <w:r w:rsidRPr="000D5AA9">
        <w:rPr>
          <w:rFonts w:ascii="Arial" w:hAnsi="Arial" w:cs="Arial"/>
          <w:sz w:val="20"/>
          <w:szCs w:val="20"/>
        </w:rPr>
        <w:t>, 93-117.</w:t>
      </w:r>
    </w:p>
    <w:p w14:paraId="5A67ECDA"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lastRenderedPageBreak/>
        <w:t>358.</w:t>
      </w:r>
      <w:r w:rsidRPr="000D5AA9">
        <w:rPr>
          <w:rFonts w:ascii="Arial" w:hAnsi="Arial" w:cs="Arial"/>
          <w:sz w:val="20"/>
          <w:szCs w:val="20"/>
        </w:rPr>
        <w:tab/>
        <w:t xml:space="preserve">Pech, H.; Henry, A.; Khachikian, C.S.; Salmassi, T.M.; Hanrahan, G.; Foster, K.L. Detection of geothermal phosphite using high-performance liquid chromatography. </w:t>
      </w:r>
      <w:r w:rsidRPr="000D5AA9">
        <w:rPr>
          <w:rFonts w:ascii="Arial" w:hAnsi="Arial" w:cs="Arial"/>
          <w:i/>
          <w:sz w:val="20"/>
          <w:szCs w:val="20"/>
        </w:rPr>
        <w:t xml:space="preserve">Environmental Science &amp; Technology </w:t>
      </w:r>
      <w:r w:rsidRPr="000D5AA9">
        <w:rPr>
          <w:rFonts w:ascii="Arial" w:hAnsi="Arial" w:cs="Arial"/>
          <w:b/>
          <w:sz w:val="20"/>
          <w:szCs w:val="20"/>
        </w:rPr>
        <w:t>2009</w:t>
      </w:r>
      <w:r w:rsidRPr="000D5AA9">
        <w:rPr>
          <w:rFonts w:ascii="Arial" w:hAnsi="Arial" w:cs="Arial"/>
          <w:sz w:val="20"/>
          <w:szCs w:val="20"/>
        </w:rPr>
        <w:t xml:space="preserve">, </w:t>
      </w:r>
      <w:r w:rsidRPr="000D5AA9">
        <w:rPr>
          <w:rFonts w:ascii="Arial" w:hAnsi="Arial" w:cs="Arial"/>
          <w:i/>
          <w:sz w:val="20"/>
          <w:szCs w:val="20"/>
        </w:rPr>
        <w:t>43</w:t>
      </w:r>
      <w:r w:rsidRPr="000D5AA9">
        <w:rPr>
          <w:rFonts w:ascii="Arial" w:hAnsi="Arial" w:cs="Arial"/>
          <w:sz w:val="20"/>
          <w:szCs w:val="20"/>
        </w:rPr>
        <w:t>, 7671-7675.</w:t>
      </w:r>
    </w:p>
    <w:p w14:paraId="2A40AE11"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359.</w:t>
      </w:r>
      <w:r w:rsidRPr="000D5AA9">
        <w:rPr>
          <w:rFonts w:ascii="Arial" w:hAnsi="Arial" w:cs="Arial"/>
          <w:sz w:val="20"/>
          <w:szCs w:val="20"/>
        </w:rPr>
        <w:tab/>
        <w:t xml:space="preserve">Pech, H.; Vazquez, M.G.; Van Buren, J.; Foster, K.L.; Shi, L.; Salmassi, T.M.; Ivey, M.M.; Pasek, M.A. Elucidating the redox cycle of environmental phosphorus using ion chromatography. </w:t>
      </w:r>
      <w:r w:rsidRPr="000D5AA9">
        <w:rPr>
          <w:rFonts w:ascii="Arial" w:hAnsi="Arial" w:cs="Arial"/>
          <w:i/>
          <w:sz w:val="20"/>
          <w:szCs w:val="20"/>
        </w:rPr>
        <w:t xml:space="preserve">Journal of chromatographic science </w:t>
      </w:r>
      <w:r w:rsidRPr="000D5AA9">
        <w:rPr>
          <w:rFonts w:ascii="Arial" w:hAnsi="Arial" w:cs="Arial"/>
          <w:b/>
          <w:sz w:val="20"/>
          <w:szCs w:val="20"/>
        </w:rPr>
        <w:t>2011</w:t>
      </w:r>
      <w:r w:rsidRPr="000D5AA9">
        <w:rPr>
          <w:rFonts w:ascii="Arial" w:hAnsi="Arial" w:cs="Arial"/>
          <w:sz w:val="20"/>
          <w:szCs w:val="20"/>
        </w:rPr>
        <w:t xml:space="preserve">, </w:t>
      </w:r>
      <w:r w:rsidRPr="000D5AA9">
        <w:rPr>
          <w:rFonts w:ascii="Arial" w:hAnsi="Arial" w:cs="Arial"/>
          <w:i/>
          <w:sz w:val="20"/>
          <w:szCs w:val="20"/>
        </w:rPr>
        <w:t>49</w:t>
      </w:r>
      <w:r w:rsidRPr="000D5AA9">
        <w:rPr>
          <w:rFonts w:ascii="Arial" w:hAnsi="Arial" w:cs="Arial"/>
          <w:sz w:val="20"/>
          <w:szCs w:val="20"/>
        </w:rPr>
        <w:t>, 573-581.</w:t>
      </w:r>
    </w:p>
    <w:p w14:paraId="5A34DF81"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360.</w:t>
      </w:r>
      <w:r w:rsidRPr="000D5AA9">
        <w:rPr>
          <w:rFonts w:ascii="Arial" w:hAnsi="Arial" w:cs="Arial"/>
          <w:sz w:val="20"/>
          <w:szCs w:val="20"/>
        </w:rPr>
        <w:tab/>
        <w:t xml:space="preserve">Muenow, D.W.; Uy, O.M.; Margrave, J.L. Mass spectrometric studies of the vaporization of phosphorus oxides. </w:t>
      </w:r>
      <w:r w:rsidRPr="000D5AA9">
        <w:rPr>
          <w:rFonts w:ascii="Arial" w:hAnsi="Arial" w:cs="Arial"/>
          <w:i/>
          <w:sz w:val="20"/>
          <w:szCs w:val="20"/>
        </w:rPr>
        <w:t xml:space="preserve">J. inorg, nucl. Chem </w:t>
      </w:r>
      <w:r w:rsidRPr="000D5AA9">
        <w:rPr>
          <w:rFonts w:ascii="Arial" w:hAnsi="Arial" w:cs="Arial"/>
          <w:b/>
          <w:sz w:val="20"/>
          <w:szCs w:val="20"/>
        </w:rPr>
        <w:t>1970</w:t>
      </w:r>
      <w:r w:rsidRPr="000D5AA9">
        <w:rPr>
          <w:rFonts w:ascii="Arial" w:hAnsi="Arial" w:cs="Arial"/>
          <w:sz w:val="20"/>
          <w:szCs w:val="20"/>
        </w:rPr>
        <w:t xml:space="preserve">, </w:t>
      </w:r>
      <w:r w:rsidRPr="000D5AA9">
        <w:rPr>
          <w:rFonts w:ascii="Arial" w:hAnsi="Arial" w:cs="Arial"/>
          <w:i/>
          <w:sz w:val="20"/>
          <w:szCs w:val="20"/>
        </w:rPr>
        <w:t>32</w:t>
      </w:r>
      <w:r w:rsidRPr="000D5AA9">
        <w:rPr>
          <w:rFonts w:ascii="Arial" w:hAnsi="Arial" w:cs="Arial"/>
          <w:sz w:val="20"/>
          <w:szCs w:val="20"/>
        </w:rPr>
        <w:t>, 34359-33467.</w:t>
      </w:r>
    </w:p>
    <w:p w14:paraId="792BDF8F"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361.</w:t>
      </w:r>
      <w:r w:rsidRPr="000D5AA9">
        <w:rPr>
          <w:rFonts w:ascii="Arial" w:hAnsi="Arial" w:cs="Arial"/>
          <w:sz w:val="20"/>
          <w:szCs w:val="20"/>
        </w:rPr>
        <w:tab/>
        <w:t xml:space="preserve">Mambo, V.S.; Yoshida, M.; Matsuo, S. Partition of arsenic and phosphorus between volcanic gases and rock. Part I: Analytical data and magmatic conditions of Mt. Usu, Japan. </w:t>
      </w:r>
      <w:r w:rsidRPr="000D5AA9">
        <w:rPr>
          <w:rFonts w:ascii="Arial" w:hAnsi="Arial" w:cs="Arial"/>
          <w:i/>
          <w:sz w:val="20"/>
          <w:szCs w:val="20"/>
        </w:rPr>
        <w:t xml:space="preserve">Journal of volcanology and geothermal research </w:t>
      </w:r>
      <w:r w:rsidRPr="000D5AA9">
        <w:rPr>
          <w:rFonts w:ascii="Arial" w:hAnsi="Arial" w:cs="Arial"/>
          <w:b/>
          <w:sz w:val="20"/>
          <w:szCs w:val="20"/>
        </w:rPr>
        <w:t>1991</w:t>
      </w:r>
      <w:r w:rsidRPr="000D5AA9">
        <w:rPr>
          <w:rFonts w:ascii="Arial" w:hAnsi="Arial" w:cs="Arial"/>
          <w:sz w:val="20"/>
          <w:szCs w:val="20"/>
        </w:rPr>
        <w:t xml:space="preserve">, </w:t>
      </w:r>
      <w:r w:rsidRPr="000D5AA9">
        <w:rPr>
          <w:rFonts w:ascii="Arial" w:hAnsi="Arial" w:cs="Arial"/>
          <w:i/>
          <w:sz w:val="20"/>
          <w:szCs w:val="20"/>
        </w:rPr>
        <w:t>46</w:t>
      </w:r>
      <w:r w:rsidRPr="000D5AA9">
        <w:rPr>
          <w:rFonts w:ascii="Arial" w:hAnsi="Arial" w:cs="Arial"/>
          <w:sz w:val="20"/>
          <w:szCs w:val="20"/>
        </w:rPr>
        <w:t>, 37-47.</w:t>
      </w:r>
    </w:p>
    <w:p w14:paraId="35406A1D"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362.</w:t>
      </w:r>
      <w:r w:rsidRPr="000D5AA9">
        <w:rPr>
          <w:rFonts w:ascii="Arial" w:hAnsi="Arial" w:cs="Arial"/>
          <w:sz w:val="20"/>
          <w:szCs w:val="20"/>
        </w:rPr>
        <w:tab/>
        <w:t>Nikolaeva, I.Y.; Tarnopolskaia, M.E.; Bychkov, A.Y. Experimental study of the phosphorus volatility in hydrothermal solutions. In Proceedings of the The 4th International Scientific and Practical Conference «Innovations in Geology, Geophysics and Geography–2019», 2019; pp. 64-65.</w:t>
      </w:r>
    </w:p>
    <w:p w14:paraId="70064AC7"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363.</w:t>
      </w:r>
      <w:r w:rsidRPr="000D5AA9">
        <w:rPr>
          <w:rFonts w:ascii="Arial" w:hAnsi="Arial" w:cs="Arial"/>
          <w:sz w:val="20"/>
          <w:szCs w:val="20"/>
        </w:rPr>
        <w:tab/>
        <w:t xml:space="preserve">Pasek, M.A.; Sampson, J.M.; Atlas, Z. Redox chemistry in the phosphorus biogeochemical cycle. </w:t>
      </w:r>
      <w:r w:rsidRPr="000D5AA9">
        <w:rPr>
          <w:rFonts w:ascii="Arial" w:hAnsi="Arial" w:cs="Arial"/>
          <w:i/>
          <w:sz w:val="20"/>
          <w:szCs w:val="20"/>
        </w:rPr>
        <w:t xml:space="preserve">Proc Natl Acad Sci U S A </w:t>
      </w:r>
      <w:r w:rsidRPr="000D5AA9">
        <w:rPr>
          <w:rFonts w:ascii="Arial" w:hAnsi="Arial" w:cs="Arial"/>
          <w:b/>
          <w:sz w:val="20"/>
          <w:szCs w:val="20"/>
        </w:rPr>
        <w:t>2014</w:t>
      </w:r>
      <w:r w:rsidRPr="000D5AA9">
        <w:rPr>
          <w:rFonts w:ascii="Arial" w:hAnsi="Arial" w:cs="Arial"/>
          <w:sz w:val="20"/>
          <w:szCs w:val="20"/>
        </w:rPr>
        <w:t xml:space="preserve">, </w:t>
      </w:r>
      <w:r w:rsidRPr="000D5AA9">
        <w:rPr>
          <w:rFonts w:ascii="Arial" w:hAnsi="Arial" w:cs="Arial"/>
          <w:i/>
          <w:sz w:val="20"/>
          <w:szCs w:val="20"/>
        </w:rPr>
        <w:t>111</w:t>
      </w:r>
      <w:r w:rsidRPr="000D5AA9">
        <w:rPr>
          <w:rFonts w:ascii="Arial" w:hAnsi="Arial" w:cs="Arial"/>
          <w:sz w:val="20"/>
          <w:szCs w:val="20"/>
        </w:rPr>
        <w:t>, 15468-15473, doi:10.1073/pnas.1408134111.</w:t>
      </w:r>
    </w:p>
    <w:p w14:paraId="23FBEA37"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364.</w:t>
      </w:r>
      <w:r w:rsidRPr="000D5AA9">
        <w:rPr>
          <w:rFonts w:ascii="Arial" w:hAnsi="Arial" w:cs="Arial"/>
          <w:sz w:val="20"/>
          <w:szCs w:val="20"/>
        </w:rPr>
        <w:tab/>
        <w:t xml:space="preserve">White, A.K.; Metcalf, W.W. Microbial metabolism of reduced phosphorus compounds. </w:t>
      </w:r>
      <w:r w:rsidRPr="000D5AA9">
        <w:rPr>
          <w:rFonts w:ascii="Arial" w:hAnsi="Arial" w:cs="Arial"/>
          <w:i/>
          <w:sz w:val="20"/>
          <w:szCs w:val="20"/>
        </w:rPr>
        <w:t xml:space="preserve">Annu. Rev. Microbiol. </w:t>
      </w:r>
      <w:r w:rsidRPr="000D5AA9">
        <w:rPr>
          <w:rFonts w:ascii="Arial" w:hAnsi="Arial" w:cs="Arial"/>
          <w:b/>
          <w:sz w:val="20"/>
          <w:szCs w:val="20"/>
        </w:rPr>
        <w:t>2007</w:t>
      </w:r>
      <w:r w:rsidRPr="000D5AA9">
        <w:rPr>
          <w:rFonts w:ascii="Arial" w:hAnsi="Arial" w:cs="Arial"/>
          <w:sz w:val="20"/>
          <w:szCs w:val="20"/>
        </w:rPr>
        <w:t xml:space="preserve">, </w:t>
      </w:r>
      <w:r w:rsidRPr="000D5AA9">
        <w:rPr>
          <w:rFonts w:ascii="Arial" w:hAnsi="Arial" w:cs="Arial"/>
          <w:i/>
          <w:sz w:val="20"/>
          <w:szCs w:val="20"/>
        </w:rPr>
        <w:t>61</w:t>
      </w:r>
      <w:r w:rsidRPr="000D5AA9">
        <w:rPr>
          <w:rFonts w:ascii="Arial" w:hAnsi="Arial" w:cs="Arial"/>
          <w:sz w:val="20"/>
          <w:szCs w:val="20"/>
        </w:rPr>
        <w:t>, 379-400.</w:t>
      </w:r>
    </w:p>
    <w:p w14:paraId="61B04E4B"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365.</w:t>
      </w:r>
      <w:r w:rsidRPr="000D5AA9">
        <w:rPr>
          <w:rFonts w:ascii="Arial" w:hAnsi="Arial" w:cs="Arial"/>
          <w:sz w:val="20"/>
          <w:szCs w:val="20"/>
        </w:rPr>
        <w:tab/>
        <w:t xml:space="preserve">Feulner, G. The faint young Sun problem. </w:t>
      </w:r>
      <w:r w:rsidRPr="000D5AA9">
        <w:rPr>
          <w:rFonts w:ascii="Arial" w:hAnsi="Arial" w:cs="Arial"/>
          <w:i/>
          <w:sz w:val="20"/>
          <w:szCs w:val="20"/>
        </w:rPr>
        <w:t xml:space="preserve">Reviews of Geophysics </w:t>
      </w:r>
      <w:r w:rsidRPr="000D5AA9">
        <w:rPr>
          <w:rFonts w:ascii="Arial" w:hAnsi="Arial" w:cs="Arial"/>
          <w:b/>
          <w:sz w:val="20"/>
          <w:szCs w:val="20"/>
        </w:rPr>
        <w:t>2012</w:t>
      </w:r>
      <w:r w:rsidRPr="000D5AA9">
        <w:rPr>
          <w:rFonts w:ascii="Arial" w:hAnsi="Arial" w:cs="Arial"/>
          <w:sz w:val="20"/>
          <w:szCs w:val="20"/>
        </w:rPr>
        <w:t xml:space="preserve">, </w:t>
      </w:r>
      <w:r w:rsidRPr="000D5AA9">
        <w:rPr>
          <w:rFonts w:ascii="Arial" w:hAnsi="Arial" w:cs="Arial"/>
          <w:i/>
          <w:sz w:val="20"/>
          <w:szCs w:val="20"/>
        </w:rPr>
        <w:t>50</w:t>
      </w:r>
      <w:r w:rsidRPr="000D5AA9">
        <w:rPr>
          <w:rFonts w:ascii="Arial" w:hAnsi="Arial" w:cs="Arial"/>
          <w:sz w:val="20"/>
          <w:szCs w:val="20"/>
        </w:rPr>
        <w:t>.</w:t>
      </w:r>
    </w:p>
    <w:p w14:paraId="2E7DF818"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366.</w:t>
      </w:r>
      <w:r w:rsidRPr="000D5AA9">
        <w:rPr>
          <w:rFonts w:ascii="Arial" w:hAnsi="Arial" w:cs="Arial"/>
          <w:sz w:val="20"/>
          <w:szCs w:val="20"/>
        </w:rPr>
        <w:tab/>
        <w:t xml:space="preserve">Charnay, B.; Wolf, E.T.; Marty, B.; Forget, F. Is the faint young Sun problem for Earth solved? </w:t>
      </w:r>
      <w:r w:rsidRPr="000D5AA9">
        <w:rPr>
          <w:rFonts w:ascii="Arial" w:hAnsi="Arial" w:cs="Arial"/>
          <w:i/>
          <w:sz w:val="20"/>
          <w:szCs w:val="20"/>
        </w:rPr>
        <w:t xml:space="preserve">Space Science Reviews </w:t>
      </w:r>
      <w:r w:rsidRPr="000D5AA9">
        <w:rPr>
          <w:rFonts w:ascii="Arial" w:hAnsi="Arial" w:cs="Arial"/>
          <w:b/>
          <w:sz w:val="20"/>
          <w:szCs w:val="20"/>
        </w:rPr>
        <w:t>2020</w:t>
      </w:r>
      <w:r w:rsidRPr="000D5AA9">
        <w:rPr>
          <w:rFonts w:ascii="Arial" w:hAnsi="Arial" w:cs="Arial"/>
          <w:sz w:val="20"/>
          <w:szCs w:val="20"/>
        </w:rPr>
        <w:t xml:space="preserve">, </w:t>
      </w:r>
      <w:r w:rsidRPr="000D5AA9">
        <w:rPr>
          <w:rFonts w:ascii="Arial" w:hAnsi="Arial" w:cs="Arial"/>
          <w:i/>
          <w:sz w:val="20"/>
          <w:szCs w:val="20"/>
        </w:rPr>
        <w:t>216</w:t>
      </w:r>
      <w:r w:rsidRPr="000D5AA9">
        <w:rPr>
          <w:rFonts w:ascii="Arial" w:hAnsi="Arial" w:cs="Arial"/>
          <w:sz w:val="20"/>
          <w:szCs w:val="20"/>
        </w:rPr>
        <w:t>, 1-29.</w:t>
      </w:r>
    </w:p>
    <w:p w14:paraId="5879DFC7"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367.</w:t>
      </w:r>
      <w:r w:rsidRPr="000D5AA9">
        <w:rPr>
          <w:rFonts w:ascii="Arial" w:hAnsi="Arial" w:cs="Arial"/>
          <w:sz w:val="20"/>
          <w:szCs w:val="20"/>
        </w:rPr>
        <w:tab/>
        <w:t>Hoyle, F. Remarks on the computation of evolutionary tracks. In Proceedings of the Ricerche Astronomiche, Vol. 5, Specola Vaticana, Proceedings of a Conference at Vatican Observatory, Castel Gandolfo, May 20-28, 1957, Amsterdam: North-Holland, and New York: Interscience, 1958, edited by DJK O'Connell., p. 223, 1958; p. 223.</w:t>
      </w:r>
    </w:p>
    <w:p w14:paraId="1053F7BA"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368.</w:t>
      </w:r>
      <w:r w:rsidRPr="000D5AA9">
        <w:rPr>
          <w:rFonts w:ascii="Arial" w:hAnsi="Arial" w:cs="Arial"/>
          <w:sz w:val="20"/>
          <w:szCs w:val="20"/>
        </w:rPr>
        <w:tab/>
        <w:t xml:space="preserve">Sagan, C.; Mullen, G. Earth and Mars: evolution of atmospheres and surface temperatures. </w:t>
      </w:r>
      <w:r w:rsidRPr="000D5AA9">
        <w:rPr>
          <w:rFonts w:ascii="Arial" w:hAnsi="Arial" w:cs="Arial"/>
          <w:i/>
          <w:sz w:val="20"/>
          <w:szCs w:val="20"/>
        </w:rPr>
        <w:t xml:space="preserve">Science </w:t>
      </w:r>
      <w:r w:rsidRPr="000D5AA9">
        <w:rPr>
          <w:rFonts w:ascii="Arial" w:hAnsi="Arial" w:cs="Arial"/>
          <w:b/>
          <w:sz w:val="20"/>
          <w:szCs w:val="20"/>
        </w:rPr>
        <w:t>1972</w:t>
      </w:r>
      <w:r w:rsidRPr="000D5AA9">
        <w:rPr>
          <w:rFonts w:ascii="Arial" w:hAnsi="Arial" w:cs="Arial"/>
          <w:sz w:val="20"/>
          <w:szCs w:val="20"/>
        </w:rPr>
        <w:t xml:space="preserve">, </w:t>
      </w:r>
      <w:r w:rsidRPr="000D5AA9">
        <w:rPr>
          <w:rFonts w:ascii="Arial" w:hAnsi="Arial" w:cs="Arial"/>
          <w:i/>
          <w:sz w:val="20"/>
          <w:szCs w:val="20"/>
        </w:rPr>
        <w:t>177</w:t>
      </w:r>
      <w:r w:rsidRPr="000D5AA9">
        <w:rPr>
          <w:rFonts w:ascii="Arial" w:hAnsi="Arial" w:cs="Arial"/>
          <w:sz w:val="20"/>
          <w:szCs w:val="20"/>
        </w:rPr>
        <w:t>, 52-56, doi:10.1126/science.177.4043.52.</w:t>
      </w:r>
    </w:p>
    <w:p w14:paraId="152E27D2"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369.</w:t>
      </w:r>
      <w:r w:rsidRPr="000D5AA9">
        <w:rPr>
          <w:rFonts w:ascii="Arial" w:hAnsi="Arial" w:cs="Arial"/>
          <w:sz w:val="20"/>
          <w:szCs w:val="20"/>
        </w:rPr>
        <w:tab/>
        <w:t xml:space="preserve">Walzer, U.; Hendel, R. Natural climate change and glaciations. </w:t>
      </w:r>
      <w:r w:rsidRPr="000D5AA9">
        <w:rPr>
          <w:rFonts w:ascii="Arial" w:hAnsi="Arial" w:cs="Arial"/>
          <w:i/>
          <w:sz w:val="20"/>
          <w:szCs w:val="20"/>
        </w:rPr>
        <w:t xml:space="preserve">Earth-Science Reviews </w:t>
      </w:r>
      <w:r w:rsidRPr="000D5AA9">
        <w:rPr>
          <w:rFonts w:ascii="Arial" w:hAnsi="Arial" w:cs="Arial"/>
          <w:b/>
          <w:sz w:val="20"/>
          <w:szCs w:val="20"/>
        </w:rPr>
        <w:t>2023</w:t>
      </w:r>
      <w:r w:rsidRPr="000D5AA9">
        <w:rPr>
          <w:rFonts w:ascii="Arial" w:hAnsi="Arial" w:cs="Arial"/>
          <w:sz w:val="20"/>
          <w:szCs w:val="20"/>
        </w:rPr>
        <w:t>, 104435.</w:t>
      </w:r>
    </w:p>
    <w:p w14:paraId="5C445242"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370.</w:t>
      </w:r>
      <w:r w:rsidRPr="000D5AA9">
        <w:rPr>
          <w:rFonts w:ascii="Arial" w:hAnsi="Arial" w:cs="Arial"/>
          <w:sz w:val="20"/>
          <w:szCs w:val="20"/>
        </w:rPr>
        <w:tab/>
        <w:t>Walker, J.C.G.; Hays, P.B.; Kasting, J.F. A negative feedback mechanism for the long</w:t>
      </w:r>
      <w:r w:rsidRPr="000D5AA9">
        <w:rPr>
          <w:rFonts w:ascii="Cambria Math" w:hAnsi="Cambria Math" w:cs="Cambria Math"/>
          <w:sz w:val="20"/>
          <w:szCs w:val="20"/>
        </w:rPr>
        <w:t>‐</w:t>
      </w:r>
      <w:r w:rsidRPr="000D5AA9">
        <w:rPr>
          <w:rFonts w:ascii="Arial" w:hAnsi="Arial" w:cs="Arial"/>
          <w:sz w:val="20"/>
          <w:szCs w:val="20"/>
        </w:rPr>
        <w:t xml:space="preserve">term stabilization of Earth's surface temperature. </w:t>
      </w:r>
      <w:r w:rsidRPr="000D5AA9">
        <w:rPr>
          <w:rFonts w:ascii="Arial" w:hAnsi="Arial" w:cs="Arial"/>
          <w:i/>
          <w:sz w:val="20"/>
          <w:szCs w:val="20"/>
        </w:rPr>
        <w:t xml:space="preserve">Journal of Geophysical Research: Oceans </w:t>
      </w:r>
      <w:r w:rsidRPr="000D5AA9">
        <w:rPr>
          <w:rFonts w:ascii="Arial" w:hAnsi="Arial" w:cs="Arial"/>
          <w:b/>
          <w:sz w:val="20"/>
          <w:szCs w:val="20"/>
        </w:rPr>
        <w:t>1981</w:t>
      </w:r>
      <w:r w:rsidRPr="000D5AA9">
        <w:rPr>
          <w:rFonts w:ascii="Arial" w:hAnsi="Arial" w:cs="Arial"/>
          <w:sz w:val="20"/>
          <w:szCs w:val="20"/>
        </w:rPr>
        <w:t xml:space="preserve">, </w:t>
      </w:r>
      <w:r w:rsidRPr="000D5AA9">
        <w:rPr>
          <w:rFonts w:ascii="Arial" w:hAnsi="Arial" w:cs="Arial"/>
          <w:i/>
          <w:sz w:val="20"/>
          <w:szCs w:val="20"/>
        </w:rPr>
        <w:t>86</w:t>
      </w:r>
      <w:r w:rsidRPr="000D5AA9">
        <w:rPr>
          <w:rFonts w:ascii="Arial" w:hAnsi="Arial" w:cs="Arial"/>
          <w:sz w:val="20"/>
          <w:szCs w:val="20"/>
        </w:rPr>
        <w:t>, 9776-9782.</w:t>
      </w:r>
    </w:p>
    <w:p w14:paraId="642F3D23"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371.</w:t>
      </w:r>
      <w:r w:rsidRPr="000D5AA9">
        <w:rPr>
          <w:rFonts w:ascii="Arial" w:hAnsi="Arial" w:cs="Arial"/>
          <w:sz w:val="20"/>
          <w:szCs w:val="20"/>
        </w:rPr>
        <w:tab/>
        <w:t xml:space="preserve">Moroz, V.I. Height of the Venusian clouds at equatorial and polar latitudes. </w:t>
      </w:r>
      <w:r w:rsidRPr="000D5AA9">
        <w:rPr>
          <w:rFonts w:ascii="Arial" w:hAnsi="Arial" w:cs="Arial"/>
          <w:i/>
          <w:sz w:val="20"/>
          <w:szCs w:val="20"/>
        </w:rPr>
        <w:t xml:space="preserve">Nature Physical Science </w:t>
      </w:r>
      <w:r w:rsidRPr="000D5AA9">
        <w:rPr>
          <w:rFonts w:ascii="Arial" w:hAnsi="Arial" w:cs="Arial"/>
          <w:b/>
          <w:sz w:val="20"/>
          <w:szCs w:val="20"/>
        </w:rPr>
        <w:t>1971</w:t>
      </w:r>
      <w:r w:rsidRPr="000D5AA9">
        <w:rPr>
          <w:rFonts w:ascii="Arial" w:hAnsi="Arial" w:cs="Arial"/>
          <w:sz w:val="20"/>
          <w:szCs w:val="20"/>
        </w:rPr>
        <w:t xml:space="preserve">, </w:t>
      </w:r>
      <w:r w:rsidRPr="000D5AA9">
        <w:rPr>
          <w:rFonts w:ascii="Arial" w:hAnsi="Arial" w:cs="Arial"/>
          <w:i/>
          <w:sz w:val="20"/>
          <w:szCs w:val="20"/>
        </w:rPr>
        <w:t>231</w:t>
      </w:r>
      <w:r w:rsidRPr="000D5AA9">
        <w:rPr>
          <w:rFonts w:ascii="Arial" w:hAnsi="Arial" w:cs="Arial"/>
          <w:sz w:val="20"/>
          <w:szCs w:val="20"/>
        </w:rPr>
        <w:t>, 36-37.</w:t>
      </w:r>
    </w:p>
    <w:p w14:paraId="712DDA24"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372.</w:t>
      </w:r>
      <w:r w:rsidRPr="000D5AA9">
        <w:rPr>
          <w:rFonts w:ascii="Arial" w:hAnsi="Arial" w:cs="Arial"/>
          <w:sz w:val="20"/>
          <w:szCs w:val="20"/>
        </w:rPr>
        <w:tab/>
        <w:t xml:space="preserve">Moroz, V.; Golovin, Y.M.; Ekonomov, A.; Moshkin, B.; Parfent'Ev, N.; San'ko, N. Spectrum of the Venus day sky. </w:t>
      </w:r>
      <w:r w:rsidRPr="000D5AA9">
        <w:rPr>
          <w:rFonts w:ascii="Arial" w:hAnsi="Arial" w:cs="Arial"/>
          <w:i/>
          <w:sz w:val="20"/>
          <w:szCs w:val="20"/>
        </w:rPr>
        <w:t xml:space="preserve">Nature </w:t>
      </w:r>
      <w:r w:rsidRPr="000D5AA9">
        <w:rPr>
          <w:rFonts w:ascii="Arial" w:hAnsi="Arial" w:cs="Arial"/>
          <w:b/>
          <w:sz w:val="20"/>
          <w:szCs w:val="20"/>
        </w:rPr>
        <w:t>1980</w:t>
      </w:r>
      <w:r w:rsidRPr="000D5AA9">
        <w:rPr>
          <w:rFonts w:ascii="Arial" w:hAnsi="Arial" w:cs="Arial"/>
          <w:sz w:val="20"/>
          <w:szCs w:val="20"/>
        </w:rPr>
        <w:t xml:space="preserve">, </w:t>
      </w:r>
      <w:r w:rsidRPr="000D5AA9">
        <w:rPr>
          <w:rFonts w:ascii="Arial" w:hAnsi="Arial" w:cs="Arial"/>
          <w:i/>
          <w:sz w:val="20"/>
          <w:szCs w:val="20"/>
        </w:rPr>
        <w:t>284</w:t>
      </w:r>
      <w:r w:rsidRPr="000D5AA9">
        <w:rPr>
          <w:rFonts w:ascii="Arial" w:hAnsi="Arial" w:cs="Arial"/>
          <w:sz w:val="20"/>
          <w:szCs w:val="20"/>
        </w:rPr>
        <w:t>, 243-244.</w:t>
      </w:r>
    </w:p>
    <w:p w14:paraId="0726E8CF" w14:textId="77777777" w:rsidR="0072273D" w:rsidRPr="000D5AA9" w:rsidRDefault="0072273D" w:rsidP="00D25D63">
      <w:pPr>
        <w:pStyle w:val="EndNoteBibliography"/>
        <w:spacing w:before="60" w:after="0"/>
        <w:ind w:left="720" w:hanging="720"/>
        <w:rPr>
          <w:rFonts w:ascii="Arial" w:hAnsi="Arial" w:cs="Arial"/>
          <w:sz w:val="20"/>
          <w:szCs w:val="20"/>
        </w:rPr>
      </w:pPr>
      <w:r w:rsidRPr="000D5AA9">
        <w:rPr>
          <w:rFonts w:ascii="Arial" w:hAnsi="Arial" w:cs="Arial"/>
          <w:sz w:val="20"/>
          <w:szCs w:val="20"/>
        </w:rPr>
        <w:t>373.</w:t>
      </w:r>
      <w:r w:rsidRPr="000D5AA9">
        <w:rPr>
          <w:rFonts w:ascii="Arial" w:hAnsi="Arial" w:cs="Arial"/>
          <w:sz w:val="20"/>
          <w:szCs w:val="20"/>
        </w:rPr>
        <w:tab/>
        <w:t xml:space="preserve">Ekonomov, A.; Moroz, V.; Moshkin, B.; Gnedykh, V.; Golovin, Y.M.; Crigoryev, A. Scattered UV solar radiation within the clouds of Venus. </w:t>
      </w:r>
      <w:r w:rsidRPr="000D5AA9">
        <w:rPr>
          <w:rFonts w:ascii="Arial" w:hAnsi="Arial" w:cs="Arial"/>
          <w:i/>
          <w:sz w:val="20"/>
          <w:szCs w:val="20"/>
        </w:rPr>
        <w:t xml:space="preserve">Nature </w:t>
      </w:r>
      <w:r w:rsidRPr="000D5AA9">
        <w:rPr>
          <w:rFonts w:ascii="Arial" w:hAnsi="Arial" w:cs="Arial"/>
          <w:b/>
          <w:sz w:val="20"/>
          <w:szCs w:val="20"/>
        </w:rPr>
        <w:t>1984</w:t>
      </w:r>
      <w:r w:rsidRPr="000D5AA9">
        <w:rPr>
          <w:rFonts w:ascii="Arial" w:hAnsi="Arial" w:cs="Arial"/>
          <w:sz w:val="20"/>
          <w:szCs w:val="20"/>
        </w:rPr>
        <w:t xml:space="preserve">, </w:t>
      </w:r>
      <w:r w:rsidRPr="000D5AA9">
        <w:rPr>
          <w:rFonts w:ascii="Arial" w:hAnsi="Arial" w:cs="Arial"/>
          <w:i/>
          <w:sz w:val="20"/>
          <w:szCs w:val="20"/>
        </w:rPr>
        <w:t>307</w:t>
      </w:r>
      <w:r w:rsidRPr="000D5AA9">
        <w:rPr>
          <w:rFonts w:ascii="Arial" w:hAnsi="Arial" w:cs="Arial"/>
          <w:sz w:val="20"/>
          <w:szCs w:val="20"/>
        </w:rPr>
        <w:t>, 345-347.</w:t>
      </w:r>
    </w:p>
    <w:p w14:paraId="6DAE8379" w14:textId="77777777" w:rsidR="00BE2186" w:rsidRPr="000D5AA9" w:rsidRDefault="00BE2186" w:rsidP="00D25D63">
      <w:pPr>
        <w:spacing w:before="60" w:after="0"/>
        <w:rPr>
          <w:rFonts w:ascii="Arial" w:hAnsi="Arial" w:cs="Arial"/>
          <w:sz w:val="20"/>
          <w:szCs w:val="20"/>
        </w:rPr>
      </w:pPr>
    </w:p>
    <w:sectPr w:rsidR="00BE2186" w:rsidRPr="000D5AA9" w:rsidSect="00A23757">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A97122" w14:textId="77777777" w:rsidR="002121F6" w:rsidRDefault="002121F6" w:rsidP="00072896">
      <w:pPr>
        <w:spacing w:after="0" w:line="240" w:lineRule="auto"/>
      </w:pPr>
      <w:r>
        <w:separator/>
      </w:r>
    </w:p>
  </w:endnote>
  <w:endnote w:type="continuationSeparator" w:id="0">
    <w:p w14:paraId="5731E77C" w14:textId="77777777" w:rsidR="002121F6" w:rsidRDefault="002121F6" w:rsidP="000728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Helvetica-Light">
    <w:panose1 w:val="00000000000000000000"/>
    <w:charset w:val="00"/>
    <w:family w:val="roman"/>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ordia New">
    <w:panose1 w:val="020B0304020202020204"/>
    <w:charset w:val="DE"/>
    <w:family w:val="swiss"/>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Arial CYR">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88B5FA" w14:textId="77777777" w:rsidR="002121F6" w:rsidRDefault="002121F6" w:rsidP="00072896">
      <w:pPr>
        <w:spacing w:after="0" w:line="240" w:lineRule="auto"/>
      </w:pPr>
      <w:r>
        <w:separator/>
      </w:r>
    </w:p>
  </w:footnote>
  <w:footnote w:type="continuationSeparator" w:id="0">
    <w:p w14:paraId="3E3F6BE0" w14:textId="77777777" w:rsidR="002121F6" w:rsidRDefault="002121F6" w:rsidP="00072896">
      <w:pPr>
        <w:spacing w:after="0" w:line="240" w:lineRule="auto"/>
      </w:pPr>
      <w:r>
        <w:continuationSeparator/>
      </w:r>
    </w:p>
  </w:footnote>
  <w:footnote w:id="1">
    <w:p w14:paraId="3874AC40" w14:textId="6FEE63ED" w:rsidR="009014CC" w:rsidRPr="009014CC" w:rsidRDefault="009014CC">
      <w:pPr>
        <w:pStyle w:val="Funotentext"/>
      </w:pPr>
      <w:r>
        <w:rPr>
          <w:rStyle w:val="Funotenzeichen"/>
        </w:rPr>
        <w:footnoteRef/>
      </w:r>
      <w:r>
        <w:t xml:space="preserve"> </w:t>
      </w:r>
      <w:r>
        <w:rPr>
          <w:rFonts w:cs="Calibri"/>
        </w:rPr>
        <w:t>Δ</w:t>
      </w:r>
      <w:r>
        <w:t xml:space="preserve">G = </w:t>
      </w:r>
      <w:r>
        <w:rPr>
          <w:rFonts w:cs="Calibri"/>
        </w:rPr>
        <w:t>ΔH - TΔS</w:t>
      </w:r>
    </w:p>
  </w:footnote>
  <w:footnote w:id="2">
    <w:p w14:paraId="61481036" w14:textId="599D98F5" w:rsidR="006839C6" w:rsidRPr="006839C6" w:rsidRDefault="006839C6" w:rsidP="006839C6">
      <w:pPr>
        <w:pStyle w:val="Funotentext"/>
        <w:rPr>
          <w:sz w:val="18"/>
          <w:szCs w:val="18"/>
        </w:rPr>
      </w:pPr>
      <w:r w:rsidRPr="006839C6">
        <w:rPr>
          <w:rStyle w:val="Funotenzeichen"/>
          <w:sz w:val="18"/>
          <w:szCs w:val="18"/>
        </w:rPr>
        <w:footnoteRef/>
      </w:r>
      <w:r w:rsidRPr="006839C6">
        <w:rPr>
          <w:sz w:val="18"/>
          <w:szCs w:val="18"/>
        </w:rPr>
        <w:t xml:space="preserve"> </w:t>
      </w:r>
      <w:r w:rsidRPr="006839C6">
        <w:rPr>
          <w:rFonts w:ascii="Arial" w:hAnsi="Arial" w:cs="Arial"/>
          <w:sz w:val="18"/>
          <w:szCs w:val="18"/>
        </w:rPr>
        <w:t xml:space="preserve">As Fiore and </w:t>
      </w:r>
      <w:proofErr w:type="spellStart"/>
      <w:r w:rsidRPr="006839C6">
        <w:rPr>
          <w:rFonts w:ascii="Arial" w:hAnsi="Arial" w:cs="Arial"/>
          <w:sz w:val="18"/>
          <w:szCs w:val="18"/>
        </w:rPr>
        <w:t>Strazewski</w:t>
      </w:r>
      <w:proofErr w:type="spellEnd"/>
      <w:r w:rsidRPr="006839C6">
        <w:rPr>
          <w:rFonts w:ascii="Arial" w:hAnsi="Arial" w:cs="Arial"/>
          <w:sz w:val="18"/>
          <w:szCs w:val="18"/>
        </w:rPr>
        <w:t xml:space="preserve"> pointed out, “we should refrain from intuitively assuming that there is only “one way to </w:t>
      </w:r>
      <w:proofErr w:type="spellStart"/>
      <w:r w:rsidRPr="006839C6">
        <w:rPr>
          <w:rFonts w:ascii="Arial" w:hAnsi="Arial" w:cs="Arial"/>
          <w:sz w:val="18"/>
          <w:szCs w:val="18"/>
        </w:rPr>
        <w:t>RomeNA</w:t>
      </w:r>
      <w:proofErr w:type="spellEnd"/>
      <w:r w:rsidRPr="006839C6">
        <w:rPr>
          <w:rFonts w:ascii="Arial" w:hAnsi="Arial" w:cs="Arial"/>
          <w:sz w:val="18"/>
          <w:szCs w:val="18"/>
        </w:rPr>
        <w:t xml:space="preserve">”, and we are certain that with further progress in prebiotic systems </w:t>
      </w:r>
      <w:r w:rsidR="00BE2186">
        <w:rPr>
          <w:rFonts w:ascii="Arial" w:hAnsi="Arial" w:cs="Arial"/>
          <w:sz w:val="18"/>
          <w:szCs w:val="18"/>
        </w:rPr>
        <w:t>c</w:t>
      </w:r>
      <w:r w:rsidRPr="006839C6">
        <w:rPr>
          <w:rFonts w:ascii="Arial" w:hAnsi="Arial" w:cs="Arial"/>
          <w:sz w:val="18"/>
          <w:szCs w:val="18"/>
        </w:rPr>
        <w:t xml:space="preserve">hemistry…organic chemists are looking into a brighter future than we have ever been able to imagine” </w:t>
      </w:r>
      <w:r w:rsidR="0072273D">
        <w:rPr>
          <w:rFonts w:ascii="Arial" w:hAnsi="Arial" w:cs="Arial"/>
          <w:noProof/>
          <w:sz w:val="18"/>
          <w:szCs w:val="18"/>
        </w:rPr>
        <w:t>232.</w:t>
      </w:r>
      <w:r w:rsidR="0072273D">
        <w:rPr>
          <w:rFonts w:ascii="Arial" w:hAnsi="Arial" w:cs="Arial"/>
          <w:noProof/>
          <w:sz w:val="18"/>
          <w:szCs w:val="18"/>
        </w:rPr>
        <w:tab/>
        <w:t xml:space="preserve">Fiore, M.; Strazewski, P. Bringing Prebiotic Nucleosides and Nucleotides Down to Earth. </w:t>
      </w:r>
      <w:r w:rsidR="0072273D" w:rsidRPr="0072273D">
        <w:rPr>
          <w:rFonts w:ascii="Arial" w:hAnsi="Arial" w:cs="Arial"/>
          <w:i/>
          <w:noProof/>
          <w:sz w:val="18"/>
          <w:szCs w:val="18"/>
        </w:rPr>
        <w:t xml:space="preserve">Angew Chem Int Ed Engl </w:t>
      </w:r>
      <w:r w:rsidR="0072273D" w:rsidRPr="0072273D">
        <w:rPr>
          <w:rFonts w:ascii="Arial" w:hAnsi="Arial" w:cs="Arial"/>
          <w:b/>
          <w:noProof/>
          <w:sz w:val="18"/>
          <w:szCs w:val="18"/>
        </w:rPr>
        <w:t>2016</w:t>
      </w:r>
      <w:r w:rsidR="0072273D">
        <w:rPr>
          <w:rFonts w:ascii="Arial" w:hAnsi="Arial" w:cs="Arial"/>
          <w:noProof/>
          <w:sz w:val="18"/>
          <w:szCs w:val="18"/>
        </w:rPr>
        <w:t xml:space="preserve">, </w:t>
      </w:r>
      <w:r w:rsidR="0072273D" w:rsidRPr="0072273D">
        <w:rPr>
          <w:rFonts w:ascii="Arial" w:hAnsi="Arial" w:cs="Arial"/>
          <w:i/>
          <w:noProof/>
          <w:sz w:val="18"/>
          <w:szCs w:val="18"/>
        </w:rPr>
        <w:t>55</w:t>
      </w:r>
      <w:r w:rsidR="0072273D">
        <w:rPr>
          <w:rFonts w:ascii="Arial" w:hAnsi="Arial" w:cs="Arial"/>
          <w:noProof/>
          <w:sz w:val="18"/>
          <w:szCs w:val="18"/>
        </w:rPr>
        <w:t>, 13930-13933, doi:10.1002/</w:t>
      </w:r>
      <w:proofErr w:type="gramStart"/>
      <w:r w:rsidR="0072273D">
        <w:rPr>
          <w:rFonts w:ascii="Arial" w:hAnsi="Arial" w:cs="Arial"/>
          <w:noProof/>
          <w:sz w:val="18"/>
          <w:szCs w:val="18"/>
        </w:rPr>
        <w:t>anie.201606232.</w:t>
      </w:r>
      <w:r w:rsidRPr="006839C6">
        <w:rPr>
          <w:rFonts w:ascii="Arial" w:hAnsi="Arial" w:cs="Arial"/>
          <w:sz w:val="18"/>
          <w:szCs w:val="18"/>
        </w:rPr>
        <w:t>.</w:t>
      </w:r>
      <w:proofErr w:type="gramEnd"/>
    </w:p>
  </w:footnote>
  <w:footnote w:id="3">
    <w:p w14:paraId="2D4BB8CC" w14:textId="1CFEFDED" w:rsidR="00072896" w:rsidRPr="004B2AD1" w:rsidRDefault="00072896" w:rsidP="00072896">
      <w:pPr>
        <w:pStyle w:val="Funotentext"/>
      </w:pPr>
      <w:r>
        <w:rPr>
          <w:rStyle w:val="Funotenzeichen"/>
        </w:rPr>
        <w:footnoteRef/>
      </w:r>
      <w:r>
        <w:t xml:space="preserve"> Macallum </w:t>
      </w:r>
      <w:r w:rsidRPr="004B2AD1">
        <w:rPr>
          <w:rFonts w:ascii="Arial" w:hAnsi="Arial" w:cs="Arial"/>
        </w:rPr>
        <w:t xml:space="preserve">wrote insightfully in this regard: "...the very earliest organisms must have been of the micellar or ultramicroscopic kind... These had </w:t>
      </w:r>
      <w:proofErr w:type="gramStart"/>
      <w:r w:rsidRPr="004B2AD1">
        <w:rPr>
          <w:rFonts w:ascii="Arial" w:hAnsi="Arial" w:cs="Arial"/>
        </w:rPr>
        <w:t>as yet</w:t>
      </w:r>
      <w:proofErr w:type="gramEnd"/>
      <w:r w:rsidRPr="004B2AD1">
        <w:rPr>
          <w:rFonts w:ascii="Arial" w:hAnsi="Arial" w:cs="Arial"/>
        </w:rPr>
        <w:t xml:space="preserve"> no nuclei, and an enclosing membrane could only have been of the most elementary character". "...as the cell is older than its media as now constituted, the relative proportions of the inorganic elements found in it are of more ancient origin than the relative proportions of the same elements found in the media, blood plasmas, and lymph..." </w:t>
      </w:r>
      <w:r w:rsidR="0072273D">
        <w:rPr>
          <w:rFonts w:ascii="Arial" w:hAnsi="Arial" w:cs="Arial"/>
          <w:noProof/>
        </w:rPr>
        <w:t>274.</w:t>
      </w:r>
      <w:r w:rsidR="0072273D">
        <w:rPr>
          <w:rFonts w:ascii="Arial" w:hAnsi="Arial" w:cs="Arial"/>
          <w:noProof/>
        </w:rPr>
        <w:tab/>
        <w:t xml:space="preserve">Macallum, A.B. The paleochemistry of the body fluids and tissues. </w:t>
      </w:r>
      <w:r w:rsidR="0072273D" w:rsidRPr="0072273D">
        <w:rPr>
          <w:rFonts w:ascii="Arial" w:hAnsi="Arial" w:cs="Arial"/>
          <w:i/>
          <w:noProof/>
        </w:rPr>
        <w:t xml:space="preserve">Physiol. Rev. </w:t>
      </w:r>
      <w:r w:rsidR="0072273D" w:rsidRPr="0072273D">
        <w:rPr>
          <w:rFonts w:ascii="Arial" w:hAnsi="Arial" w:cs="Arial"/>
          <w:b/>
          <w:noProof/>
        </w:rPr>
        <w:t>1926</w:t>
      </w:r>
      <w:r w:rsidR="0072273D">
        <w:rPr>
          <w:rFonts w:ascii="Arial" w:hAnsi="Arial" w:cs="Arial"/>
          <w:noProof/>
        </w:rPr>
        <w:t xml:space="preserve">, </w:t>
      </w:r>
      <w:r w:rsidR="0072273D" w:rsidRPr="0072273D">
        <w:rPr>
          <w:rFonts w:ascii="Arial" w:hAnsi="Arial" w:cs="Arial"/>
          <w:i/>
          <w:noProof/>
        </w:rPr>
        <w:t>6</w:t>
      </w:r>
      <w:r w:rsidR="0072273D">
        <w:rPr>
          <w:rFonts w:ascii="Arial" w:hAnsi="Arial" w:cs="Arial"/>
          <w:noProof/>
        </w:rPr>
        <w:t>, 316-</w:t>
      </w:r>
      <w:proofErr w:type="gramStart"/>
      <w:r w:rsidR="0072273D">
        <w:rPr>
          <w:rFonts w:ascii="Arial" w:hAnsi="Arial" w:cs="Arial"/>
          <w:noProof/>
        </w:rPr>
        <w:t>357.</w:t>
      </w:r>
      <w:r w:rsidRPr="004B2AD1">
        <w:rPr>
          <w:rFonts w:ascii="Arial" w:hAnsi="Arial" w:cs="Arial"/>
        </w:rPr>
        <w:t>.</w:t>
      </w:r>
      <w:proofErr w:type="gramEnd"/>
      <w:r w:rsidRPr="004B2AD1">
        <w:rPr>
          <w:rFonts w:ascii="Arial" w:hAnsi="Arial" w:cs="Arial"/>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EF60F1"/>
    <w:multiLevelType w:val="hybridMultilevel"/>
    <w:tmpl w:val="2D94ED6E"/>
    <w:lvl w:ilvl="0" w:tplc="FFFFFFFF">
      <w:start w:val="1"/>
      <w:numFmt w:val="decimal"/>
      <w:lvlText w:val="%1)"/>
      <w:lvlJc w:val="left"/>
      <w:pPr>
        <w:ind w:left="644" w:hanging="360"/>
      </w:pPr>
      <w:rPr>
        <w:rFonts w:hint="default"/>
        <w:lang w:val="ru-RU"/>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47C0B8C"/>
    <w:multiLevelType w:val="hybridMultilevel"/>
    <w:tmpl w:val="9D9E249C"/>
    <w:lvl w:ilvl="0" w:tplc="63CAD5E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0E167FC"/>
    <w:multiLevelType w:val="hybridMultilevel"/>
    <w:tmpl w:val="43EAFC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3314420A"/>
    <w:multiLevelType w:val="hybridMultilevel"/>
    <w:tmpl w:val="2D94ED6E"/>
    <w:lvl w:ilvl="0" w:tplc="FFFFFFFF">
      <w:start w:val="1"/>
      <w:numFmt w:val="decimal"/>
      <w:lvlText w:val="%1)"/>
      <w:lvlJc w:val="left"/>
      <w:pPr>
        <w:ind w:left="1495" w:hanging="360"/>
      </w:pPr>
      <w:rPr>
        <w:rFonts w:hint="default"/>
        <w:lang w:val="ru-RU"/>
      </w:rPr>
    </w:lvl>
    <w:lvl w:ilvl="1" w:tplc="FFFFFFFF" w:tentative="1">
      <w:start w:val="1"/>
      <w:numFmt w:val="lowerLetter"/>
      <w:lvlText w:val="%2."/>
      <w:lvlJc w:val="left"/>
      <w:pPr>
        <w:ind w:left="2215" w:hanging="360"/>
      </w:pPr>
    </w:lvl>
    <w:lvl w:ilvl="2" w:tplc="FFFFFFFF" w:tentative="1">
      <w:start w:val="1"/>
      <w:numFmt w:val="lowerRoman"/>
      <w:lvlText w:val="%3."/>
      <w:lvlJc w:val="right"/>
      <w:pPr>
        <w:ind w:left="2935" w:hanging="180"/>
      </w:pPr>
    </w:lvl>
    <w:lvl w:ilvl="3" w:tplc="FFFFFFFF" w:tentative="1">
      <w:start w:val="1"/>
      <w:numFmt w:val="decimal"/>
      <w:lvlText w:val="%4."/>
      <w:lvlJc w:val="left"/>
      <w:pPr>
        <w:ind w:left="3655" w:hanging="360"/>
      </w:pPr>
    </w:lvl>
    <w:lvl w:ilvl="4" w:tplc="FFFFFFFF" w:tentative="1">
      <w:start w:val="1"/>
      <w:numFmt w:val="lowerLetter"/>
      <w:lvlText w:val="%5."/>
      <w:lvlJc w:val="left"/>
      <w:pPr>
        <w:ind w:left="4375" w:hanging="360"/>
      </w:pPr>
    </w:lvl>
    <w:lvl w:ilvl="5" w:tplc="FFFFFFFF" w:tentative="1">
      <w:start w:val="1"/>
      <w:numFmt w:val="lowerRoman"/>
      <w:lvlText w:val="%6."/>
      <w:lvlJc w:val="right"/>
      <w:pPr>
        <w:ind w:left="5095" w:hanging="180"/>
      </w:pPr>
    </w:lvl>
    <w:lvl w:ilvl="6" w:tplc="FFFFFFFF" w:tentative="1">
      <w:start w:val="1"/>
      <w:numFmt w:val="decimal"/>
      <w:lvlText w:val="%7."/>
      <w:lvlJc w:val="left"/>
      <w:pPr>
        <w:ind w:left="5815" w:hanging="360"/>
      </w:pPr>
    </w:lvl>
    <w:lvl w:ilvl="7" w:tplc="FFFFFFFF" w:tentative="1">
      <w:start w:val="1"/>
      <w:numFmt w:val="lowerLetter"/>
      <w:lvlText w:val="%8."/>
      <w:lvlJc w:val="left"/>
      <w:pPr>
        <w:ind w:left="6535" w:hanging="360"/>
      </w:pPr>
    </w:lvl>
    <w:lvl w:ilvl="8" w:tplc="FFFFFFFF" w:tentative="1">
      <w:start w:val="1"/>
      <w:numFmt w:val="lowerRoman"/>
      <w:lvlText w:val="%9."/>
      <w:lvlJc w:val="right"/>
      <w:pPr>
        <w:ind w:left="7255" w:hanging="180"/>
      </w:pPr>
    </w:lvl>
  </w:abstractNum>
  <w:abstractNum w:abstractNumId="4" w15:restartNumberingAfterBreak="0">
    <w:nsid w:val="3503709F"/>
    <w:multiLevelType w:val="hybridMultilevel"/>
    <w:tmpl w:val="2D94ED6E"/>
    <w:lvl w:ilvl="0" w:tplc="FFFFFFFF">
      <w:start w:val="1"/>
      <w:numFmt w:val="decimal"/>
      <w:lvlText w:val="%1)"/>
      <w:lvlJc w:val="left"/>
      <w:pPr>
        <w:ind w:left="720" w:hanging="360"/>
      </w:pPr>
      <w:rPr>
        <w:rFonts w:hint="default"/>
        <w:lang w:val="ru-RU"/>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554260D"/>
    <w:multiLevelType w:val="hybridMultilevel"/>
    <w:tmpl w:val="A0E6355E"/>
    <w:lvl w:ilvl="0" w:tplc="DE96A410">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 w15:restartNumberingAfterBreak="0">
    <w:nsid w:val="36E11BC1"/>
    <w:multiLevelType w:val="hybridMultilevel"/>
    <w:tmpl w:val="2D94ED6E"/>
    <w:lvl w:ilvl="0" w:tplc="FFFFFFFF">
      <w:start w:val="1"/>
      <w:numFmt w:val="decimal"/>
      <w:lvlText w:val="%1)"/>
      <w:lvlJc w:val="left"/>
      <w:pPr>
        <w:ind w:left="720" w:hanging="360"/>
      </w:pPr>
      <w:rPr>
        <w:rFonts w:hint="default"/>
        <w:lang w:val="ru-RU"/>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AFB65D7"/>
    <w:multiLevelType w:val="hybridMultilevel"/>
    <w:tmpl w:val="4F0CE84C"/>
    <w:lvl w:ilvl="0" w:tplc="3C70F2B4">
      <w:start w:val="1"/>
      <w:numFmt w:val="bullet"/>
      <w:lvlText w:val="•"/>
      <w:lvlJc w:val="left"/>
      <w:pPr>
        <w:tabs>
          <w:tab w:val="num" w:pos="720"/>
        </w:tabs>
        <w:ind w:left="720" w:hanging="360"/>
      </w:pPr>
      <w:rPr>
        <w:rFonts w:ascii="Arial" w:hAnsi="Arial" w:hint="default"/>
      </w:rPr>
    </w:lvl>
    <w:lvl w:ilvl="1" w:tplc="8196C04E" w:tentative="1">
      <w:start w:val="1"/>
      <w:numFmt w:val="bullet"/>
      <w:lvlText w:val="•"/>
      <w:lvlJc w:val="left"/>
      <w:pPr>
        <w:tabs>
          <w:tab w:val="num" w:pos="1440"/>
        </w:tabs>
        <w:ind w:left="1440" w:hanging="360"/>
      </w:pPr>
      <w:rPr>
        <w:rFonts w:ascii="Arial" w:hAnsi="Arial" w:hint="default"/>
      </w:rPr>
    </w:lvl>
    <w:lvl w:ilvl="2" w:tplc="149AC3AC" w:tentative="1">
      <w:start w:val="1"/>
      <w:numFmt w:val="bullet"/>
      <w:lvlText w:val="•"/>
      <w:lvlJc w:val="left"/>
      <w:pPr>
        <w:tabs>
          <w:tab w:val="num" w:pos="2160"/>
        </w:tabs>
        <w:ind w:left="2160" w:hanging="360"/>
      </w:pPr>
      <w:rPr>
        <w:rFonts w:ascii="Arial" w:hAnsi="Arial" w:hint="default"/>
      </w:rPr>
    </w:lvl>
    <w:lvl w:ilvl="3" w:tplc="0EC6355E" w:tentative="1">
      <w:start w:val="1"/>
      <w:numFmt w:val="bullet"/>
      <w:lvlText w:val="•"/>
      <w:lvlJc w:val="left"/>
      <w:pPr>
        <w:tabs>
          <w:tab w:val="num" w:pos="2880"/>
        </w:tabs>
        <w:ind w:left="2880" w:hanging="360"/>
      </w:pPr>
      <w:rPr>
        <w:rFonts w:ascii="Arial" w:hAnsi="Arial" w:hint="default"/>
      </w:rPr>
    </w:lvl>
    <w:lvl w:ilvl="4" w:tplc="B11C29A4" w:tentative="1">
      <w:start w:val="1"/>
      <w:numFmt w:val="bullet"/>
      <w:lvlText w:val="•"/>
      <w:lvlJc w:val="left"/>
      <w:pPr>
        <w:tabs>
          <w:tab w:val="num" w:pos="3600"/>
        </w:tabs>
        <w:ind w:left="3600" w:hanging="360"/>
      </w:pPr>
      <w:rPr>
        <w:rFonts w:ascii="Arial" w:hAnsi="Arial" w:hint="default"/>
      </w:rPr>
    </w:lvl>
    <w:lvl w:ilvl="5" w:tplc="EC2AC5DE" w:tentative="1">
      <w:start w:val="1"/>
      <w:numFmt w:val="bullet"/>
      <w:lvlText w:val="•"/>
      <w:lvlJc w:val="left"/>
      <w:pPr>
        <w:tabs>
          <w:tab w:val="num" w:pos="4320"/>
        </w:tabs>
        <w:ind w:left="4320" w:hanging="360"/>
      </w:pPr>
      <w:rPr>
        <w:rFonts w:ascii="Arial" w:hAnsi="Arial" w:hint="default"/>
      </w:rPr>
    </w:lvl>
    <w:lvl w:ilvl="6" w:tplc="4BB849C2" w:tentative="1">
      <w:start w:val="1"/>
      <w:numFmt w:val="bullet"/>
      <w:lvlText w:val="•"/>
      <w:lvlJc w:val="left"/>
      <w:pPr>
        <w:tabs>
          <w:tab w:val="num" w:pos="5040"/>
        </w:tabs>
        <w:ind w:left="5040" w:hanging="360"/>
      </w:pPr>
      <w:rPr>
        <w:rFonts w:ascii="Arial" w:hAnsi="Arial" w:hint="default"/>
      </w:rPr>
    </w:lvl>
    <w:lvl w:ilvl="7" w:tplc="284EB46C" w:tentative="1">
      <w:start w:val="1"/>
      <w:numFmt w:val="bullet"/>
      <w:lvlText w:val="•"/>
      <w:lvlJc w:val="left"/>
      <w:pPr>
        <w:tabs>
          <w:tab w:val="num" w:pos="5760"/>
        </w:tabs>
        <w:ind w:left="5760" w:hanging="360"/>
      </w:pPr>
      <w:rPr>
        <w:rFonts w:ascii="Arial" w:hAnsi="Arial" w:hint="default"/>
      </w:rPr>
    </w:lvl>
    <w:lvl w:ilvl="8" w:tplc="2D7092D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DB761E0"/>
    <w:multiLevelType w:val="hybridMultilevel"/>
    <w:tmpl w:val="2D94ED6E"/>
    <w:lvl w:ilvl="0" w:tplc="FFFFFFFF">
      <w:start w:val="1"/>
      <w:numFmt w:val="decimal"/>
      <w:lvlText w:val="%1)"/>
      <w:lvlJc w:val="left"/>
      <w:pPr>
        <w:ind w:left="786" w:hanging="360"/>
      </w:pPr>
      <w:rPr>
        <w:rFonts w:hint="default"/>
        <w:lang w:val="ru-RU"/>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DD54575"/>
    <w:multiLevelType w:val="hybridMultilevel"/>
    <w:tmpl w:val="2D94ED6E"/>
    <w:lvl w:ilvl="0" w:tplc="FFFFFFFF">
      <w:start w:val="1"/>
      <w:numFmt w:val="decimal"/>
      <w:lvlText w:val="%1)"/>
      <w:lvlJc w:val="left"/>
      <w:pPr>
        <w:ind w:left="644" w:hanging="360"/>
      </w:pPr>
      <w:rPr>
        <w:rFonts w:hint="default"/>
        <w:lang w:val="ru-RU"/>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FEC7D15"/>
    <w:multiLevelType w:val="hybridMultilevel"/>
    <w:tmpl w:val="B8E81412"/>
    <w:lvl w:ilvl="0" w:tplc="A322D4B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7E5344"/>
    <w:multiLevelType w:val="hybridMultilevel"/>
    <w:tmpl w:val="2F6CBA14"/>
    <w:lvl w:ilvl="0" w:tplc="09E60EB4">
      <w:start w:val="1"/>
      <w:numFmt w:val="bullet"/>
      <w:lvlText w:val="•"/>
      <w:lvlJc w:val="left"/>
      <w:pPr>
        <w:tabs>
          <w:tab w:val="num" w:pos="720"/>
        </w:tabs>
        <w:ind w:left="720" w:hanging="360"/>
      </w:pPr>
      <w:rPr>
        <w:rFonts w:ascii="Arial" w:hAnsi="Arial" w:hint="default"/>
      </w:rPr>
    </w:lvl>
    <w:lvl w:ilvl="1" w:tplc="6E367390" w:tentative="1">
      <w:start w:val="1"/>
      <w:numFmt w:val="bullet"/>
      <w:lvlText w:val="•"/>
      <w:lvlJc w:val="left"/>
      <w:pPr>
        <w:tabs>
          <w:tab w:val="num" w:pos="1440"/>
        </w:tabs>
        <w:ind w:left="1440" w:hanging="360"/>
      </w:pPr>
      <w:rPr>
        <w:rFonts w:ascii="Arial" w:hAnsi="Arial" w:hint="default"/>
      </w:rPr>
    </w:lvl>
    <w:lvl w:ilvl="2" w:tplc="B99A027E" w:tentative="1">
      <w:start w:val="1"/>
      <w:numFmt w:val="bullet"/>
      <w:lvlText w:val="•"/>
      <w:lvlJc w:val="left"/>
      <w:pPr>
        <w:tabs>
          <w:tab w:val="num" w:pos="2160"/>
        </w:tabs>
        <w:ind w:left="2160" w:hanging="360"/>
      </w:pPr>
      <w:rPr>
        <w:rFonts w:ascii="Arial" w:hAnsi="Arial" w:hint="default"/>
      </w:rPr>
    </w:lvl>
    <w:lvl w:ilvl="3" w:tplc="0C4283C0" w:tentative="1">
      <w:start w:val="1"/>
      <w:numFmt w:val="bullet"/>
      <w:lvlText w:val="•"/>
      <w:lvlJc w:val="left"/>
      <w:pPr>
        <w:tabs>
          <w:tab w:val="num" w:pos="2880"/>
        </w:tabs>
        <w:ind w:left="2880" w:hanging="360"/>
      </w:pPr>
      <w:rPr>
        <w:rFonts w:ascii="Arial" w:hAnsi="Arial" w:hint="default"/>
      </w:rPr>
    </w:lvl>
    <w:lvl w:ilvl="4" w:tplc="F7E6D380" w:tentative="1">
      <w:start w:val="1"/>
      <w:numFmt w:val="bullet"/>
      <w:lvlText w:val="•"/>
      <w:lvlJc w:val="left"/>
      <w:pPr>
        <w:tabs>
          <w:tab w:val="num" w:pos="3600"/>
        </w:tabs>
        <w:ind w:left="3600" w:hanging="360"/>
      </w:pPr>
      <w:rPr>
        <w:rFonts w:ascii="Arial" w:hAnsi="Arial" w:hint="default"/>
      </w:rPr>
    </w:lvl>
    <w:lvl w:ilvl="5" w:tplc="7A5C974E" w:tentative="1">
      <w:start w:val="1"/>
      <w:numFmt w:val="bullet"/>
      <w:lvlText w:val="•"/>
      <w:lvlJc w:val="left"/>
      <w:pPr>
        <w:tabs>
          <w:tab w:val="num" w:pos="4320"/>
        </w:tabs>
        <w:ind w:left="4320" w:hanging="360"/>
      </w:pPr>
      <w:rPr>
        <w:rFonts w:ascii="Arial" w:hAnsi="Arial" w:hint="default"/>
      </w:rPr>
    </w:lvl>
    <w:lvl w:ilvl="6" w:tplc="F00813B6" w:tentative="1">
      <w:start w:val="1"/>
      <w:numFmt w:val="bullet"/>
      <w:lvlText w:val="•"/>
      <w:lvlJc w:val="left"/>
      <w:pPr>
        <w:tabs>
          <w:tab w:val="num" w:pos="5040"/>
        </w:tabs>
        <w:ind w:left="5040" w:hanging="360"/>
      </w:pPr>
      <w:rPr>
        <w:rFonts w:ascii="Arial" w:hAnsi="Arial" w:hint="default"/>
      </w:rPr>
    </w:lvl>
    <w:lvl w:ilvl="7" w:tplc="9E049048" w:tentative="1">
      <w:start w:val="1"/>
      <w:numFmt w:val="bullet"/>
      <w:lvlText w:val="•"/>
      <w:lvlJc w:val="left"/>
      <w:pPr>
        <w:tabs>
          <w:tab w:val="num" w:pos="5760"/>
        </w:tabs>
        <w:ind w:left="5760" w:hanging="360"/>
      </w:pPr>
      <w:rPr>
        <w:rFonts w:ascii="Arial" w:hAnsi="Arial" w:hint="default"/>
      </w:rPr>
    </w:lvl>
    <w:lvl w:ilvl="8" w:tplc="AEB295CA"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579F27F9"/>
    <w:multiLevelType w:val="hybridMultilevel"/>
    <w:tmpl w:val="041A9456"/>
    <w:lvl w:ilvl="0" w:tplc="FFFFFFFF">
      <w:start w:val="1"/>
      <w:numFmt w:val="decimal"/>
      <w:lvlText w:val="%1)"/>
      <w:lvlJc w:val="left"/>
      <w:pPr>
        <w:ind w:left="786" w:hanging="360"/>
      </w:pPr>
      <w:rPr>
        <w:rFonts w:hint="default"/>
        <w:lang w:val="ru-RU"/>
      </w:rPr>
    </w:lvl>
    <w:lvl w:ilvl="1" w:tplc="496C05A6">
      <w:start w:val="1"/>
      <w:numFmt w:val="decimal"/>
      <w:lvlText w:val="%2."/>
      <w:lvlJc w:val="left"/>
      <w:pPr>
        <w:ind w:left="1440" w:hanging="360"/>
      </w:pPr>
      <w:rPr>
        <w:rFonts w:hint="default"/>
      </w:rPr>
    </w:lvl>
    <w:lvl w:ilvl="2" w:tplc="8A8819C8">
      <w:start w:val="8"/>
      <w:numFmt w:val="bullet"/>
      <w:lvlText w:val="-"/>
      <w:lvlJc w:val="left"/>
      <w:pPr>
        <w:ind w:left="2340" w:hanging="360"/>
      </w:pPr>
      <w:rPr>
        <w:rFonts w:ascii="Arial" w:eastAsia="Calibri" w:hAnsi="Arial" w:cs="Arial" w:hint="default"/>
      </w:rPr>
    </w:lvl>
    <w:lvl w:ilvl="3" w:tplc="35FEAA8C">
      <w:start w:val="1"/>
      <w:numFmt w:val="upperLetter"/>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9746E4"/>
    <w:multiLevelType w:val="hybridMultilevel"/>
    <w:tmpl w:val="2D94ED6E"/>
    <w:lvl w:ilvl="0" w:tplc="FFFFFFFF">
      <w:start w:val="1"/>
      <w:numFmt w:val="decimal"/>
      <w:lvlText w:val="%1)"/>
      <w:lvlJc w:val="left"/>
      <w:pPr>
        <w:ind w:left="644" w:hanging="360"/>
      </w:pPr>
      <w:rPr>
        <w:rFonts w:hint="default"/>
        <w:lang w:val="ru-RU"/>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D166C96"/>
    <w:multiLevelType w:val="hybridMultilevel"/>
    <w:tmpl w:val="2D94ED6E"/>
    <w:lvl w:ilvl="0" w:tplc="3530D3C6">
      <w:start w:val="1"/>
      <w:numFmt w:val="decimal"/>
      <w:lvlText w:val="%1)"/>
      <w:lvlJc w:val="left"/>
      <w:pPr>
        <w:ind w:left="644" w:hanging="360"/>
      </w:pPr>
      <w:rPr>
        <w:rFonts w:hint="default"/>
        <w:lang w:val="ru-RU"/>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3E63886"/>
    <w:multiLevelType w:val="hybridMultilevel"/>
    <w:tmpl w:val="2D94ED6E"/>
    <w:lvl w:ilvl="0" w:tplc="FFFFFFFF">
      <w:start w:val="1"/>
      <w:numFmt w:val="decimal"/>
      <w:lvlText w:val="%1)"/>
      <w:lvlJc w:val="left"/>
      <w:pPr>
        <w:ind w:left="720" w:hanging="360"/>
      </w:pPr>
      <w:rPr>
        <w:rFonts w:hint="default"/>
        <w:lang w:val="ru-RU"/>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70860929"/>
    <w:multiLevelType w:val="hybridMultilevel"/>
    <w:tmpl w:val="43EAFC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7CD140A9"/>
    <w:multiLevelType w:val="hybridMultilevel"/>
    <w:tmpl w:val="6A98B0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F7B71C7"/>
    <w:multiLevelType w:val="hybridMultilevel"/>
    <w:tmpl w:val="54F80906"/>
    <w:lvl w:ilvl="0" w:tplc="FFFFFFFF">
      <w:start w:val="1"/>
      <w:numFmt w:val="decimal"/>
      <w:lvlText w:val="%1)"/>
      <w:lvlJc w:val="left"/>
      <w:pPr>
        <w:ind w:left="786" w:hanging="360"/>
      </w:pPr>
      <w:rPr>
        <w:rFonts w:hint="default"/>
        <w:lang w:val="ru-RU"/>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93208870">
    <w:abstractNumId w:val="10"/>
  </w:num>
  <w:num w:numId="2" w16cid:durableId="1856723795">
    <w:abstractNumId w:val="1"/>
  </w:num>
  <w:num w:numId="3" w16cid:durableId="1016269389">
    <w:abstractNumId w:val="7"/>
  </w:num>
  <w:num w:numId="4" w16cid:durableId="1402096504">
    <w:abstractNumId w:val="14"/>
  </w:num>
  <w:num w:numId="5" w16cid:durableId="1854608806">
    <w:abstractNumId w:val="16"/>
  </w:num>
  <w:num w:numId="6" w16cid:durableId="768237982">
    <w:abstractNumId w:val="2"/>
  </w:num>
  <w:num w:numId="7" w16cid:durableId="1177575751">
    <w:abstractNumId w:val="6"/>
  </w:num>
  <w:num w:numId="8" w16cid:durableId="1022512757">
    <w:abstractNumId w:val="13"/>
  </w:num>
  <w:num w:numId="9" w16cid:durableId="585649125">
    <w:abstractNumId w:val="8"/>
  </w:num>
  <w:num w:numId="10" w16cid:durableId="1138113400">
    <w:abstractNumId w:val="15"/>
  </w:num>
  <w:num w:numId="11" w16cid:durableId="893614326">
    <w:abstractNumId w:val="3"/>
  </w:num>
  <w:num w:numId="12" w16cid:durableId="1333677387">
    <w:abstractNumId w:val="4"/>
  </w:num>
  <w:num w:numId="13" w16cid:durableId="2098094003">
    <w:abstractNumId w:val="9"/>
  </w:num>
  <w:num w:numId="14" w16cid:durableId="807355915">
    <w:abstractNumId w:val="0"/>
  </w:num>
  <w:num w:numId="15" w16cid:durableId="1462917479">
    <w:abstractNumId w:val="12"/>
  </w:num>
  <w:num w:numId="16" w16cid:durableId="200633916">
    <w:abstractNumId w:val="5"/>
  </w:num>
  <w:num w:numId="17" w16cid:durableId="1336224265">
    <w:abstractNumId w:val="17"/>
  </w:num>
  <w:num w:numId="18" w16cid:durableId="1407609061">
    <w:abstractNumId w:val="18"/>
  </w:num>
  <w:num w:numId="19" w16cid:durableId="1438715091">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rmen Mulkidjanian">
    <w15:presenceInfo w15:providerId="None" w15:userId="Armen Mulkidjani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MDPI&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59rvrtfwptrwsea0sdvp2asvswr92vrsszf&quot;&gt;Origin_of_life_18_08_24&lt;record-ids&gt;&lt;item&gt;20&lt;/item&gt;&lt;item&gt;22&lt;/item&gt;&lt;item&gt;25&lt;/item&gt;&lt;item&gt;30&lt;/item&gt;&lt;item&gt;66&lt;/item&gt;&lt;item&gt;68&lt;/item&gt;&lt;item&gt;82&lt;/item&gt;&lt;item&gt;87&lt;/item&gt;&lt;item&gt;103&lt;/item&gt;&lt;item&gt;110&lt;/item&gt;&lt;item&gt;145&lt;/item&gt;&lt;item&gt;173&lt;/item&gt;&lt;item&gt;195&lt;/item&gt;&lt;item&gt;197&lt;/item&gt;&lt;item&gt;200&lt;/item&gt;&lt;item&gt;209&lt;/item&gt;&lt;item&gt;214&lt;/item&gt;&lt;item&gt;215&lt;/item&gt;&lt;item&gt;242&lt;/item&gt;&lt;item&gt;258&lt;/item&gt;&lt;item&gt;264&lt;/item&gt;&lt;item&gt;273&lt;/item&gt;&lt;item&gt;281&lt;/item&gt;&lt;item&gt;282&lt;/item&gt;&lt;item&gt;331&lt;/item&gt;&lt;item&gt;333&lt;/item&gt;&lt;item&gt;342&lt;/item&gt;&lt;item&gt;347&lt;/item&gt;&lt;item&gt;354&lt;/item&gt;&lt;item&gt;355&lt;/item&gt;&lt;item&gt;386&lt;/item&gt;&lt;item&gt;387&lt;/item&gt;&lt;item&gt;391&lt;/item&gt;&lt;item&gt;392&lt;/item&gt;&lt;item&gt;436&lt;/item&gt;&lt;item&gt;439&lt;/item&gt;&lt;item&gt;452&lt;/item&gt;&lt;item&gt;465&lt;/item&gt;&lt;item&gt;468&lt;/item&gt;&lt;item&gt;469&lt;/item&gt;&lt;item&gt;492&lt;/item&gt;&lt;item&gt;527&lt;/item&gt;&lt;item&gt;563&lt;/item&gt;&lt;item&gt;574&lt;/item&gt;&lt;item&gt;578&lt;/item&gt;&lt;item&gt;580&lt;/item&gt;&lt;item&gt;582&lt;/item&gt;&lt;item&gt;586&lt;/item&gt;&lt;item&gt;588&lt;/item&gt;&lt;item&gt;589&lt;/item&gt;&lt;item&gt;590&lt;/item&gt;&lt;item&gt;592&lt;/item&gt;&lt;item&gt;617&lt;/item&gt;&lt;item&gt;637&lt;/item&gt;&lt;item&gt;638&lt;/item&gt;&lt;item&gt;639&lt;/item&gt;&lt;item&gt;664&lt;/item&gt;&lt;item&gt;722&lt;/item&gt;&lt;item&gt;723&lt;/item&gt;&lt;item&gt;731&lt;/item&gt;&lt;item&gt;740&lt;/item&gt;&lt;item&gt;757&lt;/item&gt;&lt;item&gt;779&lt;/item&gt;&lt;item&gt;792&lt;/item&gt;&lt;item&gt;797&lt;/item&gt;&lt;item&gt;864&lt;/item&gt;&lt;item&gt;865&lt;/item&gt;&lt;item&gt;870&lt;/item&gt;&lt;item&gt;871&lt;/item&gt;&lt;item&gt;874&lt;/item&gt;&lt;item&gt;879&lt;/item&gt;&lt;item&gt;894&lt;/item&gt;&lt;item&gt;926&lt;/item&gt;&lt;item&gt;929&lt;/item&gt;&lt;item&gt;939&lt;/item&gt;&lt;item&gt;940&lt;/item&gt;&lt;item&gt;941&lt;/item&gt;&lt;item&gt;956&lt;/item&gt;&lt;item&gt;963&lt;/item&gt;&lt;item&gt;989&lt;/item&gt;&lt;item&gt;1041&lt;/item&gt;&lt;item&gt;1174&lt;/item&gt;&lt;item&gt;1176&lt;/item&gt;&lt;item&gt;1178&lt;/item&gt;&lt;item&gt;1195&lt;/item&gt;&lt;item&gt;1230&lt;/item&gt;&lt;item&gt;1238&lt;/item&gt;&lt;item&gt;1242&lt;/item&gt;&lt;item&gt;1253&lt;/item&gt;&lt;item&gt;1338&lt;/item&gt;&lt;item&gt;1339&lt;/item&gt;&lt;item&gt;1489&lt;/item&gt;&lt;item&gt;1490&lt;/item&gt;&lt;item&gt;1574&lt;/item&gt;&lt;item&gt;1679&lt;/item&gt;&lt;item&gt;1711&lt;/item&gt;&lt;item&gt;1714&lt;/item&gt;&lt;item&gt;1717&lt;/item&gt;&lt;item&gt;1718&lt;/item&gt;&lt;item&gt;1719&lt;/item&gt;&lt;item&gt;1734&lt;/item&gt;&lt;item&gt;2050&lt;/item&gt;&lt;item&gt;2055&lt;/item&gt;&lt;item&gt;2295&lt;/item&gt;&lt;item&gt;2296&lt;/item&gt;&lt;item&gt;2338&lt;/item&gt;&lt;item&gt;2339&lt;/item&gt;&lt;item&gt;2341&lt;/item&gt;&lt;item&gt;2424&lt;/item&gt;&lt;item&gt;2652&lt;/item&gt;&lt;item&gt;2656&lt;/item&gt;&lt;item&gt;2660&lt;/item&gt;&lt;item&gt;2707&lt;/item&gt;&lt;item&gt;2738&lt;/item&gt;&lt;item&gt;2742&lt;/item&gt;&lt;item&gt;2744&lt;/item&gt;&lt;item&gt;2809&lt;/item&gt;&lt;item&gt;2816&lt;/item&gt;&lt;item&gt;2818&lt;/item&gt;&lt;item&gt;2819&lt;/item&gt;&lt;item&gt;2820&lt;/item&gt;&lt;item&gt;2821&lt;/item&gt;&lt;item&gt;2973&lt;/item&gt;&lt;item&gt;3105&lt;/item&gt;&lt;item&gt;3122&lt;/item&gt;&lt;item&gt;3139&lt;/item&gt;&lt;item&gt;3381&lt;/item&gt;&lt;item&gt;3396&lt;/item&gt;&lt;item&gt;3417&lt;/item&gt;&lt;item&gt;3440&lt;/item&gt;&lt;item&gt;3442&lt;/item&gt;&lt;item&gt;3443&lt;/item&gt;&lt;item&gt;3564&lt;/item&gt;&lt;item&gt;3588&lt;/item&gt;&lt;item&gt;3589&lt;/item&gt;&lt;item&gt;3590&lt;/item&gt;&lt;item&gt;3595&lt;/item&gt;&lt;item&gt;3660&lt;/item&gt;&lt;item&gt;3662&lt;/item&gt;&lt;item&gt;3666&lt;/item&gt;&lt;item&gt;3668&lt;/item&gt;&lt;item&gt;3694&lt;/item&gt;&lt;item&gt;3731&lt;/item&gt;&lt;item&gt;3734&lt;/item&gt;&lt;item&gt;3735&lt;/item&gt;&lt;item&gt;3738&lt;/item&gt;&lt;item&gt;3759&lt;/item&gt;&lt;item&gt;4619&lt;/item&gt;&lt;item&gt;4901&lt;/item&gt;&lt;item&gt;4905&lt;/item&gt;&lt;item&gt;5205&lt;/item&gt;&lt;item&gt;5211&lt;/item&gt;&lt;item&gt;5221&lt;/item&gt;&lt;item&gt;5232&lt;/item&gt;&lt;item&gt;5440&lt;/item&gt;&lt;item&gt;5502&lt;/item&gt;&lt;item&gt;5504&lt;/item&gt;&lt;item&gt;5505&lt;/item&gt;&lt;item&gt;5508&lt;/item&gt;&lt;item&gt;5509&lt;/item&gt;&lt;item&gt;5533&lt;/item&gt;&lt;item&gt;5534&lt;/item&gt;&lt;item&gt;5537&lt;/item&gt;&lt;item&gt;5538&lt;/item&gt;&lt;item&gt;7350&lt;/item&gt;&lt;item&gt;7351&lt;/item&gt;&lt;item&gt;7361&lt;/item&gt;&lt;item&gt;7363&lt;/item&gt;&lt;item&gt;7375&lt;/item&gt;&lt;item&gt;7376&lt;/item&gt;&lt;item&gt;7377&lt;/item&gt;&lt;item&gt;7386&lt;/item&gt;&lt;item&gt;7393&lt;/item&gt;&lt;item&gt;7394&lt;/item&gt;&lt;item&gt;7423&lt;/item&gt;&lt;item&gt;7432&lt;/item&gt;&lt;item&gt;7437&lt;/item&gt;&lt;item&gt;7438&lt;/item&gt;&lt;item&gt;7444&lt;/item&gt;&lt;item&gt;7448&lt;/item&gt;&lt;item&gt;7449&lt;/item&gt;&lt;item&gt;7450&lt;/item&gt;&lt;item&gt;7453&lt;/item&gt;&lt;item&gt;7455&lt;/item&gt;&lt;item&gt;7456&lt;/item&gt;&lt;item&gt;7460&lt;/item&gt;&lt;item&gt;7461&lt;/item&gt;&lt;item&gt;7462&lt;/item&gt;&lt;item&gt;7463&lt;/item&gt;&lt;item&gt;7467&lt;/item&gt;&lt;item&gt;7472&lt;/item&gt;&lt;item&gt;7476&lt;/item&gt;&lt;item&gt;7477&lt;/item&gt;&lt;item&gt;7479&lt;/item&gt;&lt;item&gt;7484&lt;/item&gt;&lt;item&gt;7485&lt;/item&gt;&lt;item&gt;7486&lt;/item&gt;&lt;item&gt;7487&lt;/item&gt;&lt;item&gt;7514&lt;/item&gt;&lt;item&gt;7516&lt;/item&gt;&lt;item&gt;7518&lt;/item&gt;&lt;item&gt;7527&lt;/item&gt;&lt;item&gt;7529&lt;/item&gt;&lt;item&gt;7530&lt;/item&gt;&lt;item&gt;7536&lt;/item&gt;&lt;item&gt;7540&lt;/item&gt;&lt;item&gt;7541&lt;/item&gt;&lt;item&gt;7542&lt;/item&gt;&lt;item&gt;7547&lt;/item&gt;&lt;item&gt;7549&lt;/item&gt;&lt;item&gt;7550&lt;/item&gt;&lt;item&gt;7551&lt;/item&gt;&lt;item&gt;7558&lt;/item&gt;&lt;item&gt;7570&lt;/item&gt;&lt;item&gt;7577&lt;/item&gt;&lt;item&gt;7579&lt;/item&gt;&lt;item&gt;7600&lt;/item&gt;&lt;item&gt;7601&lt;/item&gt;&lt;item&gt;7603&lt;/item&gt;&lt;item&gt;7604&lt;/item&gt;&lt;item&gt;7605&lt;/item&gt;&lt;item&gt;7606&lt;/item&gt;&lt;item&gt;7610&lt;/item&gt;&lt;item&gt;7613&lt;/item&gt;&lt;item&gt;7619&lt;/item&gt;&lt;item&gt;7625&lt;/item&gt;&lt;item&gt;7628&lt;/item&gt;&lt;item&gt;7631&lt;/item&gt;&lt;item&gt;7636&lt;/item&gt;&lt;item&gt;7639&lt;/item&gt;&lt;item&gt;7640&lt;/item&gt;&lt;item&gt;7643&lt;/item&gt;&lt;item&gt;7648&lt;/item&gt;&lt;item&gt;7649&lt;/item&gt;&lt;item&gt;7650&lt;/item&gt;&lt;item&gt;7651&lt;/item&gt;&lt;item&gt;7652&lt;/item&gt;&lt;item&gt;7691&lt;/item&gt;&lt;item&gt;7692&lt;/item&gt;&lt;item&gt;7693&lt;/item&gt;&lt;item&gt;7694&lt;/item&gt;&lt;item&gt;7705&lt;/item&gt;&lt;item&gt;7707&lt;/item&gt;&lt;item&gt;7713&lt;/item&gt;&lt;item&gt;7714&lt;/item&gt;&lt;item&gt;7715&lt;/item&gt;&lt;item&gt;7717&lt;/item&gt;&lt;item&gt;7720&lt;/item&gt;&lt;item&gt;7726&lt;/item&gt;&lt;item&gt;7727&lt;/item&gt;&lt;item&gt;7728&lt;/item&gt;&lt;item&gt;7774&lt;/item&gt;&lt;item&gt;7783&lt;/item&gt;&lt;item&gt;7790&lt;/item&gt;&lt;item&gt;7853&lt;/item&gt;&lt;item&gt;7854&lt;/item&gt;&lt;item&gt;7855&lt;/item&gt;&lt;item&gt;7856&lt;/item&gt;&lt;item&gt;7858&lt;/item&gt;&lt;item&gt;7859&lt;/item&gt;&lt;item&gt;7861&lt;/item&gt;&lt;item&gt;7862&lt;/item&gt;&lt;item&gt;7869&lt;/item&gt;&lt;item&gt;7870&lt;/item&gt;&lt;item&gt;7872&lt;/item&gt;&lt;item&gt;7873&lt;/item&gt;&lt;item&gt;7874&lt;/item&gt;&lt;item&gt;7875&lt;/item&gt;&lt;item&gt;7876&lt;/item&gt;&lt;item&gt;7877&lt;/item&gt;&lt;item&gt;7878&lt;/item&gt;&lt;item&gt;7879&lt;/item&gt;&lt;item&gt;7880&lt;/item&gt;&lt;item&gt;7881&lt;/item&gt;&lt;item&gt;7893&lt;/item&gt;&lt;item&gt;7898&lt;/item&gt;&lt;item&gt;7903&lt;/item&gt;&lt;item&gt;7909&lt;/item&gt;&lt;item&gt;7910&lt;/item&gt;&lt;item&gt;7911&lt;/item&gt;&lt;item&gt;7912&lt;/item&gt;&lt;item&gt;7913&lt;/item&gt;&lt;item&gt;7924&lt;/item&gt;&lt;item&gt;7938&lt;/item&gt;&lt;item&gt;7940&lt;/item&gt;&lt;item&gt;7942&lt;/item&gt;&lt;item&gt;7944&lt;/item&gt;&lt;item&gt;7951&lt;/item&gt;&lt;item&gt;7954&lt;/item&gt;&lt;item&gt;7956&lt;/item&gt;&lt;item&gt;7959&lt;/item&gt;&lt;item&gt;7961&lt;/item&gt;&lt;item&gt;7995&lt;/item&gt;&lt;item&gt;8000&lt;/item&gt;&lt;item&gt;8001&lt;/item&gt;&lt;item&gt;8012&lt;/item&gt;&lt;item&gt;8016&lt;/item&gt;&lt;item&gt;8029&lt;/item&gt;&lt;item&gt;8034&lt;/item&gt;&lt;item&gt;8041&lt;/item&gt;&lt;item&gt;8045&lt;/item&gt;&lt;item&gt;8068&lt;/item&gt;&lt;item&gt;8084&lt;/item&gt;&lt;item&gt;8087&lt;/item&gt;&lt;item&gt;8088&lt;/item&gt;&lt;item&gt;8089&lt;/item&gt;&lt;item&gt;8090&lt;/item&gt;&lt;item&gt;8091&lt;/item&gt;&lt;item&gt;8102&lt;/item&gt;&lt;item&gt;8214&lt;/item&gt;&lt;item&gt;8215&lt;/item&gt;&lt;item&gt;8217&lt;/item&gt;&lt;item&gt;8218&lt;/item&gt;&lt;item&gt;8219&lt;/item&gt;&lt;item&gt;8220&lt;/item&gt;&lt;item&gt;8223&lt;/item&gt;&lt;item&gt;8265&lt;/item&gt;&lt;item&gt;8266&lt;/item&gt;&lt;item&gt;8269&lt;/item&gt;&lt;item&gt;8270&lt;/item&gt;&lt;item&gt;8289&lt;/item&gt;&lt;item&gt;9292&lt;/item&gt;&lt;item&gt;9299&lt;/item&gt;&lt;item&gt;9329&lt;/item&gt;&lt;item&gt;9332&lt;/item&gt;&lt;item&gt;9333&lt;/item&gt;&lt;item&gt;9400&lt;/item&gt;&lt;item&gt;9401&lt;/item&gt;&lt;item&gt;9402&lt;/item&gt;&lt;item&gt;9412&lt;/item&gt;&lt;item&gt;9436&lt;/item&gt;&lt;item&gt;9438&lt;/item&gt;&lt;item&gt;9441&lt;/item&gt;&lt;item&gt;9442&lt;/item&gt;&lt;item&gt;9467&lt;/item&gt;&lt;item&gt;9469&lt;/item&gt;&lt;item&gt;9486&lt;/item&gt;&lt;item&gt;9622&lt;/item&gt;&lt;item&gt;9647&lt;/item&gt;&lt;item&gt;9666&lt;/item&gt;&lt;item&gt;9698&lt;/item&gt;&lt;item&gt;9701&lt;/item&gt;&lt;item&gt;9702&lt;/item&gt;&lt;item&gt;9706&lt;/item&gt;&lt;item&gt;9708&lt;/item&gt;&lt;item&gt;9717&lt;/item&gt;&lt;item&gt;9793&lt;/item&gt;&lt;item&gt;9812&lt;/item&gt;&lt;item&gt;9813&lt;/item&gt;&lt;item&gt;9819&lt;/item&gt;&lt;item&gt;9832&lt;/item&gt;&lt;item&gt;9836&lt;/item&gt;&lt;item&gt;9853&lt;/item&gt;&lt;item&gt;9854&lt;/item&gt;&lt;item&gt;9855&lt;/item&gt;&lt;item&gt;9857&lt;/item&gt;&lt;item&gt;9860&lt;/item&gt;&lt;item&gt;9873&lt;/item&gt;&lt;item&gt;9931&lt;/item&gt;&lt;item&gt;9932&lt;/item&gt;&lt;item&gt;9933&lt;/item&gt;&lt;item&gt;9942&lt;/item&gt;&lt;item&gt;9949&lt;/item&gt;&lt;item&gt;9950&lt;/item&gt;&lt;item&gt;9951&lt;/item&gt;&lt;item&gt;9960&lt;/item&gt;&lt;item&gt;9966&lt;/item&gt;&lt;item&gt;9967&lt;/item&gt;&lt;item&gt;9968&lt;/item&gt;&lt;item&gt;9994&lt;/item&gt;&lt;item&gt;9997&lt;/item&gt;&lt;item&gt;9998&lt;/item&gt;&lt;item&gt;9999&lt;/item&gt;&lt;/record-ids&gt;&lt;/item&gt;&lt;/Libraries&gt;"/>
  </w:docVars>
  <w:rsids>
    <w:rsidRoot w:val="00072896"/>
    <w:rsid w:val="00002797"/>
    <w:rsid w:val="00023BAF"/>
    <w:rsid w:val="00024456"/>
    <w:rsid w:val="00026572"/>
    <w:rsid w:val="00070396"/>
    <w:rsid w:val="00072896"/>
    <w:rsid w:val="000A0A3D"/>
    <w:rsid w:val="000C3F99"/>
    <w:rsid w:val="000D5AA9"/>
    <w:rsid w:val="00105B01"/>
    <w:rsid w:val="00112600"/>
    <w:rsid w:val="00142357"/>
    <w:rsid w:val="00153410"/>
    <w:rsid w:val="00196FA7"/>
    <w:rsid w:val="001C1A3D"/>
    <w:rsid w:val="001C4B12"/>
    <w:rsid w:val="001E7E6E"/>
    <w:rsid w:val="001F7331"/>
    <w:rsid w:val="001F7EC6"/>
    <w:rsid w:val="002064F7"/>
    <w:rsid w:val="00207047"/>
    <w:rsid w:val="002121F6"/>
    <w:rsid w:val="002408DA"/>
    <w:rsid w:val="002414E7"/>
    <w:rsid w:val="00242F90"/>
    <w:rsid w:val="00256AD7"/>
    <w:rsid w:val="00266B37"/>
    <w:rsid w:val="0026766A"/>
    <w:rsid w:val="002723E1"/>
    <w:rsid w:val="002A57BC"/>
    <w:rsid w:val="002C5BC4"/>
    <w:rsid w:val="002E0E8E"/>
    <w:rsid w:val="002F7908"/>
    <w:rsid w:val="00343B50"/>
    <w:rsid w:val="00346552"/>
    <w:rsid w:val="003521F8"/>
    <w:rsid w:val="00370AFB"/>
    <w:rsid w:val="00375876"/>
    <w:rsid w:val="00381290"/>
    <w:rsid w:val="003B266E"/>
    <w:rsid w:val="003D0911"/>
    <w:rsid w:val="003D12D1"/>
    <w:rsid w:val="003D24D1"/>
    <w:rsid w:val="003F1D75"/>
    <w:rsid w:val="00417DAE"/>
    <w:rsid w:val="00421645"/>
    <w:rsid w:val="004245BE"/>
    <w:rsid w:val="00435ED2"/>
    <w:rsid w:val="00454CE0"/>
    <w:rsid w:val="004654CF"/>
    <w:rsid w:val="004741B6"/>
    <w:rsid w:val="00477A4F"/>
    <w:rsid w:val="004C7039"/>
    <w:rsid w:val="004E32D5"/>
    <w:rsid w:val="004E35BC"/>
    <w:rsid w:val="00523F65"/>
    <w:rsid w:val="00550F83"/>
    <w:rsid w:val="00553878"/>
    <w:rsid w:val="00573BFB"/>
    <w:rsid w:val="005A000A"/>
    <w:rsid w:val="005B1E32"/>
    <w:rsid w:val="005C76F1"/>
    <w:rsid w:val="00602DD2"/>
    <w:rsid w:val="006514D5"/>
    <w:rsid w:val="00681472"/>
    <w:rsid w:val="006839C6"/>
    <w:rsid w:val="006871CE"/>
    <w:rsid w:val="006A65B7"/>
    <w:rsid w:val="006B43DA"/>
    <w:rsid w:val="006B5931"/>
    <w:rsid w:val="006C0611"/>
    <w:rsid w:val="006C4BF1"/>
    <w:rsid w:val="006D2B61"/>
    <w:rsid w:val="006D7FC4"/>
    <w:rsid w:val="00706C50"/>
    <w:rsid w:val="0072273D"/>
    <w:rsid w:val="00731943"/>
    <w:rsid w:val="00763A47"/>
    <w:rsid w:val="00782F78"/>
    <w:rsid w:val="0079707C"/>
    <w:rsid w:val="007A44B5"/>
    <w:rsid w:val="007B6CF9"/>
    <w:rsid w:val="007C3303"/>
    <w:rsid w:val="00851D56"/>
    <w:rsid w:val="00854F42"/>
    <w:rsid w:val="00872860"/>
    <w:rsid w:val="008731D1"/>
    <w:rsid w:val="00882357"/>
    <w:rsid w:val="0089718E"/>
    <w:rsid w:val="008A186C"/>
    <w:rsid w:val="008A2D35"/>
    <w:rsid w:val="008D11CA"/>
    <w:rsid w:val="008E5043"/>
    <w:rsid w:val="008F5F64"/>
    <w:rsid w:val="008F6D50"/>
    <w:rsid w:val="008F7EFB"/>
    <w:rsid w:val="009014CC"/>
    <w:rsid w:val="0092018C"/>
    <w:rsid w:val="009661FB"/>
    <w:rsid w:val="00973710"/>
    <w:rsid w:val="009836EC"/>
    <w:rsid w:val="009A2F18"/>
    <w:rsid w:val="009B66DB"/>
    <w:rsid w:val="009C519F"/>
    <w:rsid w:val="009D05E4"/>
    <w:rsid w:val="009F1693"/>
    <w:rsid w:val="00A23757"/>
    <w:rsid w:val="00A369CC"/>
    <w:rsid w:val="00A73229"/>
    <w:rsid w:val="00A801DF"/>
    <w:rsid w:val="00A94F3B"/>
    <w:rsid w:val="00AC6ACC"/>
    <w:rsid w:val="00AD7A8F"/>
    <w:rsid w:val="00AE630E"/>
    <w:rsid w:val="00AF2C7B"/>
    <w:rsid w:val="00AF4FDC"/>
    <w:rsid w:val="00B06A94"/>
    <w:rsid w:val="00B100D1"/>
    <w:rsid w:val="00B34604"/>
    <w:rsid w:val="00B4430B"/>
    <w:rsid w:val="00B51BED"/>
    <w:rsid w:val="00B74DEC"/>
    <w:rsid w:val="00B92ED4"/>
    <w:rsid w:val="00B93195"/>
    <w:rsid w:val="00BB0EDA"/>
    <w:rsid w:val="00BB605F"/>
    <w:rsid w:val="00BB6BFA"/>
    <w:rsid w:val="00BC2367"/>
    <w:rsid w:val="00BC6C8B"/>
    <w:rsid w:val="00BC7632"/>
    <w:rsid w:val="00BD4B3D"/>
    <w:rsid w:val="00BE2186"/>
    <w:rsid w:val="00BF0F84"/>
    <w:rsid w:val="00C07390"/>
    <w:rsid w:val="00C16C28"/>
    <w:rsid w:val="00C37A2D"/>
    <w:rsid w:val="00C40F2C"/>
    <w:rsid w:val="00C43BAE"/>
    <w:rsid w:val="00C7358B"/>
    <w:rsid w:val="00C937D4"/>
    <w:rsid w:val="00C9574B"/>
    <w:rsid w:val="00CE2543"/>
    <w:rsid w:val="00D03C3B"/>
    <w:rsid w:val="00D12A99"/>
    <w:rsid w:val="00D15FC3"/>
    <w:rsid w:val="00D257F6"/>
    <w:rsid w:val="00D25D63"/>
    <w:rsid w:val="00D50F30"/>
    <w:rsid w:val="00D52D36"/>
    <w:rsid w:val="00DA5553"/>
    <w:rsid w:val="00DB087F"/>
    <w:rsid w:val="00DB28DE"/>
    <w:rsid w:val="00DD3938"/>
    <w:rsid w:val="00DE22F7"/>
    <w:rsid w:val="00E1091B"/>
    <w:rsid w:val="00E262F2"/>
    <w:rsid w:val="00E43742"/>
    <w:rsid w:val="00E530C4"/>
    <w:rsid w:val="00E5547C"/>
    <w:rsid w:val="00EA0F08"/>
    <w:rsid w:val="00EB6A58"/>
    <w:rsid w:val="00EE206D"/>
    <w:rsid w:val="00F02342"/>
    <w:rsid w:val="00F04610"/>
    <w:rsid w:val="00F14ED3"/>
    <w:rsid w:val="00F5114F"/>
    <w:rsid w:val="00F54C1A"/>
    <w:rsid w:val="00F557E4"/>
    <w:rsid w:val="00F949A8"/>
    <w:rsid w:val="00FA240B"/>
    <w:rsid w:val="00FA40DD"/>
    <w:rsid w:val="00FB0FE2"/>
    <w:rsid w:val="00FD427B"/>
    <w:rsid w:val="00FF2030"/>
    <w:rsid w:val="00FF629F"/>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A7B841"/>
  <w15:chartTrackingRefBased/>
  <w15:docId w15:val="{982B8F9F-55F6-4F91-9824-DB1A435E35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iPriority="0"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72896"/>
    <w:pPr>
      <w:spacing w:after="200" w:line="276" w:lineRule="auto"/>
    </w:pPr>
    <w:rPr>
      <w:rFonts w:ascii="Calibri" w:eastAsia="Calibri" w:hAnsi="Calibri" w:cs="Times New Roman"/>
      <w:kern w:val="0"/>
    </w:rPr>
  </w:style>
  <w:style w:type="paragraph" w:styleId="berschrift1">
    <w:name w:val="heading 1"/>
    <w:basedOn w:val="Standard"/>
    <w:next w:val="Standard"/>
    <w:link w:val="berschrift1Zchn"/>
    <w:uiPriority w:val="9"/>
    <w:qFormat/>
    <w:rsid w:val="00072896"/>
    <w:pPr>
      <w:keepNext/>
      <w:spacing w:before="240" w:after="60"/>
      <w:outlineLvl w:val="0"/>
    </w:pPr>
    <w:rPr>
      <w:rFonts w:ascii="Cambria" w:eastAsia="Times New Roman" w:hAnsi="Cambria"/>
      <w:b/>
      <w:bCs/>
      <w:kern w:val="32"/>
      <w:sz w:val="32"/>
      <w:szCs w:val="32"/>
    </w:rPr>
  </w:style>
  <w:style w:type="paragraph" w:styleId="berschrift2">
    <w:name w:val="heading 2"/>
    <w:basedOn w:val="Standard"/>
    <w:next w:val="Standard"/>
    <w:link w:val="berschrift2Zchn"/>
    <w:uiPriority w:val="9"/>
    <w:semiHidden/>
    <w:unhideWhenUsed/>
    <w:qFormat/>
    <w:rsid w:val="00070396"/>
    <w:pPr>
      <w:keepNext/>
      <w:keepLines/>
      <w:spacing w:before="40" w:after="0"/>
      <w:outlineLvl w:val="1"/>
    </w:pPr>
    <w:rPr>
      <w:rFonts w:asciiTheme="majorHAnsi" w:eastAsiaTheme="majorEastAsia" w:hAnsiTheme="majorHAnsi" w:cstheme="majorBidi"/>
      <w:color w:val="2F5496" w:themeColor="accent1" w:themeShade="BF"/>
      <w:sz w:val="26"/>
      <w:szCs w:val="26"/>
      <w14:ligatures w14:val="none"/>
    </w:rPr>
  </w:style>
  <w:style w:type="paragraph" w:styleId="berschrift3">
    <w:name w:val="heading 3"/>
    <w:basedOn w:val="Standard"/>
    <w:next w:val="Standard"/>
    <w:link w:val="berschrift3Zchn"/>
    <w:uiPriority w:val="9"/>
    <w:semiHidden/>
    <w:unhideWhenUsed/>
    <w:qFormat/>
    <w:rsid w:val="00070396"/>
    <w:pPr>
      <w:keepNext/>
      <w:keepLines/>
      <w:spacing w:before="40" w:after="0"/>
      <w:outlineLvl w:val="2"/>
    </w:pPr>
    <w:rPr>
      <w:rFonts w:asciiTheme="majorHAnsi" w:eastAsiaTheme="majorEastAsia" w:hAnsiTheme="majorHAnsi" w:cstheme="majorBidi"/>
      <w:color w:val="1F3763" w:themeColor="accent1" w:themeShade="7F"/>
      <w:sz w:val="24"/>
      <w:szCs w:val="24"/>
      <w14:ligatures w14:val="none"/>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72896"/>
    <w:rPr>
      <w:rFonts w:ascii="Cambria" w:eastAsia="Times New Roman" w:hAnsi="Cambria" w:cs="Times New Roman"/>
      <w:b/>
      <w:bCs/>
      <w:kern w:val="32"/>
      <w:sz w:val="32"/>
      <w:szCs w:val="32"/>
    </w:rPr>
  </w:style>
  <w:style w:type="paragraph" w:customStyle="1" w:styleId="BodyText21">
    <w:name w:val="Body Text 21"/>
    <w:basedOn w:val="Standard"/>
    <w:rsid w:val="00072896"/>
    <w:pPr>
      <w:spacing w:after="0" w:line="480" w:lineRule="auto"/>
      <w:jc w:val="both"/>
    </w:pPr>
    <w:rPr>
      <w:rFonts w:ascii="Times New Roman" w:eastAsia="Times New Roman" w:hAnsi="Times New Roman"/>
      <w:sz w:val="24"/>
      <w:szCs w:val="20"/>
      <w:lang w:eastAsia="de-DE"/>
    </w:rPr>
  </w:style>
  <w:style w:type="character" w:styleId="Kommentarzeichen">
    <w:name w:val="annotation reference"/>
    <w:uiPriority w:val="99"/>
    <w:semiHidden/>
    <w:unhideWhenUsed/>
    <w:rsid w:val="00072896"/>
    <w:rPr>
      <w:sz w:val="16"/>
      <w:szCs w:val="16"/>
    </w:rPr>
  </w:style>
  <w:style w:type="paragraph" w:styleId="Kommentartext">
    <w:name w:val="annotation text"/>
    <w:basedOn w:val="Standard"/>
    <w:link w:val="KommentartextZchn"/>
    <w:uiPriority w:val="99"/>
    <w:unhideWhenUsed/>
    <w:rsid w:val="00072896"/>
    <w:rPr>
      <w:sz w:val="20"/>
      <w:szCs w:val="20"/>
    </w:rPr>
  </w:style>
  <w:style w:type="character" w:customStyle="1" w:styleId="KommentartextZchn">
    <w:name w:val="Kommentartext Zchn"/>
    <w:basedOn w:val="Absatz-Standardschriftart"/>
    <w:link w:val="Kommentartext"/>
    <w:uiPriority w:val="99"/>
    <w:rsid w:val="00072896"/>
    <w:rPr>
      <w:rFonts w:ascii="Calibri" w:eastAsia="Calibri" w:hAnsi="Calibri" w:cs="Times New Roman"/>
      <w:kern w:val="0"/>
      <w:sz w:val="20"/>
      <w:szCs w:val="20"/>
    </w:rPr>
  </w:style>
  <w:style w:type="paragraph" w:styleId="Kommentarthema">
    <w:name w:val="annotation subject"/>
    <w:basedOn w:val="Kommentartext"/>
    <w:next w:val="Kommentartext"/>
    <w:link w:val="KommentarthemaZchn"/>
    <w:uiPriority w:val="99"/>
    <w:semiHidden/>
    <w:unhideWhenUsed/>
    <w:rsid w:val="00072896"/>
    <w:rPr>
      <w:b/>
      <w:bCs/>
    </w:rPr>
  </w:style>
  <w:style w:type="character" w:customStyle="1" w:styleId="KommentarthemaZchn">
    <w:name w:val="Kommentarthema Zchn"/>
    <w:basedOn w:val="KommentartextZchn"/>
    <w:link w:val="Kommentarthema"/>
    <w:uiPriority w:val="99"/>
    <w:semiHidden/>
    <w:rsid w:val="00072896"/>
    <w:rPr>
      <w:rFonts w:ascii="Calibri" w:eastAsia="Calibri" w:hAnsi="Calibri" w:cs="Times New Roman"/>
      <w:b/>
      <w:bCs/>
      <w:kern w:val="0"/>
      <w:sz w:val="20"/>
      <w:szCs w:val="20"/>
    </w:rPr>
  </w:style>
  <w:style w:type="paragraph" w:styleId="Sprechblasentext">
    <w:name w:val="Balloon Text"/>
    <w:basedOn w:val="Standard"/>
    <w:link w:val="SprechblasentextZchn"/>
    <w:uiPriority w:val="99"/>
    <w:semiHidden/>
    <w:unhideWhenUsed/>
    <w:rsid w:val="00072896"/>
    <w:pPr>
      <w:spacing w:after="0" w:line="240" w:lineRule="auto"/>
    </w:pPr>
    <w:rPr>
      <w:rFonts w:ascii="Tahoma" w:hAnsi="Tahoma"/>
      <w:sz w:val="16"/>
      <w:szCs w:val="16"/>
    </w:rPr>
  </w:style>
  <w:style w:type="character" w:customStyle="1" w:styleId="SprechblasentextZchn">
    <w:name w:val="Sprechblasentext Zchn"/>
    <w:basedOn w:val="Absatz-Standardschriftart"/>
    <w:link w:val="Sprechblasentext"/>
    <w:uiPriority w:val="99"/>
    <w:semiHidden/>
    <w:rsid w:val="00072896"/>
    <w:rPr>
      <w:rFonts w:ascii="Tahoma" w:eastAsia="Calibri" w:hAnsi="Tahoma" w:cs="Times New Roman"/>
      <w:kern w:val="0"/>
      <w:sz w:val="16"/>
      <w:szCs w:val="16"/>
    </w:rPr>
  </w:style>
  <w:style w:type="paragraph" w:styleId="Kopfzeile">
    <w:name w:val="header"/>
    <w:basedOn w:val="Standard"/>
    <w:link w:val="KopfzeileZchn"/>
    <w:uiPriority w:val="99"/>
    <w:unhideWhenUsed/>
    <w:rsid w:val="00072896"/>
    <w:pPr>
      <w:tabs>
        <w:tab w:val="center" w:pos="4536"/>
        <w:tab w:val="right" w:pos="9072"/>
      </w:tabs>
    </w:pPr>
  </w:style>
  <w:style w:type="character" w:customStyle="1" w:styleId="KopfzeileZchn">
    <w:name w:val="Kopfzeile Zchn"/>
    <w:basedOn w:val="Absatz-Standardschriftart"/>
    <w:link w:val="Kopfzeile"/>
    <w:uiPriority w:val="99"/>
    <w:rsid w:val="00072896"/>
    <w:rPr>
      <w:rFonts w:ascii="Calibri" w:eastAsia="Calibri" w:hAnsi="Calibri" w:cs="Times New Roman"/>
      <w:kern w:val="0"/>
    </w:rPr>
  </w:style>
  <w:style w:type="paragraph" w:styleId="Fuzeile">
    <w:name w:val="footer"/>
    <w:basedOn w:val="Standard"/>
    <w:link w:val="FuzeileZchn"/>
    <w:uiPriority w:val="99"/>
    <w:unhideWhenUsed/>
    <w:rsid w:val="00072896"/>
    <w:pPr>
      <w:tabs>
        <w:tab w:val="center" w:pos="4536"/>
        <w:tab w:val="right" w:pos="9072"/>
      </w:tabs>
    </w:pPr>
  </w:style>
  <w:style w:type="character" w:customStyle="1" w:styleId="FuzeileZchn">
    <w:name w:val="Fußzeile Zchn"/>
    <w:basedOn w:val="Absatz-Standardschriftart"/>
    <w:link w:val="Fuzeile"/>
    <w:uiPriority w:val="99"/>
    <w:rsid w:val="00072896"/>
    <w:rPr>
      <w:rFonts w:ascii="Calibri" w:eastAsia="Calibri" w:hAnsi="Calibri" w:cs="Times New Roman"/>
      <w:kern w:val="0"/>
    </w:rPr>
  </w:style>
  <w:style w:type="character" w:styleId="Hyperlink">
    <w:name w:val="Hyperlink"/>
    <w:uiPriority w:val="99"/>
    <w:unhideWhenUsed/>
    <w:rsid w:val="00072896"/>
    <w:rPr>
      <w:color w:val="0000FF"/>
      <w:u w:val="single"/>
    </w:rPr>
  </w:style>
  <w:style w:type="character" w:customStyle="1" w:styleId="apple-style-span">
    <w:name w:val="apple-style-span"/>
    <w:basedOn w:val="Absatz-Standardschriftart"/>
    <w:rsid w:val="00072896"/>
  </w:style>
  <w:style w:type="paragraph" w:styleId="StandardWeb">
    <w:name w:val="Normal (Web)"/>
    <w:basedOn w:val="Standard"/>
    <w:uiPriority w:val="99"/>
    <w:unhideWhenUsed/>
    <w:rsid w:val="00072896"/>
    <w:rPr>
      <w:rFonts w:ascii="Times New Roman" w:hAnsi="Times New Roman"/>
      <w:sz w:val="24"/>
      <w:szCs w:val="24"/>
    </w:rPr>
  </w:style>
  <w:style w:type="paragraph" w:customStyle="1" w:styleId="TAMainText">
    <w:name w:val="TA_Main_Text"/>
    <w:basedOn w:val="Standard"/>
    <w:rsid w:val="00072896"/>
    <w:pPr>
      <w:spacing w:after="0" w:line="480" w:lineRule="auto"/>
      <w:ind w:firstLine="202"/>
      <w:jc w:val="both"/>
    </w:pPr>
    <w:rPr>
      <w:rFonts w:ascii="Times" w:eastAsia="Times New Roman" w:hAnsi="Times"/>
      <w:sz w:val="24"/>
      <w:szCs w:val="20"/>
      <w:lang w:eastAsia="de-DE"/>
    </w:rPr>
  </w:style>
  <w:style w:type="paragraph" w:customStyle="1" w:styleId="Authorname">
    <w:name w:val="Author name"/>
    <w:rsid w:val="00072896"/>
    <w:pPr>
      <w:spacing w:before="70" w:after="0" w:line="300" w:lineRule="exact"/>
    </w:pPr>
    <w:rPr>
      <w:rFonts w:ascii="Helvetica-Light" w:eastAsia="Times New Roman" w:hAnsi="Helvetica-Light" w:cs="Times New Roman"/>
      <w:iCs/>
      <w:kern w:val="0"/>
      <w:sz w:val="26"/>
      <w:szCs w:val="20"/>
    </w:rPr>
  </w:style>
  <w:style w:type="paragraph" w:customStyle="1" w:styleId="Affilation">
    <w:name w:val="Affilation"/>
    <w:basedOn w:val="Authorname"/>
    <w:rsid w:val="00072896"/>
    <w:pPr>
      <w:spacing w:before="40" w:after="52" w:line="240" w:lineRule="exact"/>
    </w:pPr>
    <w:rPr>
      <w:sz w:val="20"/>
    </w:rPr>
  </w:style>
  <w:style w:type="paragraph" w:styleId="berarbeitung">
    <w:name w:val="Revision"/>
    <w:hidden/>
    <w:uiPriority w:val="99"/>
    <w:semiHidden/>
    <w:rsid w:val="00072896"/>
    <w:pPr>
      <w:spacing w:after="0" w:line="240" w:lineRule="auto"/>
    </w:pPr>
    <w:rPr>
      <w:rFonts w:ascii="Calibri" w:eastAsia="Calibri" w:hAnsi="Calibri" w:cs="Times New Roman"/>
      <w:kern w:val="0"/>
    </w:rPr>
  </w:style>
  <w:style w:type="paragraph" w:styleId="Listenabsatz">
    <w:name w:val="List Paragraph"/>
    <w:basedOn w:val="Standard"/>
    <w:uiPriority w:val="34"/>
    <w:qFormat/>
    <w:rsid w:val="00072896"/>
    <w:pPr>
      <w:ind w:left="720"/>
      <w:contextualSpacing/>
    </w:pPr>
  </w:style>
  <w:style w:type="paragraph" w:styleId="HTMLVorformatiert">
    <w:name w:val="HTML Preformatted"/>
    <w:basedOn w:val="Standard"/>
    <w:link w:val="HTMLVorformatiertZchn"/>
    <w:uiPriority w:val="99"/>
    <w:unhideWhenUsed/>
    <w:rsid w:val="00072896"/>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rsid w:val="00072896"/>
    <w:rPr>
      <w:rFonts w:ascii="Consolas" w:eastAsia="Calibri" w:hAnsi="Consolas" w:cs="Times New Roman"/>
      <w:kern w:val="0"/>
      <w:sz w:val="20"/>
      <w:szCs w:val="20"/>
    </w:rPr>
  </w:style>
  <w:style w:type="paragraph" w:styleId="Funotentext">
    <w:name w:val="footnote text"/>
    <w:basedOn w:val="Standard"/>
    <w:link w:val="FunotentextZchn"/>
    <w:uiPriority w:val="99"/>
    <w:unhideWhenUsed/>
    <w:rsid w:val="00072896"/>
    <w:rPr>
      <w:sz w:val="20"/>
      <w:szCs w:val="20"/>
    </w:rPr>
  </w:style>
  <w:style w:type="character" w:customStyle="1" w:styleId="FunotentextZchn">
    <w:name w:val="Fußnotentext Zchn"/>
    <w:basedOn w:val="Absatz-Standardschriftart"/>
    <w:link w:val="Funotentext"/>
    <w:uiPriority w:val="99"/>
    <w:rsid w:val="00072896"/>
    <w:rPr>
      <w:rFonts w:ascii="Calibri" w:eastAsia="Calibri" w:hAnsi="Calibri" w:cs="Times New Roman"/>
      <w:kern w:val="0"/>
      <w:sz w:val="20"/>
      <w:szCs w:val="20"/>
    </w:rPr>
  </w:style>
  <w:style w:type="character" w:styleId="Funotenzeichen">
    <w:name w:val="footnote reference"/>
    <w:uiPriority w:val="99"/>
    <w:unhideWhenUsed/>
    <w:rsid w:val="00072896"/>
    <w:rPr>
      <w:vertAlign w:val="superscript"/>
    </w:rPr>
  </w:style>
  <w:style w:type="character" w:customStyle="1" w:styleId="il">
    <w:name w:val="il"/>
    <w:basedOn w:val="Absatz-Standardschriftart"/>
    <w:rsid w:val="00072896"/>
  </w:style>
  <w:style w:type="table" w:styleId="Tabellenraster">
    <w:name w:val="Table Grid"/>
    <w:basedOn w:val="NormaleTabelle"/>
    <w:uiPriority w:val="39"/>
    <w:rsid w:val="00072896"/>
    <w:pPr>
      <w:spacing w:after="0" w:line="240" w:lineRule="auto"/>
    </w:pPr>
    <w:rPr>
      <w:rFonts w:ascii="Calibri" w:eastAsia="Calibri" w:hAnsi="Calibri" w:cs="Times New Roman"/>
      <w:kern w:val="0"/>
      <w:sz w:val="20"/>
      <w:szCs w:val="20"/>
      <w:lang w:val="de-DE" w:eastAsia="de-D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Untertitel">
    <w:name w:val="Subtitle"/>
    <w:basedOn w:val="Standard"/>
    <w:next w:val="Standard"/>
    <w:link w:val="UntertitelZchn"/>
    <w:uiPriority w:val="11"/>
    <w:qFormat/>
    <w:rsid w:val="00072896"/>
    <w:pPr>
      <w:numPr>
        <w:ilvl w:val="1"/>
      </w:numPr>
      <w:spacing w:after="160"/>
    </w:pPr>
    <w:rPr>
      <w:rFonts w:asciiTheme="minorHAnsi" w:eastAsiaTheme="minorEastAsia" w:hAnsiTheme="minorHAnsi" w:cstheme="minorBidi"/>
      <w:color w:val="5A5A5A" w:themeColor="text1" w:themeTint="A5"/>
      <w:spacing w:val="15"/>
    </w:rPr>
  </w:style>
  <w:style w:type="character" w:customStyle="1" w:styleId="UntertitelZchn">
    <w:name w:val="Untertitel Zchn"/>
    <w:basedOn w:val="Absatz-Standardschriftart"/>
    <w:link w:val="Untertitel"/>
    <w:uiPriority w:val="11"/>
    <w:rsid w:val="00072896"/>
    <w:rPr>
      <w:rFonts w:eastAsiaTheme="minorEastAsia"/>
      <w:color w:val="5A5A5A" w:themeColor="text1" w:themeTint="A5"/>
      <w:spacing w:val="15"/>
      <w:kern w:val="0"/>
    </w:rPr>
  </w:style>
  <w:style w:type="character" w:styleId="NichtaufgelsteErwhnung">
    <w:name w:val="Unresolved Mention"/>
    <w:basedOn w:val="Absatz-Standardschriftart"/>
    <w:uiPriority w:val="99"/>
    <w:semiHidden/>
    <w:unhideWhenUsed/>
    <w:rsid w:val="00072896"/>
    <w:rPr>
      <w:color w:val="605E5C"/>
      <w:shd w:val="clear" w:color="auto" w:fill="E1DFDD"/>
    </w:rPr>
  </w:style>
  <w:style w:type="character" w:styleId="Platzhaltertext">
    <w:name w:val="Placeholder Text"/>
    <w:basedOn w:val="Absatz-Standardschriftart"/>
    <w:uiPriority w:val="99"/>
    <w:semiHidden/>
    <w:rsid w:val="00072896"/>
    <w:rPr>
      <w:color w:val="808080"/>
    </w:rPr>
  </w:style>
  <w:style w:type="paragraph" w:customStyle="1" w:styleId="EndNoteBibliographyTitle">
    <w:name w:val="EndNote Bibliography Title"/>
    <w:basedOn w:val="Standard"/>
    <w:link w:val="EndNoteBibliographyTitleZchn"/>
    <w:rsid w:val="00072896"/>
    <w:pPr>
      <w:spacing w:after="0"/>
      <w:jc w:val="center"/>
    </w:pPr>
    <w:rPr>
      <w:rFonts w:cs="Calibri"/>
      <w:noProof/>
    </w:rPr>
  </w:style>
  <w:style w:type="character" w:customStyle="1" w:styleId="EndNoteBibliographyTitleZchn">
    <w:name w:val="EndNote Bibliography Title Zchn"/>
    <w:basedOn w:val="Absatz-Standardschriftart"/>
    <w:link w:val="EndNoteBibliographyTitle"/>
    <w:rsid w:val="00072896"/>
    <w:rPr>
      <w:rFonts w:ascii="Calibri" w:eastAsia="Calibri" w:hAnsi="Calibri" w:cs="Calibri"/>
      <w:noProof/>
      <w:kern w:val="0"/>
    </w:rPr>
  </w:style>
  <w:style w:type="paragraph" w:customStyle="1" w:styleId="EndNoteBibliography">
    <w:name w:val="EndNote Bibliography"/>
    <w:basedOn w:val="Standard"/>
    <w:link w:val="EndNoteBibliographyZchn"/>
    <w:rsid w:val="00072896"/>
    <w:pPr>
      <w:spacing w:line="240" w:lineRule="auto"/>
      <w:jc w:val="both"/>
    </w:pPr>
    <w:rPr>
      <w:rFonts w:cs="Calibri"/>
      <w:noProof/>
    </w:rPr>
  </w:style>
  <w:style w:type="character" w:customStyle="1" w:styleId="EndNoteBibliographyZchn">
    <w:name w:val="EndNote Bibliography Zchn"/>
    <w:basedOn w:val="Absatz-Standardschriftart"/>
    <w:link w:val="EndNoteBibliography"/>
    <w:rsid w:val="00072896"/>
    <w:rPr>
      <w:rFonts w:ascii="Calibri" w:eastAsia="Calibri" w:hAnsi="Calibri" w:cs="Calibri"/>
      <w:noProof/>
      <w:kern w:val="0"/>
    </w:rPr>
  </w:style>
  <w:style w:type="table" w:styleId="TabelleRaster7">
    <w:name w:val="Table Grid 7"/>
    <w:basedOn w:val="NormaleTabelle"/>
    <w:rsid w:val="00024456"/>
    <w:pPr>
      <w:spacing w:after="0" w:line="360" w:lineRule="auto"/>
      <w:ind w:firstLine="709"/>
      <w:jc w:val="both"/>
    </w:pPr>
    <w:rPr>
      <w:rFonts w:ascii="Times New Roman" w:eastAsia="Calibri" w:hAnsi="Times New Roman" w:cs="Times New Roman"/>
      <w:b/>
      <w:bCs/>
      <w:kern w:val="0"/>
      <w:sz w:val="20"/>
      <w:szCs w:val="20"/>
      <w:lang w:val="de-DE" w:eastAsia="de-DE"/>
      <w14:ligatures w14:val="none"/>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character" w:styleId="BesuchterLink">
    <w:name w:val="FollowedHyperlink"/>
    <w:basedOn w:val="Absatz-Standardschriftart"/>
    <w:uiPriority w:val="99"/>
    <w:semiHidden/>
    <w:unhideWhenUsed/>
    <w:rsid w:val="00C9574B"/>
    <w:rPr>
      <w:color w:val="954F72"/>
      <w:u w:val="single"/>
    </w:rPr>
  </w:style>
  <w:style w:type="paragraph" w:customStyle="1" w:styleId="msonormal0">
    <w:name w:val="msonormal"/>
    <w:basedOn w:val="Standard"/>
    <w:rsid w:val="00C9574B"/>
    <w:pPr>
      <w:spacing w:before="100" w:beforeAutospacing="1" w:after="100" w:afterAutospacing="1" w:line="240" w:lineRule="auto"/>
    </w:pPr>
    <w:rPr>
      <w:rFonts w:ascii="Times New Roman" w:eastAsia="Times New Roman" w:hAnsi="Times New Roman"/>
      <w:sz w:val="24"/>
      <w:szCs w:val="24"/>
      <w:lang w:val="ru-RU" w:eastAsia="ru-RU"/>
      <w14:ligatures w14:val="none"/>
    </w:rPr>
  </w:style>
  <w:style w:type="paragraph" w:customStyle="1" w:styleId="font0">
    <w:name w:val="font0"/>
    <w:basedOn w:val="Standard"/>
    <w:rsid w:val="00C9574B"/>
    <w:pPr>
      <w:spacing w:before="100" w:beforeAutospacing="1" w:after="100" w:afterAutospacing="1" w:line="240" w:lineRule="auto"/>
    </w:pPr>
    <w:rPr>
      <w:rFonts w:eastAsia="Times New Roman" w:cs="Calibri"/>
      <w:color w:val="000000"/>
      <w:lang w:val="ru-RU" w:eastAsia="ru-RU"/>
      <w14:ligatures w14:val="none"/>
    </w:rPr>
  </w:style>
  <w:style w:type="paragraph" w:customStyle="1" w:styleId="font1">
    <w:name w:val="font1"/>
    <w:basedOn w:val="Standard"/>
    <w:rsid w:val="00C9574B"/>
    <w:pPr>
      <w:spacing w:before="100" w:beforeAutospacing="1" w:after="100" w:afterAutospacing="1" w:line="240" w:lineRule="auto"/>
    </w:pPr>
    <w:rPr>
      <w:rFonts w:eastAsia="Times New Roman" w:cs="Calibri"/>
      <w:color w:val="000000"/>
      <w:lang w:val="ru-RU" w:eastAsia="ru-RU"/>
      <w14:ligatures w14:val="none"/>
    </w:rPr>
  </w:style>
  <w:style w:type="paragraph" w:customStyle="1" w:styleId="xl65">
    <w:name w:val="xl65"/>
    <w:basedOn w:val="Standard"/>
    <w:rsid w:val="00C9574B"/>
    <w:pPr>
      <w:shd w:val="clear" w:color="000000" w:fill="ACFCAC"/>
      <w:spacing w:before="100" w:beforeAutospacing="1" w:after="100" w:afterAutospacing="1" w:line="240" w:lineRule="auto"/>
    </w:pPr>
    <w:rPr>
      <w:rFonts w:ascii="Times New Roman" w:eastAsia="Times New Roman" w:hAnsi="Times New Roman"/>
      <w:sz w:val="24"/>
      <w:szCs w:val="24"/>
      <w:lang w:val="ru-RU" w:eastAsia="ru-RU"/>
      <w14:ligatures w14:val="none"/>
    </w:rPr>
  </w:style>
  <w:style w:type="paragraph" w:customStyle="1" w:styleId="xl66">
    <w:name w:val="xl66"/>
    <w:basedOn w:val="Standard"/>
    <w:rsid w:val="00C9574B"/>
    <w:pPr>
      <w:shd w:val="clear" w:color="000000" w:fill="9CFCAC"/>
      <w:spacing w:before="100" w:beforeAutospacing="1" w:after="100" w:afterAutospacing="1" w:line="240" w:lineRule="auto"/>
    </w:pPr>
    <w:rPr>
      <w:rFonts w:ascii="Times New Roman" w:eastAsia="Times New Roman" w:hAnsi="Times New Roman"/>
      <w:sz w:val="24"/>
      <w:szCs w:val="24"/>
      <w:lang w:val="ru-RU" w:eastAsia="ru-RU"/>
      <w14:ligatures w14:val="none"/>
    </w:rPr>
  </w:style>
  <w:style w:type="paragraph" w:customStyle="1" w:styleId="xl67">
    <w:name w:val="xl67"/>
    <w:basedOn w:val="Standard"/>
    <w:rsid w:val="00C9574B"/>
    <w:pPr>
      <w:shd w:val="clear" w:color="000000" w:fill="FCDCDC"/>
      <w:spacing w:before="100" w:beforeAutospacing="1" w:after="100" w:afterAutospacing="1" w:line="240" w:lineRule="auto"/>
    </w:pPr>
    <w:rPr>
      <w:rFonts w:ascii="Times New Roman" w:eastAsia="Times New Roman" w:hAnsi="Times New Roman"/>
      <w:sz w:val="24"/>
      <w:szCs w:val="24"/>
      <w:lang w:val="ru-RU" w:eastAsia="ru-RU"/>
      <w14:ligatures w14:val="none"/>
    </w:rPr>
  </w:style>
  <w:style w:type="paragraph" w:customStyle="1" w:styleId="xl68">
    <w:name w:val="xl68"/>
    <w:basedOn w:val="Standard"/>
    <w:rsid w:val="00C9574B"/>
    <w:pPr>
      <w:shd w:val="clear" w:color="000000" w:fill="FCDCEC"/>
      <w:spacing w:before="100" w:beforeAutospacing="1" w:after="100" w:afterAutospacing="1" w:line="240" w:lineRule="auto"/>
    </w:pPr>
    <w:rPr>
      <w:rFonts w:ascii="Times New Roman" w:eastAsia="Times New Roman" w:hAnsi="Times New Roman"/>
      <w:sz w:val="24"/>
      <w:szCs w:val="24"/>
      <w:lang w:val="ru-RU" w:eastAsia="ru-RU"/>
      <w14:ligatures w14:val="none"/>
    </w:rPr>
  </w:style>
  <w:style w:type="paragraph" w:customStyle="1" w:styleId="xl69">
    <w:name w:val="xl69"/>
    <w:basedOn w:val="Standard"/>
    <w:rsid w:val="00C9574B"/>
    <w:pPr>
      <w:shd w:val="clear" w:color="000000" w:fill="DCCCFC"/>
      <w:spacing w:before="100" w:beforeAutospacing="1" w:after="100" w:afterAutospacing="1" w:line="240" w:lineRule="auto"/>
    </w:pPr>
    <w:rPr>
      <w:rFonts w:ascii="Times New Roman" w:eastAsia="Times New Roman" w:hAnsi="Times New Roman"/>
      <w:sz w:val="24"/>
      <w:szCs w:val="24"/>
      <w:lang w:val="ru-RU" w:eastAsia="ru-RU"/>
      <w14:ligatures w14:val="none"/>
    </w:rPr>
  </w:style>
  <w:style w:type="paragraph" w:customStyle="1" w:styleId="xl70">
    <w:name w:val="xl70"/>
    <w:basedOn w:val="Standard"/>
    <w:rsid w:val="00C9574B"/>
    <w:pPr>
      <w:shd w:val="clear" w:color="000000" w:fill="C6E0B4"/>
      <w:spacing w:before="100" w:beforeAutospacing="1" w:after="100" w:afterAutospacing="1" w:line="240" w:lineRule="auto"/>
    </w:pPr>
    <w:rPr>
      <w:rFonts w:ascii="Times New Roman" w:eastAsia="Times New Roman" w:hAnsi="Times New Roman"/>
      <w:sz w:val="24"/>
      <w:szCs w:val="24"/>
      <w:lang w:val="ru-RU" w:eastAsia="ru-RU"/>
      <w14:ligatures w14:val="none"/>
    </w:rPr>
  </w:style>
  <w:style w:type="paragraph" w:customStyle="1" w:styleId="xl71">
    <w:name w:val="xl71"/>
    <w:basedOn w:val="Standard"/>
    <w:rsid w:val="00C9574B"/>
    <w:pPr>
      <w:shd w:val="clear" w:color="000000" w:fill="CCFCFC"/>
      <w:spacing w:before="100" w:beforeAutospacing="1" w:after="100" w:afterAutospacing="1" w:line="240" w:lineRule="auto"/>
    </w:pPr>
    <w:rPr>
      <w:rFonts w:ascii="Times New Roman" w:eastAsia="Times New Roman" w:hAnsi="Times New Roman"/>
      <w:sz w:val="24"/>
      <w:szCs w:val="24"/>
      <w:lang w:val="ru-RU" w:eastAsia="ru-RU"/>
      <w14:ligatures w14:val="none"/>
    </w:rPr>
  </w:style>
  <w:style w:type="paragraph" w:customStyle="1" w:styleId="xl72">
    <w:name w:val="xl72"/>
    <w:basedOn w:val="Standard"/>
    <w:rsid w:val="00C9574B"/>
    <w:pPr>
      <w:shd w:val="clear" w:color="000000" w:fill="DCECFC"/>
      <w:spacing w:before="100" w:beforeAutospacing="1" w:after="100" w:afterAutospacing="1" w:line="240" w:lineRule="auto"/>
    </w:pPr>
    <w:rPr>
      <w:rFonts w:ascii="Times New Roman" w:eastAsia="Times New Roman" w:hAnsi="Times New Roman"/>
      <w:sz w:val="24"/>
      <w:szCs w:val="24"/>
      <w:lang w:val="ru-RU" w:eastAsia="ru-RU"/>
      <w14:ligatures w14:val="none"/>
    </w:rPr>
  </w:style>
  <w:style w:type="paragraph" w:customStyle="1" w:styleId="xl73">
    <w:name w:val="xl73"/>
    <w:basedOn w:val="Standard"/>
    <w:rsid w:val="00C9574B"/>
    <w:pPr>
      <w:shd w:val="clear" w:color="000000" w:fill="DCFCFC"/>
      <w:spacing w:before="100" w:beforeAutospacing="1" w:after="100" w:afterAutospacing="1" w:line="240" w:lineRule="auto"/>
    </w:pPr>
    <w:rPr>
      <w:rFonts w:ascii="Times New Roman" w:eastAsia="Times New Roman" w:hAnsi="Times New Roman"/>
      <w:sz w:val="24"/>
      <w:szCs w:val="24"/>
      <w:lang w:val="ru-RU" w:eastAsia="ru-RU"/>
      <w14:ligatures w14:val="none"/>
    </w:rPr>
  </w:style>
  <w:style w:type="paragraph" w:customStyle="1" w:styleId="xl74">
    <w:name w:val="xl74"/>
    <w:basedOn w:val="Standard"/>
    <w:rsid w:val="00C9574B"/>
    <w:pPr>
      <w:shd w:val="clear" w:color="000000" w:fill="BCFCFC"/>
      <w:spacing w:before="100" w:beforeAutospacing="1" w:after="100" w:afterAutospacing="1" w:line="240" w:lineRule="auto"/>
    </w:pPr>
    <w:rPr>
      <w:rFonts w:ascii="Times New Roman" w:eastAsia="Times New Roman" w:hAnsi="Times New Roman"/>
      <w:sz w:val="24"/>
      <w:szCs w:val="24"/>
      <w:lang w:val="ru-RU" w:eastAsia="ru-RU"/>
      <w14:ligatures w14:val="none"/>
    </w:rPr>
  </w:style>
  <w:style w:type="paragraph" w:customStyle="1" w:styleId="xl75">
    <w:name w:val="xl75"/>
    <w:basedOn w:val="Standard"/>
    <w:rsid w:val="00C9574B"/>
    <w:pPr>
      <w:spacing w:before="100" w:beforeAutospacing="1" w:after="100" w:afterAutospacing="1" w:line="240" w:lineRule="auto"/>
    </w:pPr>
    <w:rPr>
      <w:rFonts w:eastAsia="Times New Roman" w:cs="Calibri"/>
      <w:b/>
      <w:bCs/>
      <w:sz w:val="24"/>
      <w:szCs w:val="24"/>
      <w:lang w:val="ru-RU" w:eastAsia="ru-RU"/>
      <w14:ligatures w14:val="none"/>
    </w:rPr>
  </w:style>
  <w:style w:type="paragraph" w:customStyle="1" w:styleId="xl76">
    <w:name w:val="xl76"/>
    <w:basedOn w:val="Standard"/>
    <w:rsid w:val="00C9574B"/>
    <w:pPr>
      <w:shd w:val="clear" w:color="000000" w:fill="FCCCFC"/>
      <w:spacing w:before="100" w:beforeAutospacing="1" w:after="100" w:afterAutospacing="1" w:line="240" w:lineRule="auto"/>
    </w:pPr>
    <w:rPr>
      <w:rFonts w:eastAsia="Times New Roman" w:cs="Calibri"/>
      <w:sz w:val="24"/>
      <w:szCs w:val="24"/>
      <w:lang w:val="ru-RU" w:eastAsia="ru-RU"/>
      <w14:ligatures w14:val="none"/>
    </w:rPr>
  </w:style>
  <w:style w:type="paragraph" w:customStyle="1" w:styleId="xl77">
    <w:name w:val="xl77"/>
    <w:basedOn w:val="Standard"/>
    <w:rsid w:val="00C9574B"/>
    <w:pPr>
      <w:shd w:val="clear" w:color="000000" w:fill="FCFCDC"/>
      <w:spacing w:before="100" w:beforeAutospacing="1" w:after="100" w:afterAutospacing="1" w:line="240" w:lineRule="auto"/>
    </w:pPr>
    <w:rPr>
      <w:rFonts w:ascii="Times New Roman" w:eastAsia="Times New Roman" w:hAnsi="Times New Roman"/>
      <w:sz w:val="24"/>
      <w:szCs w:val="24"/>
      <w:lang w:val="ru-RU" w:eastAsia="ru-RU"/>
      <w14:ligatures w14:val="none"/>
    </w:rPr>
  </w:style>
  <w:style w:type="paragraph" w:customStyle="1" w:styleId="xl78">
    <w:name w:val="xl78"/>
    <w:basedOn w:val="Standard"/>
    <w:rsid w:val="00C9574B"/>
    <w:pPr>
      <w:shd w:val="clear" w:color="000000" w:fill="ECFCAC"/>
      <w:spacing w:before="100" w:beforeAutospacing="1" w:after="100" w:afterAutospacing="1" w:line="240" w:lineRule="auto"/>
    </w:pPr>
    <w:rPr>
      <w:rFonts w:ascii="Times New Roman" w:eastAsia="Times New Roman" w:hAnsi="Times New Roman"/>
      <w:sz w:val="24"/>
      <w:szCs w:val="24"/>
      <w:lang w:val="ru-RU" w:eastAsia="ru-RU"/>
      <w14:ligatures w14:val="none"/>
    </w:rPr>
  </w:style>
  <w:style w:type="paragraph" w:customStyle="1" w:styleId="xl79">
    <w:name w:val="xl79"/>
    <w:basedOn w:val="Standard"/>
    <w:rsid w:val="00C9574B"/>
    <w:pPr>
      <w:shd w:val="clear" w:color="000000" w:fill="DCFCAC"/>
      <w:spacing w:before="100" w:beforeAutospacing="1" w:after="100" w:afterAutospacing="1" w:line="240" w:lineRule="auto"/>
    </w:pPr>
    <w:rPr>
      <w:rFonts w:ascii="Times New Roman" w:eastAsia="Times New Roman" w:hAnsi="Times New Roman"/>
      <w:sz w:val="24"/>
      <w:szCs w:val="24"/>
      <w:lang w:val="ru-RU" w:eastAsia="ru-RU"/>
      <w14:ligatures w14:val="none"/>
    </w:rPr>
  </w:style>
  <w:style w:type="paragraph" w:customStyle="1" w:styleId="xl80">
    <w:name w:val="xl80"/>
    <w:basedOn w:val="Standard"/>
    <w:rsid w:val="00C9574B"/>
    <w:pPr>
      <w:spacing w:before="100" w:beforeAutospacing="1" w:after="100" w:afterAutospacing="1" w:line="240" w:lineRule="auto"/>
    </w:pPr>
    <w:rPr>
      <w:rFonts w:eastAsia="Times New Roman" w:cs="Calibri"/>
      <w:b/>
      <w:bCs/>
      <w:sz w:val="24"/>
      <w:szCs w:val="24"/>
      <w:lang w:val="ru-RU" w:eastAsia="ru-RU"/>
      <w14:ligatures w14:val="none"/>
    </w:rPr>
  </w:style>
  <w:style w:type="paragraph" w:customStyle="1" w:styleId="xl81">
    <w:name w:val="xl81"/>
    <w:basedOn w:val="Standard"/>
    <w:rsid w:val="00C9574B"/>
    <w:pPr>
      <w:spacing w:before="100" w:beforeAutospacing="1" w:after="100" w:afterAutospacing="1" w:line="240" w:lineRule="auto"/>
    </w:pPr>
    <w:rPr>
      <w:rFonts w:eastAsia="Times New Roman" w:cs="Calibri"/>
      <w:b/>
      <w:bCs/>
      <w:sz w:val="24"/>
      <w:szCs w:val="24"/>
      <w:lang w:val="ru-RU" w:eastAsia="ru-RU"/>
      <w14:ligatures w14:val="none"/>
    </w:rPr>
  </w:style>
  <w:style w:type="paragraph" w:customStyle="1" w:styleId="xl82">
    <w:name w:val="xl82"/>
    <w:basedOn w:val="Standard"/>
    <w:rsid w:val="00C9574B"/>
    <w:pPr>
      <w:spacing w:before="100" w:beforeAutospacing="1" w:after="100" w:afterAutospacing="1" w:line="240" w:lineRule="auto"/>
    </w:pPr>
    <w:rPr>
      <w:rFonts w:eastAsia="Times New Roman" w:cs="Calibri"/>
      <w:b/>
      <w:bCs/>
      <w:sz w:val="24"/>
      <w:szCs w:val="24"/>
      <w:lang w:val="ru-RU" w:eastAsia="ru-RU"/>
      <w14:ligatures w14:val="none"/>
    </w:rPr>
  </w:style>
  <w:style w:type="paragraph" w:customStyle="1" w:styleId="xl83">
    <w:name w:val="xl83"/>
    <w:basedOn w:val="Standard"/>
    <w:rsid w:val="00C9574B"/>
    <w:pPr>
      <w:spacing w:before="100" w:beforeAutospacing="1" w:after="100" w:afterAutospacing="1" w:line="240" w:lineRule="auto"/>
    </w:pPr>
    <w:rPr>
      <w:rFonts w:ascii="Times New Roman" w:eastAsia="Times New Roman" w:hAnsi="Times New Roman"/>
      <w:sz w:val="24"/>
      <w:szCs w:val="24"/>
      <w:lang w:val="ru-RU" w:eastAsia="ru-RU"/>
      <w14:ligatures w14:val="none"/>
    </w:rPr>
  </w:style>
  <w:style w:type="paragraph" w:customStyle="1" w:styleId="xl84">
    <w:name w:val="xl84"/>
    <w:basedOn w:val="Standard"/>
    <w:rsid w:val="00C9574B"/>
    <w:pPr>
      <w:spacing w:before="100" w:beforeAutospacing="1" w:after="100" w:afterAutospacing="1" w:line="240" w:lineRule="auto"/>
    </w:pPr>
    <w:rPr>
      <w:rFonts w:ascii="Times New Roman" w:eastAsia="Times New Roman" w:hAnsi="Times New Roman"/>
      <w:sz w:val="24"/>
      <w:szCs w:val="24"/>
      <w:lang w:val="ru-RU" w:eastAsia="ru-RU"/>
      <w14:ligatures w14:val="none"/>
    </w:rPr>
  </w:style>
  <w:style w:type="paragraph" w:customStyle="1" w:styleId="xl85">
    <w:name w:val="xl85"/>
    <w:basedOn w:val="Standard"/>
    <w:rsid w:val="00C9574B"/>
    <w:pPr>
      <w:spacing w:before="100" w:beforeAutospacing="1" w:after="100" w:afterAutospacing="1" w:line="240" w:lineRule="auto"/>
    </w:pPr>
    <w:rPr>
      <w:rFonts w:eastAsia="Times New Roman" w:cs="Calibri"/>
      <w:sz w:val="24"/>
      <w:szCs w:val="24"/>
      <w:lang w:val="ru-RU" w:eastAsia="ru-RU"/>
      <w14:ligatures w14:val="none"/>
    </w:rPr>
  </w:style>
  <w:style w:type="paragraph" w:customStyle="1" w:styleId="xl86">
    <w:name w:val="xl86"/>
    <w:basedOn w:val="Standard"/>
    <w:rsid w:val="00C9574B"/>
    <w:pPr>
      <w:spacing w:before="100" w:beforeAutospacing="1" w:after="100" w:afterAutospacing="1" w:line="240" w:lineRule="auto"/>
    </w:pPr>
    <w:rPr>
      <w:rFonts w:ascii="Times New Roman" w:eastAsia="Times New Roman" w:hAnsi="Times New Roman"/>
      <w:sz w:val="24"/>
      <w:szCs w:val="24"/>
      <w:lang w:val="ru-RU" w:eastAsia="ru-RU"/>
      <w14:ligatures w14:val="none"/>
    </w:rPr>
  </w:style>
  <w:style w:type="paragraph" w:customStyle="1" w:styleId="xl87">
    <w:name w:val="xl87"/>
    <w:basedOn w:val="Standard"/>
    <w:rsid w:val="00C9574B"/>
    <w:pPr>
      <w:shd w:val="clear" w:color="000000" w:fill="DCCCFC"/>
      <w:spacing w:before="100" w:beforeAutospacing="1" w:after="100" w:afterAutospacing="1" w:line="240" w:lineRule="auto"/>
    </w:pPr>
    <w:rPr>
      <w:rFonts w:ascii="Times New Roman" w:eastAsia="Times New Roman" w:hAnsi="Times New Roman"/>
      <w:sz w:val="24"/>
      <w:szCs w:val="24"/>
      <w:lang w:val="ru-RU" w:eastAsia="ru-RU"/>
      <w14:ligatures w14:val="none"/>
    </w:rPr>
  </w:style>
  <w:style w:type="paragraph" w:customStyle="1" w:styleId="xl88">
    <w:name w:val="xl88"/>
    <w:basedOn w:val="Standard"/>
    <w:rsid w:val="00C9574B"/>
    <w:pPr>
      <w:shd w:val="clear" w:color="000000" w:fill="BCFCFC"/>
      <w:spacing w:before="100" w:beforeAutospacing="1" w:after="100" w:afterAutospacing="1" w:line="240" w:lineRule="auto"/>
    </w:pPr>
    <w:rPr>
      <w:rFonts w:ascii="Times New Roman" w:eastAsia="Times New Roman" w:hAnsi="Times New Roman"/>
      <w:sz w:val="24"/>
      <w:szCs w:val="24"/>
      <w:lang w:val="ru-RU" w:eastAsia="ru-RU"/>
      <w14:ligatures w14:val="none"/>
    </w:rPr>
  </w:style>
  <w:style w:type="paragraph" w:customStyle="1" w:styleId="xl89">
    <w:name w:val="xl89"/>
    <w:basedOn w:val="Standard"/>
    <w:rsid w:val="00C9574B"/>
    <w:pPr>
      <w:shd w:val="clear" w:color="000000" w:fill="DCFCFC"/>
      <w:spacing w:before="100" w:beforeAutospacing="1" w:after="100" w:afterAutospacing="1" w:line="240" w:lineRule="auto"/>
    </w:pPr>
    <w:rPr>
      <w:rFonts w:ascii="Times New Roman" w:eastAsia="Times New Roman" w:hAnsi="Times New Roman"/>
      <w:sz w:val="24"/>
      <w:szCs w:val="24"/>
      <w:lang w:val="ru-RU" w:eastAsia="ru-RU"/>
      <w14:ligatures w14:val="none"/>
    </w:rPr>
  </w:style>
  <w:style w:type="paragraph" w:customStyle="1" w:styleId="xl90">
    <w:name w:val="xl90"/>
    <w:basedOn w:val="Standard"/>
    <w:rsid w:val="00C9574B"/>
    <w:pPr>
      <w:shd w:val="clear" w:color="000000" w:fill="DCECFC"/>
      <w:spacing w:before="100" w:beforeAutospacing="1" w:after="100" w:afterAutospacing="1" w:line="240" w:lineRule="auto"/>
    </w:pPr>
    <w:rPr>
      <w:rFonts w:ascii="Times New Roman" w:eastAsia="Times New Roman" w:hAnsi="Times New Roman"/>
      <w:sz w:val="24"/>
      <w:szCs w:val="24"/>
      <w:lang w:val="ru-RU" w:eastAsia="ru-RU"/>
      <w14:ligatures w14:val="none"/>
    </w:rPr>
  </w:style>
  <w:style w:type="paragraph" w:customStyle="1" w:styleId="xl91">
    <w:name w:val="xl91"/>
    <w:basedOn w:val="Standard"/>
    <w:rsid w:val="00C9574B"/>
    <w:pPr>
      <w:shd w:val="clear" w:color="000000" w:fill="CCFCFC"/>
      <w:spacing w:before="100" w:beforeAutospacing="1" w:after="100" w:afterAutospacing="1" w:line="240" w:lineRule="auto"/>
    </w:pPr>
    <w:rPr>
      <w:rFonts w:ascii="Times New Roman" w:eastAsia="Times New Roman" w:hAnsi="Times New Roman"/>
      <w:sz w:val="24"/>
      <w:szCs w:val="24"/>
      <w:lang w:val="ru-RU" w:eastAsia="ru-RU"/>
      <w14:ligatures w14:val="none"/>
    </w:rPr>
  </w:style>
  <w:style w:type="paragraph" w:customStyle="1" w:styleId="xl92">
    <w:name w:val="xl92"/>
    <w:basedOn w:val="Standard"/>
    <w:rsid w:val="00C9574B"/>
    <w:pPr>
      <w:shd w:val="clear" w:color="000000" w:fill="C6E0B4"/>
      <w:spacing w:before="100" w:beforeAutospacing="1" w:after="100" w:afterAutospacing="1" w:line="240" w:lineRule="auto"/>
    </w:pPr>
    <w:rPr>
      <w:rFonts w:ascii="Times New Roman" w:eastAsia="Times New Roman" w:hAnsi="Times New Roman"/>
      <w:sz w:val="24"/>
      <w:szCs w:val="24"/>
      <w:lang w:val="ru-RU" w:eastAsia="ru-RU"/>
      <w14:ligatures w14:val="none"/>
    </w:rPr>
  </w:style>
  <w:style w:type="paragraph" w:customStyle="1" w:styleId="xl93">
    <w:name w:val="xl93"/>
    <w:basedOn w:val="Standard"/>
    <w:rsid w:val="00C9574B"/>
    <w:pPr>
      <w:shd w:val="clear" w:color="000000" w:fill="FCCCFC"/>
      <w:spacing w:before="100" w:beforeAutospacing="1" w:after="100" w:afterAutospacing="1" w:line="240" w:lineRule="auto"/>
    </w:pPr>
    <w:rPr>
      <w:rFonts w:eastAsia="Times New Roman" w:cs="Calibri"/>
      <w:sz w:val="24"/>
      <w:szCs w:val="24"/>
      <w:lang w:val="ru-RU" w:eastAsia="ru-RU"/>
      <w14:ligatures w14:val="none"/>
    </w:rPr>
  </w:style>
  <w:style w:type="paragraph" w:customStyle="1" w:styleId="xl94">
    <w:name w:val="xl94"/>
    <w:basedOn w:val="Standard"/>
    <w:rsid w:val="00C9574B"/>
    <w:pPr>
      <w:shd w:val="clear" w:color="000000" w:fill="FCDCEC"/>
      <w:spacing w:before="100" w:beforeAutospacing="1" w:after="100" w:afterAutospacing="1" w:line="240" w:lineRule="auto"/>
    </w:pPr>
    <w:rPr>
      <w:rFonts w:ascii="Times New Roman" w:eastAsia="Times New Roman" w:hAnsi="Times New Roman"/>
      <w:sz w:val="24"/>
      <w:szCs w:val="24"/>
      <w:lang w:val="ru-RU" w:eastAsia="ru-RU"/>
      <w14:ligatures w14:val="none"/>
    </w:rPr>
  </w:style>
  <w:style w:type="paragraph" w:customStyle="1" w:styleId="xl95">
    <w:name w:val="xl95"/>
    <w:basedOn w:val="Standard"/>
    <w:rsid w:val="00C9574B"/>
    <w:pPr>
      <w:shd w:val="clear" w:color="000000" w:fill="FCDCDC"/>
      <w:spacing w:before="100" w:beforeAutospacing="1" w:after="100" w:afterAutospacing="1" w:line="240" w:lineRule="auto"/>
    </w:pPr>
    <w:rPr>
      <w:rFonts w:ascii="Times New Roman" w:eastAsia="Times New Roman" w:hAnsi="Times New Roman"/>
      <w:sz w:val="24"/>
      <w:szCs w:val="24"/>
      <w:lang w:val="ru-RU" w:eastAsia="ru-RU"/>
      <w14:ligatures w14:val="none"/>
    </w:rPr>
  </w:style>
  <w:style w:type="paragraph" w:customStyle="1" w:styleId="xl96">
    <w:name w:val="xl96"/>
    <w:basedOn w:val="Standard"/>
    <w:rsid w:val="00C9574B"/>
    <w:pPr>
      <w:shd w:val="clear" w:color="000000" w:fill="FCFCDC"/>
      <w:spacing w:before="100" w:beforeAutospacing="1" w:after="100" w:afterAutospacing="1" w:line="240" w:lineRule="auto"/>
    </w:pPr>
    <w:rPr>
      <w:rFonts w:ascii="Times New Roman" w:eastAsia="Times New Roman" w:hAnsi="Times New Roman"/>
      <w:sz w:val="24"/>
      <w:szCs w:val="24"/>
      <w:lang w:val="ru-RU" w:eastAsia="ru-RU"/>
      <w14:ligatures w14:val="none"/>
    </w:rPr>
  </w:style>
  <w:style w:type="paragraph" w:customStyle="1" w:styleId="xl97">
    <w:name w:val="xl97"/>
    <w:basedOn w:val="Standard"/>
    <w:rsid w:val="00C9574B"/>
    <w:pPr>
      <w:shd w:val="clear" w:color="000000" w:fill="ECFCAC"/>
      <w:spacing w:before="100" w:beforeAutospacing="1" w:after="100" w:afterAutospacing="1" w:line="240" w:lineRule="auto"/>
    </w:pPr>
    <w:rPr>
      <w:rFonts w:ascii="Times New Roman" w:eastAsia="Times New Roman" w:hAnsi="Times New Roman"/>
      <w:sz w:val="24"/>
      <w:szCs w:val="24"/>
      <w:lang w:val="ru-RU" w:eastAsia="ru-RU"/>
      <w14:ligatures w14:val="none"/>
    </w:rPr>
  </w:style>
  <w:style w:type="paragraph" w:customStyle="1" w:styleId="xl98">
    <w:name w:val="xl98"/>
    <w:basedOn w:val="Standard"/>
    <w:rsid w:val="00C9574B"/>
    <w:pPr>
      <w:shd w:val="clear" w:color="000000" w:fill="DCFCAC"/>
      <w:spacing w:before="100" w:beforeAutospacing="1" w:after="100" w:afterAutospacing="1" w:line="240" w:lineRule="auto"/>
    </w:pPr>
    <w:rPr>
      <w:rFonts w:ascii="Times New Roman" w:eastAsia="Times New Roman" w:hAnsi="Times New Roman"/>
      <w:sz w:val="24"/>
      <w:szCs w:val="24"/>
      <w:lang w:val="ru-RU" w:eastAsia="ru-RU"/>
      <w14:ligatures w14:val="none"/>
    </w:rPr>
  </w:style>
  <w:style w:type="paragraph" w:customStyle="1" w:styleId="xl99">
    <w:name w:val="xl99"/>
    <w:basedOn w:val="Standard"/>
    <w:rsid w:val="00C9574B"/>
    <w:pPr>
      <w:shd w:val="clear" w:color="000000" w:fill="DCFCAC"/>
      <w:spacing w:before="100" w:beforeAutospacing="1" w:after="100" w:afterAutospacing="1" w:line="240" w:lineRule="auto"/>
    </w:pPr>
    <w:rPr>
      <w:rFonts w:ascii="Times New Roman" w:eastAsia="Times New Roman" w:hAnsi="Times New Roman"/>
      <w:sz w:val="24"/>
      <w:szCs w:val="24"/>
      <w:lang w:val="ru-RU" w:eastAsia="ru-RU"/>
      <w14:ligatures w14:val="none"/>
    </w:rPr>
  </w:style>
  <w:style w:type="paragraph" w:customStyle="1" w:styleId="xl100">
    <w:name w:val="xl100"/>
    <w:basedOn w:val="Standard"/>
    <w:rsid w:val="00C9574B"/>
    <w:pPr>
      <w:shd w:val="clear" w:color="000000" w:fill="9CFCAC"/>
      <w:spacing w:before="100" w:beforeAutospacing="1" w:after="100" w:afterAutospacing="1" w:line="240" w:lineRule="auto"/>
    </w:pPr>
    <w:rPr>
      <w:rFonts w:ascii="Times New Roman" w:eastAsia="Times New Roman" w:hAnsi="Times New Roman"/>
      <w:sz w:val="24"/>
      <w:szCs w:val="24"/>
      <w:lang w:val="ru-RU" w:eastAsia="ru-RU"/>
      <w14:ligatures w14:val="none"/>
    </w:rPr>
  </w:style>
  <w:style w:type="paragraph" w:customStyle="1" w:styleId="xl101">
    <w:name w:val="xl101"/>
    <w:basedOn w:val="Standard"/>
    <w:rsid w:val="00C9574B"/>
    <w:pPr>
      <w:shd w:val="clear" w:color="000000" w:fill="ACFCAC"/>
      <w:spacing w:before="100" w:beforeAutospacing="1" w:after="100" w:afterAutospacing="1" w:line="240" w:lineRule="auto"/>
    </w:pPr>
    <w:rPr>
      <w:rFonts w:ascii="Times New Roman" w:eastAsia="Times New Roman" w:hAnsi="Times New Roman"/>
      <w:sz w:val="24"/>
      <w:szCs w:val="24"/>
      <w:lang w:val="ru-RU" w:eastAsia="ru-RU"/>
      <w14:ligatures w14:val="none"/>
    </w:rPr>
  </w:style>
  <w:style w:type="paragraph" w:customStyle="1" w:styleId="xl102">
    <w:name w:val="xl102"/>
    <w:basedOn w:val="Standard"/>
    <w:rsid w:val="00C9574B"/>
    <w:pPr>
      <w:spacing w:before="100" w:beforeAutospacing="1" w:after="100" w:afterAutospacing="1" w:line="240" w:lineRule="auto"/>
    </w:pPr>
    <w:rPr>
      <w:rFonts w:ascii="Times New Roman" w:eastAsia="Times New Roman" w:hAnsi="Times New Roman"/>
      <w:sz w:val="24"/>
      <w:szCs w:val="24"/>
      <w:lang w:val="ru-RU" w:eastAsia="ru-RU"/>
      <w14:ligatures w14:val="none"/>
    </w:rPr>
  </w:style>
  <w:style w:type="paragraph" w:customStyle="1" w:styleId="xl103">
    <w:name w:val="xl103"/>
    <w:basedOn w:val="Standard"/>
    <w:rsid w:val="00C9574B"/>
    <w:pPr>
      <w:shd w:val="clear" w:color="000000" w:fill="FFFF00"/>
      <w:spacing w:before="100" w:beforeAutospacing="1" w:after="100" w:afterAutospacing="1" w:line="240" w:lineRule="auto"/>
    </w:pPr>
    <w:rPr>
      <w:rFonts w:ascii="Times New Roman" w:eastAsia="Times New Roman" w:hAnsi="Times New Roman"/>
      <w:sz w:val="24"/>
      <w:szCs w:val="24"/>
      <w:lang w:val="ru-RU" w:eastAsia="ru-RU"/>
      <w14:ligatures w14:val="none"/>
    </w:rPr>
  </w:style>
  <w:style w:type="character" w:customStyle="1" w:styleId="berschrift2Zchn">
    <w:name w:val="Überschrift 2 Zchn"/>
    <w:basedOn w:val="Absatz-Standardschriftart"/>
    <w:link w:val="berschrift2"/>
    <w:uiPriority w:val="9"/>
    <w:semiHidden/>
    <w:rsid w:val="00070396"/>
    <w:rPr>
      <w:rFonts w:asciiTheme="majorHAnsi" w:eastAsiaTheme="majorEastAsia" w:hAnsiTheme="majorHAnsi" w:cstheme="majorBidi"/>
      <w:color w:val="2F5496" w:themeColor="accent1" w:themeShade="BF"/>
      <w:kern w:val="0"/>
      <w:sz w:val="26"/>
      <w:szCs w:val="26"/>
      <w14:ligatures w14:val="none"/>
    </w:rPr>
  </w:style>
  <w:style w:type="character" w:customStyle="1" w:styleId="berschrift3Zchn">
    <w:name w:val="Überschrift 3 Zchn"/>
    <w:basedOn w:val="Absatz-Standardschriftart"/>
    <w:link w:val="berschrift3"/>
    <w:uiPriority w:val="9"/>
    <w:semiHidden/>
    <w:rsid w:val="00070396"/>
    <w:rPr>
      <w:rFonts w:asciiTheme="majorHAnsi" w:eastAsiaTheme="majorEastAsia" w:hAnsiTheme="majorHAnsi" w:cstheme="majorBidi"/>
      <w:color w:val="1F3763" w:themeColor="accent1" w:themeShade="7F"/>
      <w:kern w:val="0"/>
      <w:sz w:val="24"/>
      <w:szCs w:val="24"/>
      <w14:ligatures w14:val="none"/>
    </w:rPr>
  </w:style>
  <w:style w:type="paragraph" w:customStyle="1" w:styleId="MDPI13authornames">
    <w:name w:val="MDPI_1.3_authornames"/>
    <w:next w:val="Standard"/>
    <w:qFormat/>
    <w:rsid w:val="00070396"/>
    <w:pPr>
      <w:adjustRightInd w:val="0"/>
      <w:snapToGrid w:val="0"/>
      <w:spacing w:after="360" w:line="260" w:lineRule="atLeast"/>
    </w:pPr>
    <w:rPr>
      <w:rFonts w:ascii="Palatino Linotype" w:eastAsia="Times New Roman" w:hAnsi="Palatino Linotype" w:cs="Times New Roman"/>
      <w:b/>
      <w:color w:val="000000"/>
      <w:kern w:val="0"/>
      <w:sz w:val="20"/>
      <w:lang w:eastAsia="de-DE" w:bidi="en-US"/>
      <w14:ligatures w14:val="none"/>
    </w:rPr>
  </w:style>
  <w:style w:type="paragraph" w:customStyle="1" w:styleId="MDPI14history">
    <w:name w:val="MDPI_1.4_history"/>
    <w:basedOn w:val="Standard"/>
    <w:next w:val="Standard"/>
    <w:qFormat/>
    <w:rsid w:val="00070396"/>
    <w:pPr>
      <w:adjustRightInd w:val="0"/>
      <w:snapToGrid w:val="0"/>
      <w:spacing w:after="0" w:line="240" w:lineRule="atLeast"/>
      <w:ind w:right="113"/>
    </w:pPr>
    <w:rPr>
      <w:rFonts w:ascii="Palatino Linotype" w:eastAsia="Times New Roman" w:hAnsi="Palatino Linotype"/>
      <w:color w:val="000000"/>
      <w:sz w:val="14"/>
      <w:szCs w:val="20"/>
      <w:lang w:eastAsia="de-DE" w:bidi="en-US"/>
      <w14:ligatures w14:val="none"/>
    </w:rPr>
  </w:style>
  <w:style w:type="paragraph" w:customStyle="1" w:styleId="MDPI16affiliation">
    <w:name w:val="MDPI_1.6_affiliation"/>
    <w:qFormat/>
    <w:rsid w:val="00070396"/>
    <w:pPr>
      <w:adjustRightInd w:val="0"/>
      <w:snapToGrid w:val="0"/>
      <w:spacing w:after="0" w:line="200" w:lineRule="atLeast"/>
      <w:ind w:left="2806" w:hanging="198"/>
    </w:pPr>
    <w:rPr>
      <w:rFonts w:ascii="Palatino Linotype" w:eastAsia="Times New Roman" w:hAnsi="Palatino Linotype" w:cs="Times New Roman"/>
      <w:color w:val="000000"/>
      <w:kern w:val="0"/>
      <w:sz w:val="16"/>
      <w:szCs w:val="18"/>
      <w:lang w:eastAsia="de-DE" w:bidi="en-US"/>
      <w14:ligatures w14:val="none"/>
    </w:rPr>
  </w:style>
  <w:style w:type="paragraph" w:customStyle="1" w:styleId="MDPI61Citation">
    <w:name w:val="MDPI_6.1_Citation"/>
    <w:qFormat/>
    <w:rsid w:val="00070396"/>
    <w:pPr>
      <w:adjustRightInd w:val="0"/>
      <w:snapToGrid w:val="0"/>
      <w:spacing w:after="0" w:line="240" w:lineRule="atLeast"/>
      <w:ind w:right="113"/>
    </w:pPr>
    <w:rPr>
      <w:rFonts w:ascii="Palatino Linotype" w:eastAsia="SimSun" w:hAnsi="Palatino Linotype" w:cs="Cordia New"/>
      <w:kern w:val="0"/>
      <w:sz w:val="14"/>
      <w:lang w:eastAsia="zh-CN"/>
      <w14:ligatures w14:val="none"/>
    </w:rPr>
  </w:style>
  <w:style w:type="paragraph" w:customStyle="1" w:styleId="MDPI72Copyright">
    <w:name w:val="MDPI_7.2_Copyright"/>
    <w:qFormat/>
    <w:rsid w:val="00070396"/>
    <w:pPr>
      <w:adjustRightInd w:val="0"/>
      <w:snapToGrid w:val="0"/>
      <w:spacing w:before="60" w:after="0" w:line="240" w:lineRule="atLeast"/>
      <w:ind w:right="113"/>
      <w:jc w:val="both"/>
    </w:pPr>
    <w:rPr>
      <w:rFonts w:ascii="Palatino Linotype" w:eastAsia="Times New Roman" w:hAnsi="Palatino Linotype" w:cs="Times New Roman"/>
      <w:noProof/>
      <w:snapToGrid w:val="0"/>
      <w:color w:val="000000"/>
      <w:kern w:val="0"/>
      <w:sz w:val="14"/>
      <w:szCs w:val="20"/>
      <w:lang w:val="en-GB"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920004">
      <w:bodyDiv w:val="1"/>
      <w:marLeft w:val="0"/>
      <w:marRight w:val="0"/>
      <w:marTop w:val="0"/>
      <w:marBottom w:val="0"/>
      <w:divBdr>
        <w:top w:val="none" w:sz="0" w:space="0" w:color="auto"/>
        <w:left w:val="none" w:sz="0" w:space="0" w:color="auto"/>
        <w:bottom w:val="none" w:sz="0" w:space="0" w:color="auto"/>
        <w:right w:val="none" w:sz="0" w:space="0" w:color="auto"/>
      </w:divBdr>
    </w:div>
    <w:div w:id="544101794">
      <w:bodyDiv w:val="1"/>
      <w:marLeft w:val="0"/>
      <w:marRight w:val="0"/>
      <w:marTop w:val="0"/>
      <w:marBottom w:val="0"/>
      <w:divBdr>
        <w:top w:val="none" w:sz="0" w:space="0" w:color="auto"/>
        <w:left w:val="none" w:sz="0" w:space="0" w:color="auto"/>
        <w:bottom w:val="none" w:sz="0" w:space="0" w:color="auto"/>
        <w:right w:val="none" w:sz="0" w:space="0" w:color="auto"/>
      </w:divBdr>
    </w:div>
    <w:div w:id="1224175035">
      <w:bodyDiv w:val="1"/>
      <w:marLeft w:val="0"/>
      <w:marRight w:val="0"/>
      <w:marTop w:val="0"/>
      <w:marBottom w:val="0"/>
      <w:divBdr>
        <w:top w:val="none" w:sz="0" w:space="0" w:color="auto"/>
        <w:left w:val="none" w:sz="0" w:space="0" w:color="auto"/>
        <w:bottom w:val="none" w:sz="0" w:space="0" w:color="auto"/>
        <w:right w:val="none" w:sz="0" w:space="0" w:color="auto"/>
      </w:divBdr>
    </w:div>
    <w:div w:id="1418937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FD6C59-6A4E-4115-B7EC-93CA343CB9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79</Pages>
  <Words>24127</Words>
  <Characters>152006</Characters>
  <Application>Microsoft Office Word</Application>
  <DocSecurity>0</DocSecurity>
  <Lines>1266</Lines>
  <Paragraphs>351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175782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Armen Mulkidjanian</dc:creator>
  <cp:keywords/>
  <dc:description/>
  <cp:lastModifiedBy>Armen Mulkidjanian</cp:lastModifiedBy>
  <cp:revision>2</cp:revision>
  <cp:lastPrinted>2024-12-31T00:09:00Z</cp:lastPrinted>
  <dcterms:created xsi:type="dcterms:W3CDTF">2024-12-31T01:02:00Z</dcterms:created>
  <dcterms:modified xsi:type="dcterms:W3CDTF">2024-12-31T01:02:00Z</dcterms:modified>
</cp:coreProperties>
</file>